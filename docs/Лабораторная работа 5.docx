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F90453A" w14:textId="59DA9AFC" w:rsidR="00B80F82" w:rsidRPr="005D3586" w:rsidRDefault="00B80F82" w:rsidP="00F13D82">
      <w:pPr>
        <w:pStyle w:val="a3"/>
        <w:spacing w:before="71"/>
        <w:ind w:left="830" w:right="996"/>
        <w:jc w:val="center"/>
        <w:rPr>
          <w:b/>
        </w:rPr>
      </w:pPr>
      <w:r w:rsidRPr="001B10DB">
        <w:rPr>
          <w:b/>
          <w:w w:val="105"/>
        </w:rPr>
        <w:t>Лабораторная</w:t>
      </w:r>
      <w:r w:rsidRPr="001B10DB">
        <w:rPr>
          <w:b/>
          <w:spacing w:val="14"/>
          <w:w w:val="105"/>
        </w:rPr>
        <w:t xml:space="preserve"> </w:t>
      </w:r>
      <w:r w:rsidRPr="001B10DB">
        <w:rPr>
          <w:b/>
          <w:w w:val="105"/>
        </w:rPr>
        <w:t>работа</w:t>
      </w:r>
      <w:r w:rsidRPr="001B10DB">
        <w:rPr>
          <w:b/>
          <w:spacing w:val="14"/>
          <w:w w:val="105"/>
        </w:rPr>
        <w:t xml:space="preserve"> </w:t>
      </w:r>
      <w:r w:rsidRPr="001B10DB">
        <w:rPr>
          <w:b/>
          <w:w w:val="105"/>
        </w:rPr>
        <w:t>№</w:t>
      </w:r>
      <w:del w:id="1" w:author="John Gil" w:date="2022-08-25T14:39:00Z">
        <w:r w:rsidDel="005D3586">
          <w:rPr>
            <w:b/>
            <w:w w:val="105"/>
          </w:rPr>
          <w:delText>4</w:delText>
        </w:r>
      </w:del>
      <w:ins w:id="2" w:author="John Gil" w:date="2022-08-25T14:39:00Z">
        <w:r w:rsidR="005D3586" w:rsidRPr="005D3586">
          <w:rPr>
            <w:b/>
            <w:w w:val="105"/>
            <w:rPrChange w:id="3" w:author="John Gil" w:date="2022-08-25T14:39:00Z">
              <w:rPr>
                <w:b/>
                <w:w w:val="105"/>
                <w:lang w:val="en-US"/>
              </w:rPr>
            </w:rPrChange>
          </w:rPr>
          <w:t>5</w:t>
        </w:r>
      </w:ins>
    </w:p>
    <w:p w14:paraId="7CBC8DAB" w14:textId="5EBCD02B" w:rsidR="00B80F82" w:rsidRPr="005D3586" w:rsidRDefault="00B80F82" w:rsidP="00F13D82">
      <w:pPr>
        <w:pStyle w:val="a3"/>
        <w:spacing w:before="116"/>
        <w:ind w:left="825" w:right="996"/>
        <w:jc w:val="center"/>
      </w:pPr>
      <w:del w:id="4" w:author="John Gil" w:date="2022-08-25T14:39:00Z">
        <w:r w:rsidDel="005D3586">
          <w:delText xml:space="preserve">Основы программирования </w:delText>
        </w:r>
        <w:r w:rsidR="00BF5168" w:rsidDel="005D3586">
          <w:delText>компьютерной</w:delText>
        </w:r>
        <w:r w:rsidDel="005D3586">
          <w:delText xml:space="preserve"> графики</w:delText>
        </w:r>
      </w:del>
      <w:ins w:id="5" w:author="John Gil" w:date="2022-08-30T18:17:00Z">
        <w:r w:rsidR="006F5140">
          <w:t>Применение</w:t>
        </w:r>
      </w:ins>
      <w:ins w:id="6" w:author="John Gil" w:date="2022-08-25T14:39:00Z">
        <w:r w:rsidR="005D3586">
          <w:t xml:space="preserve"> текстур в компьютерной графике. </w:t>
        </w:r>
      </w:ins>
      <w:ins w:id="7" w:author="John Gil" w:date="2022-08-25T14:40:00Z">
        <w:r w:rsidR="005D3586">
          <w:rPr>
            <w:lang w:val="en-US"/>
          </w:rPr>
          <w:t>UV</w:t>
        </w:r>
        <w:r w:rsidR="005D3586" w:rsidRPr="00650157">
          <w:rPr>
            <w:rPrChange w:id="8" w:author="John Gil" w:date="2022-08-26T13:59:00Z">
              <w:rPr>
                <w:lang w:val="en-US"/>
              </w:rPr>
            </w:rPrChange>
          </w:rPr>
          <w:t xml:space="preserve"> </w:t>
        </w:r>
        <w:r w:rsidR="005D3586">
          <w:t>координаты</w:t>
        </w:r>
      </w:ins>
      <w:r>
        <w:t>.</w:t>
      </w:r>
      <w:ins w:id="9" w:author="John Gil" w:date="2022-08-25T14:40:00Z">
        <w:r w:rsidR="005D3586">
          <w:t xml:space="preserve"> Использование матрицы проекции.</w:t>
        </w:r>
      </w:ins>
    </w:p>
    <w:p w14:paraId="6893E3E3" w14:textId="77777777" w:rsidR="00B80F82" w:rsidRDefault="00B80F82" w:rsidP="00F13D82">
      <w:pPr>
        <w:pStyle w:val="a3"/>
      </w:pPr>
    </w:p>
    <w:p w14:paraId="0C9A6498" w14:textId="66BACB65" w:rsidR="00B80F82" w:rsidRDefault="00B80F82" w:rsidP="00F13D82">
      <w:pPr>
        <w:pStyle w:val="a3"/>
        <w:spacing w:before="1"/>
        <w:ind w:left="2211" w:right="616" w:hanging="1990"/>
      </w:pPr>
      <w:r>
        <w:t xml:space="preserve">Цель </w:t>
      </w:r>
      <w:r w:rsidR="00326C4E">
        <w:t>работы:</w:t>
      </w:r>
      <w:r w:rsidR="00326C4E">
        <w:tab/>
      </w:r>
      <w:del w:id="10" w:author="John Gil" w:date="2022-08-29T15:47:00Z">
        <w:r w:rsidR="00326C4E" w:rsidDel="000B0229">
          <w:delText>Разработка</w:delText>
        </w:r>
        <w:r w:rsidR="00E23644" w:rsidDel="000B0229">
          <w:delText xml:space="preserve"> базовых приложений, реализующих вывод </w:delText>
        </w:r>
        <w:r w:rsidR="00BF5168" w:rsidDel="000B0229">
          <w:delText>двумерной</w:delText>
        </w:r>
        <w:r w:rsidR="00E23644" w:rsidDel="000B0229">
          <w:delText xml:space="preserve"> графики. З</w:delText>
        </w:r>
        <w:r w:rsidDel="000B0229">
          <w:delText xml:space="preserve">накомство с программным интерфейсом </w:delText>
        </w:r>
        <w:r w:rsidDel="000B0229">
          <w:rPr>
            <w:lang w:val="en-US"/>
          </w:rPr>
          <w:delText>OpenGL</w:delText>
        </w:r>
        <w:r w:rsidDel="000B0229">
          <w:delText>.</w:delText>
        </w:r>
      </w:del>
      <w:ins w:id="11" w:author="John Gil" w:date="2022-08-29T15:47:00Z">
        <w:r w:rsidR="000B0229">
          <w:t xml:space="preserve">Изучить </w:t>
        </w:r>
      </w:ins>
      <w:ins w:id="12" w:author="John Gil" w:date="2022-08-29T15:48:00Z">
        <w:r w:rsidR="000B0229">
          <w:t xml:space="preserve">алгоритм создания и применения текстуры с помощью интерфейса </w:t>
        </w:r>
        <w:r w:rsidR="000B0229">
          <w:rPr>
            <w:lang w:val="en-US"/>
          </w:rPr>
          <w:t>OpenGL</w:t>
        </w:r>
        <w:r w:rsidR="000B0229" w:rsidRPr="000B0229">
          <w:rPr>
            <w:rPrChange w:id="13" w:author="John Gil" w:date="2022-08-29T15:48:00Z">
              <w:rPr>
                <w:lang w:val="en-US"/>
              </w:rPr>
            </w:rPrChange>
          </w:rPr>
          <w:t xml:space="preserve">. </w:t>
        </w:r>
        <w:r w:rsidR="000B0229">
          <w:t>Применение текстур в шейдерах.</w:t>
        </w:r>
      </w:ins>
      <w:r w:rsidRPr="00B80F82">
        <w:t xml:space="preserve"> </w:t>
      </w:r>
    </w:p>
    <w:p w14:paraId="5F8AB708" w14:textId="77777777" w:rsidR="00B80F82" w:rsidRPr="00B80F82" w:rsidRDefault="00B80F82" w:rsidP="00F13D82">
      <w:pPr>
        <w:pStyle w:val="a3"/>
        <w:spacing w:before="1"/>
        <w:ind w:left="2211" w:right="616" w:hanging="1990"/>
      </w:pPr>
    </w:p>
    <w:p w14:paraId="1CDFF003" w14:textId="12F77559" w:rsidR="00B80F82" w:rsidRDefault="00036547" w:rsidP="00F13D82">
      <w:pPr>
        <w:spacing w:before="1"/>
        <w:ind w:left="830" w:right="996"/>
        <w:jc w:val="center"/>
        <w:rPr>
          <w:ins w:id="14" w:author="John Gil" w:date="2022-08-25T14:58:00Z"/>
          <w:i/>
          <w:sz w:val="28"/>
        </w:rPr>
      </w:pPr>
      <w:r>
        <w:rPr>
          <w:i/>
          <w:sz w:val="28"/>
        </w:rPr>
        <w:t>Теоретические сведения</w:t>
      </w:r>
    </w:p>
    <w:p w14:paraId="3A5D8723" w14:textId="77777777" w:rsidR="005D3586" w:rsidRDefault="005D3586" w:rsidP="00F13D82">
      <w:pPr>
        <w:spacing w:before="1"/>
        <w:ind w:left="830" w:right="996"/>
        <w:jc w:val="center"/>
        <w:rPr>
          <w:i/>
          <w:sz w:val="28"/>
        </w:rPr>
      </w:pPr>
    </w:p>
    <w:p w14:paraId="7E11A7F7" w14:textId="4D91063F" w:rsidR="00D0495F" w:rsidRDefault="005D3586" w:rsidP="00F13D82">
      <w:pPr>
        <w:pStyle w:val="a3"/>
        <w:spacing w:before="8"/>
        <w:rPr>
          <w:ins w:id="15" w:author="John Gil" w:date="2022-08-25T14:59:00Z"/>
        </w:rPr>
      </w:pPr>
      <w:ins w:id="16" w:author="John Gil" w:date="2022-08-25T14:58:00Z">
        <w:r>
          <w:t>Текстура – изображение</w:t>
        </w:r>
        <w:r w:rsidRPr="005D3586">
          <w:rPr>
            <w:rPrChange w:id="17" w:author="John Gil" w:date="2022-08-25T14:58:00Z">
              <w:rPr>
                <w:lang w:val="en-US"/>
              </w:rPr>
            </w:rPrChange>
          </w:rPr>
          <w:t xml:space="preserve">, </w:t>
        </w:r>
        <w:r>
          <w:t xml:space="preserve">накладываемое на </w:t>
        </w:r>
      </w:ins>
      <w:ins w:id="18" w:author="John Gil" w:date="2022-08-29T15:49:00Z">
        <w:r w:rsidR="00D161E9">
          <w:t>полигональную модель</w:t>
        </w:r>
      </w:ins>
      <w:ins w:id="19" w:author="John Gil" w:date="2022-08-25T14:58:00Z">
        <w:r>
          <w:t>.</w:t>
        </w:r>
      </w:ins>
    </w:p>
    <w:p w14:paraId="305FCD36" w14:textId="41AC3958" w:rsidR="005D3586" w:rsidRDefault="005D3586" w:rsidP="00F13D82">
      <w:pPr>
        <w:pStyle w:val="a3"/>
        <w:spacing w:before="8"/>
        <w:rPr>
          <w:ins w:id="20" w:author="John Gil" w:date="2022-08-25T15:02:00Z"/>
        </w:rPr>
      </w:pPr>
      <w:ins w:id="21" w:author="John Gil" w:date="2022-08-25T14:59:00Z">
        <w:r>
          <w:t xml:space="preserve">Полигон – </w:t>
        </w:r>
      </w:ins>
      <w:ins w:id="22" w:author="John Gil" w:date="2022-08-25T15:00:00Z">
        <w:r w:rsidR="00293C8D">
          <w:t xml:space="preserve">простейшая </w:t>
        </w:r>
      </w:ins>
      <w:ins w:id="23" w:author="John Gil" w:date="2022-08-25T14:59:00Z">
        <w:r>
          <w:t>фигура</w:t>
        </w:r>
      </w:ins>
      <w:ins w:id="24" w:author="John Gil" w:date="2022-08-25T15:02:00Z">
        <w:r w:rsidR="00293C8D">
          <w:t xml:space="preserve"> (треугольник)</w:t>
        </w:r>
      </w:ins>
      <w:ins w:id="25" w:author="John Gil" w:date="2022-08-25T14:59:00Z">
        <w:r w:rsidRPr="005D3586">
          <w:rPr>
            <w:rPrChange w:id="26" w:author="John Gil" w:date="2022-08-25T14:59:00Z">
              <w:rPr>
                <w:lang w:val="en-US"/>
              </w:rPr>
            </w:rPrChange>
          </w:rPr>
          <w:t xml:space="preserve">, </w:t>
        </w:r>
        <w:r w:rsidR="00293C8D">
          <w:t>которая является составной ча</w:t>
        </w:r>
      </w:ins>
      <w:ins w:id="27" w:author="John Gil" w:date="2022-08-25T15:00:00Z">
        <w:r w:rsidR="00293C8D">
          <w:t xml:space="preserve">стью сложных фигур. </w:t>
        </w:r>
      </w:ins>
    </w:p>
    <w:p w14:paraId="080F3E7F" w14:textId="528DDAE2" w:rsidR="00293C8D" w:rsidRDefault="00293C8D" w:rsidP="00293C8D">
      <w:pPr>
        <w:pStyle w:val="a3"/>
        <w:rPr>
          <w:ins w:id="28" w:author="John Gil" w:date="2022-08-25T15:13:00Z"/>
        </w:rPr>
      </w:pPr>
      <w:ins w:id="29" w:author="John Gil" w:date="2022-08-25T15:02:00Z">
        <w:r w:rsidRPr="00293C8D">
          <w:rPr>
            <w:rPrChange w:id="30" w:author="John Gil" w:date="2022-08-25T15:03:00Z">
              <w:rPr>
                <w:b/>
              </w:rPr>
            </w:rPrChange>
          </w:rPr>
          <w:t xml:space="preserve">Чтобы </w:t>
        </w:r>
      </w:ins>
      <w:ins w:id="31" w:author="John Gil" w:date="2022-08-29T15:50:00Z">
        <w:r w:rsidR="00D161E9">
          <w:t>применить текстуру к</w:t>
        </w:r>
      </w:ins>
      <w:ins w:id="32" w:author="John Gil" w:date="2022-08-25T15:03:00Z">
        <w:r>
          <w:t xml:space="preserve"> полигональн</w:t>
        </w:r>
      </w:ins>
      <w:ins w:id="33" w:author="John Gil" w:date="2022-08-29T15:50:00Z">
        <w:r w:rsidR="00D161E9">
          <w:t>ой</w:t>
        </w:r>
      </w:ins>
      <w:ins w:id="34" w:author="John Gil" w:date="2022-08-25T15:03:00Z">
        <w:r>
          <w:t xml:space="preserve"> модел</w:t>
        </w:r>
      </w:ins>
      <w:ins w:id="35" w:author="John Gil" w:date="2022-08-29T15:50:00Z">
        <w:r w:rsidR="00D161E9">
          <w:t>и</w:t>
        </w:r>
      </w:ins>
      <w:ins w:id="36" w:author="John Gil" w:date="2022-08-25T15:03:00Z">
        <w:r w:rsidRPr="00293C8D">
          <w:rPr>
            <w:rPrChange w:id="37" w:author="John Gil" w:date="2022-08-25T15:03:00Z">
              <w:rPr>
                <w:lang w:val="en-US"/>
              </w:rPr>
            </w:rPrChange>
          </w:rPr>
          <w:t xml:space="preserve">, </w:t>
        </w:r>
        <w:r>
          <w:t xml:space="preserve">необходимо распределить </w:t>
        </w:r>
      </w:ins>
      <w:ins w:id="38" w:author="John Gil" w:date="2022-08-29T18:32:00Z">
        <w:r w:rsidR="007713F3">
          <w:t>пиксели</w:t>
        </w:r>
      </w:ins>
      <w:ins w:id="39" w:author="John Gil" w:date="2022-08-25T15:03:00Z">
        <w:r>
          <w:t xml:space="preserve"> изображения</w:t>
        </w:r>
      </w:ins>
      <w:ins w:id="40" w:author="John Gil" w:date="2022-08-29T18:33:00Z">
        <w:r w:rsidR="007713F3">
          <w:t xml:space="preserve"> по площ</w:t>
        </w:r>
        <w:r w:rsidR="002E5689">
          <w:t>адям фигур</w:t>
        </w:r>
        <w:r w:rsidR="002E5689" w:rsidRPr="002E5689">
          <w:rPr>
            <w:rPrChange w:id="41" w:author="John Gil" w:date="2022-08-29T18:33:00Z">
              <w:rPr>
                <w:lang w:val="en-US"/>
              </w:rPr>
            </w:rPrChange>
          </w:rPr>
          <w:t xml:space="preserve">, </w:t>
        </w:r>
        <w:r w:rsidR="002E5689">
          <w:t>из которых состоит модель</w:t>
        </w:r>
      </w:ins>
      <w:ins w:id="42" w:author="John Gil" w:date="2022-08-25T15:03:00Z">
        <w:r>
          <w:t>.</w:t>
        </w:r>
      </w:ins>
      <w:ins w:id="43" w:author="John Gil" w:date="2022-08-25T15:04:00Z">
        <w:r>
          <w:t xml:space="preserve"> С этой целью используются </w:t>
        </w:r>
        <w:r>
          <w:rPr>
            <w:lang w:val="en-US"/>
          </w:rPr>
          <w:t>UV</w:t>
        </w:r>
        <w:r w:rsidRPr="00D70268">
          <w:rPr>
            <w:rPrChange w:id="44" w:author="John Gil" w:date="2022-08-26T14:04:00Z">
              <w:rPr>
                <w:lang w:val="en-US"/>
              </w:rPr>
            </w:rPrChange>
          </w:rPr>
          <w:t xml:space="preserve"> </w:t>
        </w:r>
        <w:r>
          <w:t>развертка.</w:t>
        </w:r>
      </w:ins>
    </w:p>
    <w:p w14:paraId="02F42CA9" w14:textId="3BC0FC4C" w:rsidR="00293C8D" w:rsidRPr="00D70268" w:rsidRDefault="00650157" w:rsidP="00293C8D">
      <w:pPr>
        <w:pStyle w:val="a3"/>
        <w:rPr>
          <w:ins w:id="45" w:author="John Gil" w:date="2022-08-25T15:13:00Z"/>
        </w:rPr>
      </w:pPr>
      <w:ins w:id="46" w:author="John Gil" w:date="2022-08-26T13:59:00Z">
        <w:r>
          <w:t>Допустим</w:t>
        </w:r>
      </w:ins>
      <w:ins w:id="47" w:author="John Gil" w:date="2022-08-25T15:13:00Z">
        <w:r w:rsidR="00293C8D">
          <w:t xml:space="preserve"> стоит задача наложить текстуру на прямоугольник.</w:t>
        </w:r>
      </w:ins>
    </w:p>
    <w:p w14:paraId="0720B991" w14:textId="040CD777" w:rsidR="00293C8D" w:rsidRDefault="00D70268" w:rsidP="00D70268">
      <w:pPr>
        <w:jc w:val="center"/>
        <w:rPr>
          <w:ins w:id="48" w:author="John Gil" w:date="2022-08-26T14:05:00Z"/>
        </w:rPr>
      </w:pPr>
      <w:ins w:id="49" w:author="John Gil" w:date="2022-08-26T14:04:00Z">
        <w:r>
          <w:rPr>
            <w:noProof/>
          </w:rPr>
          <w:drawing>
            <wp:inline distT="0" distB="0" distL="0" distR="0" wp14:anchorId="375FB59B" wp14:editId="7D6E1AF3">
              <wp:extent cx="3170711" cy="3012961"/>
              <wp:effectExtent l="0" t="0" r="0" b="0"/>
              <wp:docPr id="32" name="Рисунок 32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1"/>
                      <pic:cNvPicPr>
                        <a:picLocks noChangeAspect="1" noChangeArrowheads="1"/>
                      </pic:cNvPicPr>
                    </pic:nvPicPr>
                    <pic:blipFill>
                      <a:blip r:embed="rId8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3180040" cy="3021826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ins>
    </w:p>
    <w:p w14:paraId="108119F2" w14:textId="0E0C6501" w:rsidR="00D70268" w:rsidRDefault="00D70268" w:rsidP="00D70268">
      <w:pPr>
        <w:pStyle w:val="a3"/>
        <w:spacing w:before="8"/>
        <w:ind w:firstLine="0"/>
        <w:jc w:val="center"/>
        <w:rPr>
          <w:ins w:id="50" w:author="John Gil" w:date="2022-08-26T14:17:00Z"/>
        </w:rPr>
      </w:pPr>
      <w:ins w:id="51" w:author="John Gil" w:date="2022-08-26T14:05:00Z">
        <w:r>
          <w:t>Рис. 1. Исходное изображение</w:t>
        </w:r>
      </w:ins>
    </w:p>
    <w:p w14:paraId="0C8B8C0B" w14:textId="608829B5" w:rsidR="00587629" w:rsidRPr="003A6173" w:rsidRDefault="00587629" w:rsidP="00D70268">
      <w:pPr>
        <w:pStyle w:val="a3"/>
        <w:spacing w:before="8"/>
        <w:ind w:firstLine="0"/>
        <w:jc w:val="center"/>
        <w:rPr>
          <w:ins w:id="52" w:author="John Gil" w:date="2022-08-26T14:17:00Z"/>
          <w:rPrChange w:id="53" w:author="John Gil" w:date="2022-08-27T20:37:00Z">
            <w:rPr>
              <w:ins w:id="54" w:author="John Gil" w:date="2022-08-26T14:17:00Z"/>
              <w:lang w:val="en-US"/>
            </w:rPr>
          </w:rPrChange>
        </w:rPr>
      </w:pPr>
    </w:p>
    <w:p w14:paraId="5B8A9F21" w14:textId="7CB5B8E2" w:rsidR="00587629" w:rsidRPr="003A6173" w:rsidRDefault="00587629" w:rsidP="00D70268">
      <w:pPr>
        <w:pStyle w:val="a3"/>
        <w:spacing w:before="8"/>
        <w:ind w:firstLine="0"/>
        <w:jc w:val="center"/>
        <w:rPr>
          <w:ins w:id="55" w:author="John Gil" w:date="2022-08-26T14:17:00Z"/>
          <w:rPrChange w:id="56" w:author="John Gil" w:date="2022-08-27T20:37:00Z">
            <w:rPr>
              <w:ins w:id="57" w:author="John Gil" w:date="2022-08-26T14:17:00Z"/>
              <w:lang w:val="en-US"/>
            </w:rPr>
          </w:rPrChange>
        </w:rPr>
      </w:pPr>
    </w:p>
    <w:p w14:paraId="2B152DC8" w14:textId="77777777" w:rsidR="00790A4C" w:rsidRDefault="00790A4C" w:rsidP="00587629">
      <w:pPr>
        <w:pStyle w:val="a3"/>
        <w:rPr>
          <w:ins w:id="58" w:author="John Gil" w:date="2022-08-26T14:21:00Z"/>
        </w:rPr>
      </w:pPr>
      <w:ins w:id="59" w:author="John Gil" w:date="2022-08-26T14:18:00Z">
        <w:r>
          <w:lastRenderedPageBreak/>
          <w:t xml:space="preserve">Для применения </w:t>
        </w:r>
        <w:r>
          <w:rPr>
            <w:lang w:val="en-US"/>
          </w:rPr>
          <w:t>UV</w:t>
        </w:r>
        <w:r w:rsidRPr="00790A4C">
          <w:rPr>
            <w:rPrChange w:id="60" w:author="John Gil" w:date="2022-08-26T14:18:00Z">
              <w:rPr>
                <w:lang w:val="en-US"/>
              </w:rPr>
            </w:rPrChange>
          </w:rPr>
          <w:t xml:space="preserve"> </w:t>
        </w:r>
        <w:r>
          <w:t xml:space="preserve">развертки используются </w:t>
        </w:r>
        <w:r>
          <w:rPr>
            <w:lang w:val="en-US"/>
          </w:rPr>
          <w:t>UV</w:t>
        </w:r>
        <w:r w:rsidRPr="00790A4C">
          <w:rPr>
            <w:rPrChange w:id="61" w:author="John Gil" w:date="2022-08-26T14:18:00Z">
              <w:rPr>
                <w:lang w:val="en-US"/>
              </w:rPr>
            </w:rPrChange>
          </w:rPr>
          <w:t xml:space="preserve"> </w:t>
        </w:r>
        <w:r>
          <w:t xml:space="preserve">координаты. </w:t>
        </w:r>
        <w:r>
          <w:rPr>
            <w:lang w:val="en-US"/>
          </w:rPr>
          <w:t>UV</w:t>
        </w:r>
        <w:r w:rsidRPr="00790A4C">
          <w:rPr>
            <w:rPrChange w:id="62" w:author="John Gil" w:date="2022-08-26T14:18:00Z">
              <w:rPr>
                <w:lang w:val="en-US"/>
              </w:rPr>
            </w:rPrChange>
          </w:rPr>
          <w:t xml:space="preserve"> </w:t>
        </w:r>
        <w:r>
          <w:t>координаты являются обязательным параметром для каждой вершины фигуры. В наше</w:t>
        </w:r>
      </w:ins>
      <w:ins w:id="63" w:author="John Gil" w:date="2022-08-26T14:19:00Z">
        <w:r>
          <w:t>м простейшем случае</w:t>
        </w:r>
        <w:r w:rsidRPr="00790A4C">
          <w:rPr>
            <w:rPrChange w:id="64" w:author="John Gil" w:date="2022-08-26T14:19:00Z">
              <w:rPr>
                <w:lang w:val="en-US"/>
              </w:rPr>
            </w:rPrChange>
          </w:rPr>
          <w:t xml:space="preserve">, </w:t>
        </w:r>
        <w:r>
          <w:t>чтобы наложить текстуру на прямоугольник полностью</w:t>
        </w:r>
        <w:r w:rsidRPr="00790A4C">
          <w:rPr>
            <w:rPrChange w:id="65" w:author="John Gil" w:date="2022-08-26T14:19:00Z">
              <w:rPr>
                <w:lang w:val="en-US"/>
              </w:rPr>
            </w:rPrChange>
          </w:rPr>
          <w:t xml:space="preserve">, </w:t>
        </w:r>
        <w:r>
          <w:t>необходимо для каждой вершины прямоугольни</w:t>
        </w:r>
      </w:ins>
      <w:ins w:id="66" w:author="John Gil" w:date="2022-08-26T14:20:00Z">
        <w:r>
          <w:t xml:space="preserve">ка добавить </w:t>
        </w:r>
        <w:r>
          <w:rPr>
            <w:lang w:val="en-US"/>
          </w:rPr>
          <w:t>UV</w:t>
        </w:r>
        <w:r w:rsidRPr="00790A4C">
          <w:rPr>
            <w:rPrChange w:id="67" w:author="John Gil" w:date="2022-08-26T14:20:00Z">
              <w:rPr>
                <w:lang w:val="en-US"/>
              </w:rPr>
            </w:rPrChange>
          </w:rPr>
          <w:t xml:space="preserve"> </w:t>
        </w:r>
        <w:r>
          <w:t>координаты (см. рис. 1). Однако для более сложных случаев</w:t>
        </w:r>
        <w:r w:rsidRPr="00790A4C">
          <w:rPr>
            <w:rPrChange w:id="68" w:author="John Gil" w:date="2022-08-26T14:21:00Z">
              <w:rPr>
                <w:lang w:val="en-US"/>
              </w:rPr>
            </w:rPrChange>
          </w:rPr>
          <w:t>,</w:t>
        </w:r>
        <w:r>
          <w:t xml:space="preserve"> значения</w:t>
        </w:r>
        <w:r w:rsidRPr="00790A4C">
          <w:rPr>
            <w:rPrChange w:id="69" w:author="John Gil" w:date="2022-08-26T14:21:00Z">
              <w:rPr>
                <w:lang w:val="en-US"/>
              </w:rPr>
            </w:rPrChange>
          </w:rPr>
          <w:t xml:space="preserve"> </w:t>
        </w:r>
        <w:r>
          <w:rPr>
            <w:lang w:val="en-US"/>
          </w:rPr>
          <w:t>UV</w:t>
        </w:r>
        <w:r w:rsidRPr="00790A4C">
          <w:rPr>
            <w:rPrChange w:id="70" w:author="John Gil" w:date="2022-08-26T14:21:00Z">
              <w:rPr>
                <w:lang w:val="en-US"/>
              </w:rPr>
            </w:rPrChange>
          </w:rPr>
          <w:t xml:space="preserve"> </w:t>
        </w:r>
        <w:r>
          <w:t xml:space="preserve">координат </w:t>
        </w:r>
      </w:ins>
      <w:ins w:id="71" w:author="John Gil" w:date="2022-08-26T14:21:00Z">
        <w:r>
          <w:t>рассчитываются программным обеспечением для моделирования трехмерных объектов.</w:t>
        </w:r>
      </w:ins>
    </w:p>
    <w:p w14:paraId="7C1C7C14" w14:textId="272A0EC1" w:rsidR="00587629" w:rsidRDefault="00790A4C">
      <w:pPr>
        <w:jc w:val="center"/>
        <w:rPr>
          <w:ins w:id="72" w:author="John Gil" w:date="2022-08-26T14:24:00Z"/>
        </w:rPr>
        <w:pPrChange w:id="73" w:author="John Gil" w:date="2022-08-26T14:25:00Z">
          <w:pPr>
            <w:pStyle w:val="a3"/>
          </w:pPr>
        </w:pPrChange>
      </w:pPr>
      <w:ins w:id="74" w:author="John Gil" w:date="2022-08-26T14:24:00Z">
        <w:r>
          <w:rPr>
            <w:noProof/>
          </w:rPr>
          <w:drawing>
            <wp:inline distT="0" distB="0" distL="0" distR="0" wp14:anchorId="76A5089A" wp14:editId="5E1D5A9D">
              <wp:extent cx="3700130" cy="3683122"/>
              <wp:effectExtent l="0" t="0" r="0" b="0"/>
              <wp:docPr id="49" name="Рисунок 49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9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3725640" cy="370851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2EF4CEB4" w14:textId="29F2C1D4" w:rsidR="00790A4C" w:rsidRPr="00790A4C" w:rsidRDefault="00790A4C" w:rsidP="00790A4C">
      <w:pPr>
        <w:pStyle w:val="a3"/>
        <w:spacing w:before="8"/>
        <w:ind w:firstLine="0"/>
        <w:jc w:val="center"/>
        <w:rPr>
          <w:ins w:id="75" w:author="John Gil" w:date="2022-08-26T14:24:00Z"/>
        </w:rPr>
      </w:pPr>
      <w:ins w:id="76" w:author="John Gil" w:date="2022-08-26T14:24:00Z">
        <w:r>
          <w:t xml:space="preserve">Рис. 2. </w:t>
        </w:r>
        <w:r>
          <w:rPr>
            <w:lang w:val="en-US"/>
          </w:rPr>
          <w:t>UV</w:t>
        </w:r>
        <w:r w:rsidRPr="008A2E4C">
          <w:rPr>
            <w:rPrChange w:id="77" w:author="John Gil" w:date="2022-08-26T14:25:00Z">
              <w:rPr>
                <w:lang w:val="en-US"/>
              </w:rPr>
            </w:rPrChange>
          </w:rPr>
          <w:t xml:space="preserve"> </w:t>
        </w:r>
        <w:r>
          <w:t>развертка</w:t>
        </w:r>
        <w:r w:rsidR="00FE39D2">
          <w:t xml:space="preserve"> для сложного объ</w:t>
        </w:r>
      </w:ins>
      <w:ins w:id="78" w:author="John Gil" w:date="2022-08-26T14:25:00Z">
        <w:r w:rsidR="00FE39D2">
          <w:t>екта</w:t>
        </w:r>
      </w:ins>
    </w:p>
    <w:p w14:paraId="6D5917E8" w14:textId="527915F6" w:rsidR="00790A4C" w:rsidRDefault="00750EF0" w:rsidP="00587629">
      <w:pPr>
        <w:pStyle w:val="a3"/>
        <w:rPr>
          <w:ins w:id="79" w:author="John Gil" w:date="2022-08-26T15:26:00Z"/>
        </w:rPr>
      </w:pPr>
      <w:ins w:id="80" w:author="John Gil" w:date="2022-08-26T15:21:00Z">
        <w:r>
          <w:t xml:space="preserve">Как </w:t>
        </w:r>
      </w:ins>
      <w:ins w:id="81" w:author="John Gil" w:date="2022-08-26T15:22:00Z">
        <w:r>
          <w:t>упоминалось ранее</w:t>
        </w:r>
        <w:r w:rsidRPr="00750EF0">
          <w:rPr>
            <w:rPrChange w:id="82" w:author="John Gil" w:date="2022-08-26T15:22:00Z">
              <w:rPr>
                <w:lang w:val="en-US"/>
              </w:rPr>
            </w:rPrChange>
          </w:rPr>
          <w:t xml:space="preserve">, </w:t>
        </w:r>
        <w:r>
          <w:t>чтобы изображение покрыло всю поверхность прямоугольника</w:t>
        </w:r>
        <w:r w:rsidRPr="00750EF0">
          <w:rPr>
            <w:rPrChange w:id="83" w:author="John Gil" w:date="2022-08-26T15:22:00Z">
              <w:rPr>
                <w:lang w:val="en-US"/>
              </w:rPr>
            </w:rPrChange>
          </w:rPr>
          <w:t xml:space="preserve">, </w:t>
        </w:r>
      </w:ins>
      <w:ins w:id="84" w:author="John Gil" w:date="2022-08-26T15:23:00Z">
        <w:r w:rsidR="00341D86">
          <w:t xml:space="preserve">необходимо для каждой вершины прямоугольника добавить координаты </w:t>
        </w:r>
        <w:r w:rsidR="00341D86">
          <w:rPr>
            <w:lang w:val="en-US"/>
          </w:rPr>
          <w:t>UV</w:t>
        </w:r>
        <w:r w:rsidR="00341D86" w:rsidRPr="00341D86">
          <w:rPr>
            <w:rPrChange w:id="85" w:author="John Gil" w:date="2022-08-26T15:23:00Z">
              <w:rPr>
                <w:lang w:val="en-US"/>
              </w:rPr>
            </w:rPrChange>
          </w:rPr>
          <w:t xml:space="preserve"> </w:t>
        </w:r>
        <w:r w:rsidR="00341D86">
          <w:t>развертки</w:t>
        </w:r>
      </w:ins>
      <w:ins w:id="86" w:author="John Gil" w:date="2022-08-26T15:24:00Z">
        <w:r w:rsidR="00341D86">
          <w:t>.</w:t>
        </w:r>
      </w:ins>
      <w:ins w:id="87" w:author="John Gil" w:date="2022-08-29T18:34:00Z">
        <w:r w:rsidR="002E5689">
          <w:t xml:space="preserve"> Чтобы все изобра</w:t>
        </w:r>
      </w:ins>
      <w:ins w:id="88" w:author="John Gil" w:date="2022-08-29T18:35:00Z">
        <w:r w:rsidR="002E5689">
          <w:t>жение покрыло прямоугольник</w:t>
        </w:r>
        <w:r w:rsidR="002E5689" w:rsidRPr="002E5689">
          <w:rPr>
            <w:rPrChange w:id="89" w:author="John Gil" w:date="2022-08-29T18:35:00Z">
              <w:rPr>
                <w:lang w:val="en-US"/>
              </w:rPr>
            </w:rPrChange>
          </w:rPr>
          <w:t xml:space="preserve">, </w:t>
        </w:r>
        <w:r w:rsidR="002E5689">
          <w:t>необходимо чтобы минимальное значение</w:t>
        </w:r>
      </w:ins>
      <w:ins w:id="90" w:author="John Gil" w:date="2022-08-29T18:36:00Z">
        <w:r w:rsidR="002E5689">
          <w:t xml:space="preserve"> </w:t>
        </w:r>
        <w:r w:rsidR="002E5689">
          <w:rPr>
            <w:lang w:val="en-US"/>
          </w:rPr>
          <w:t>UV</w:t>
        </w:r>
      </w:ins>
      <w:ins w:id="91" w:author="John Gil" w:date="2022-08-29T18:35:00Z">
        <w:r w:rsidR="002E5689">
          <w:t xml:space="preserve"> координат равнялось </w:t>
        </w:r>
      </w:ins>
      <w:ins w:id="92" w:author="John Gil" w:date="2022-08-30T18:18:00Z">
        <w:r w:rsidR="006F5140">
          <w:t>нулю</w:t>
        </w:r>
      </w:ins>
      <w:ins w:id="93" w:author="John Gil" w:date="2022-08-29T18:35:00Z">
        <w:r w:rsidR="002E5689" w:rsidRPr="002E5689">
          <w:rPr>
            <w:rPrChange w:id="94" w:author="John Gil" w:date="2022-08-29T18:35:00Z">
              <w:rPr>
                <w:lang w:val="en-US"/>
              </w:rPr>
            </w:rPrChange>
          </w:rPr>
          <w:t xml:space="preserve">, </w:t>
        </w:r>
        <w:r w:rsidR="002E5689">
          <w:t xml:space="preserve">максимальное </w:t>
        </w:r>
      </w:ins>
      <w:ins w:id="95" w:author="John Gil" w:date="2022-08-29T18:36:00Z">
        <w:r w:rsidR="002E5689">
          <w:t>–</w:t>
        </w:r>
      </w:ins>
      <w:ins w:id="96" w:author="John Gil" w:date="2022-08-29T18:35:00Z">
        <w:r w:rsidR="002E5689">
          <w:t xml:space="preserve"> </w:t>
        </w:r>
      </w:ins>
      <w:ins w:id="97" w:author="John Gil" w:date="2022-08-30T18:18:00Z">
        <w:r w:rsidR="006F5140">
          <w:t>единице</w:t>
        </w:r>
      </w:ins>
      <w:ins w:id="98" w:author="John Gil" w:date="2022-08-29T18:36:00Z">
        <w:r w:rsidR="002E5689">
          <w:t>.</w:t>
        </w:r>
      </w:ins>
      <w:ins w:id="99" w:author="John Gil" w:date="2022-08-29T18:35:00Z">
        <w:r w:rsidR="002E5689">
          <w:t xml:space="preserve"> </w:t>
        </w:r>
      </w:ins>
      <w:ins w:id="100" w:author="John Gil" w:date="2022-08-26T15:24:00Z">
        <w:r w:rsidR="00341D86">
          <w:t xml:space="preserve"> Если же изменить зна</w:t>
        </w:r>
      </w:ins>
      <w:ins w:id="101" w:author="John Gil" w:date="2022-08-26T15:25:00Z">
        <w:r w:rsidR="00341D86">
          <w:t xml:space="preserve">чение координат </w:t>
        </w:r>
        <w:r w:rsidR="00341D86">
          <w:rPr>
            <w:lang w:val="en-US"/>
          </w:rPr>
          <w:t>UV</w:t>
        </w:r>
        <w:r w:rsidR="00341D86" w:rsidRPr="00341D86">
          <w:rPr>
            <w:rPrChange w:id="102" w:author="John Gil" w:date="2022-08-26T15:25:00Z">
              <w:rPr>
                <w:lang w:val="en-US"/>
              </w:rPr>
            </w:rPrChange>
          </w:rPr>
          <w:t xml:space="preserve"> </w:t>
        </w:r>
        <w:r w:rsidR="00341D86">
          <w:t>развертки</w:t>
        </w:r>
      </w:ins>
      <w:ins w:id="103" w:author="John Gil" w:date="2022-08-26T15:24:00Z">
        <w:r w:rsidR="00341D86">
          <w:t xml:space="preserve"> </w:t>
        </w:r>
      </w:ins>
      <w:ins w:id="104" w:author="John Gil" w:date="2022-08-26T15:25:00Z">
        <w:r w:rsidR="00341D86">
          <w:t>в промежутке от 0 до 1</w:t>
        </w:r>
        <w:r w:rsidR="00341D86" w:rsidRPr="00341D86">
          <w:rPr>
            <w:rPrChange w:id="105" w:author="John Gil" w:date="2022-08-26T15:25:00Z">
              <w:rPr>
                <w:lang w:val="en-US"/>
              </w:rPr>
            </w:rPrChange>
          </w:rPr>
          <w:t xml:space="preserve">, </w:t>
        </w:r>
      </w:ins>
      <w:ins w:id="106" w:author="John Gil" w:date="2022-08-26T15:26:00Z">
        <w:r w:rsidR="00341D86">
          <w:t>то мы получим на выходе часть покрываемого изображения.</w:t>
        </w:r>
      </w:ins>
    </w:p>
    <w:p w14:paraId="3DF40CDD" w14:textId="55918F95" w:rsidR="00341D86" w:rsidRDefault="00341D86" w:rsidP="00587629">
      <w:pPr>
        <w:pStyle w:val="a3"/>
        <w:rPr>
          <w:ins w:id="107" w:author="John Gil" w:date="2022-08-26T15:27:00Z"/>
        </w:rPr>
      </w:pPr>
    </w:p>
    <w:p w14:paraId="4C3E185A" w14:textId="05390AA4" w:rsidR="00341D86" w:rsidRDefault="00341D86" w:rsidP="00587629">
      <w:pPr>
        <w:pStyle w:val="a3"/>
        <w:rPr>
          <w:ins w:id="108" w:author="John Gil" w:date="2022-08-26T15:27:00Z"/>
        </w:rPr>
      </w:pPr>
    </w:p>
    <w:p w14:paraId="7859F62A" w14:textId="2E459921" w:rsidR="00341D86" w:rsidRDefault="00341D86" w:rsidP="00587629">
      <w:pPr>
        <w:pStyle w:val="a3"/>
        <w:rPr>
          <w:ins w:id="109" w:author="John Gil" w:date="2022-08-26T15:27:00Z"/>
        </w:rPr>
      </w:pPr>
    </w:p>
    <w:p w14:paraId="3F1041CF" w14:textId="6DB96C3A" w:rsidR="00341D86" w:rsidRDefault="00341D86" w:rsidP="00587629">
      <w:pPr>
        <w:pStyle w:val="a3"/>
        <w:rPr>
          <w:ins w:id="110" w:author="John Gil" w:date="2022-08-26T15:27:00Z"/>
        </w:rPr>
      </w:pPr>
    </w:p>
    <w:p w14:paraId="7D79D897" w14:textId="46770BDF" w:rsidR="00341D86" w:rsidRDefault="00341D86" w:rsidP="00587629">
      <w:pPr>
        <w:pStyle w:val="a3"/>
        <w:rPr>
          <w:ins w:id="111" w:author="John Gil" w:date="2022-08-26T15:27:00Z"/>
        </w:rPr>
      </w:pPr>
    </w:p>
    <w:p w14:paraId="600F3CF5" w14:textId="77777777" w:rsidR="00341D86" w:rsidRDefault="00341D86" w:rsidP="00587629">
      <w:pPr>
        <w:pStyle w:val="a3"/>
        <w:rPr>
          <w:ins w:id="112" w:author="John Gil" w:date="2022-08-26T15:26:00Z"/>
        </w:rPr>
      </w:pPr>
    </w:p>
    <w:p w14:paraId="022F8724" w14:textId="70C21FCB" w:rsidR="00341D86" w:rsidRPr="00341D86" w:rsidRDefault="00341D86">
      <w:pPr>
        <w:jc w:val="center"/>
        <w:rPr>
          <w:ins w:id="113" w:author="John Gil" w:date="2022-08-26T14:17:00Z"/>
          <w:rPrChange w:id="114" w:author="John Gil" w:date="2022-08-26T15:25:00Z">
            <w:rPr>
              <w:ins w:id="115" w:author="John Gil" w:date="2022-08-26T14:17:00Z"/>
            </w:rPr>
          </w:rPrChange>
        </w:rPr>
        <w:pPrChange w:id="116" w:author="John Gil" w:date="2022-08-26T15:27:00Z">
          <w:pPr>
            <w:pStyle w:val="a3"/>
          </w:pPr>
        </w:pPrChange>
      </w:pPr>
      <w:ins w:id="117" w:author="John Gil" w:date="2022-08-26T15:27:00Z">
        <w:r>
          <w:rPr>
            <w:noProof/>
          </w:rPr>
          <w:drawing>
            <wp:inline distT="0" distB="0" distL="0" distR="0" wp14:anchorId="624A9386" wp14:editId="2B1D059B">
              <wp:extent cx="5103628" cy="4029438"/>
              <wp:effectExtent l="0" t="0" r="1905" b="9525"/>
              <wp:docPr id="60" name="Рисунок 60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10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109811" cy="4034319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74D965FB" w14:textId="104B7B44" w:rsidR="00DA3B10" w:rsidRPr="00DA3B10" w:rsidRDefault="00DA3B10" w:rsidP="00DA3B10">
      <w:pPr>
        <w:pStyle w:val="a3"/>
        <w:spacing w:before="8"/>
        <w:ind w:firstLine="0"/>
        <w:jc w:val="center"/>
        <w:rPr>
          <w:ins w:id="118" w:author="John Gil" w:date="2022-08-26T15:27:00Z"/>
        </w:rPr>
      </w:pPr>
      <w:ins w:id="119" w:author="John Gil" w:date="2022-08-26T15:27:00Z">
        <w:r>
          <w:t xml:space="preserve">Рис. 3. </w:t>
        </w:r>
      </w:ins>
      <w:ins w:id="120" w:author="John Gil" w:date="2022-08-26T15:28:00Z">
        <w:r w:rsidR="00361DA9">
          <w:t>Наложение</w:t>
        </w:r>
      </w:ins>
      <w:ins w:id="121" w:author="John Gil" w:date="2022-08-26T15:27:00Z">
        <w:r>
          <w:t xml:space="preserve"> п</w:t>
        </w:r>
      </w:ins>
      <w:ins w:id="122" w:author="John Gil" w:date="2022-08-26T15:28:00Z">
        <w:r>
          <w:t xml:space="preserve">ри </w:t>
        </w:r>
        <w:r>
          <w:rPr>
            <w:lang w:val="en-US"/>
          </w:rPr>
          <w:t>UV</w:t>
        </w:r>
        <w:r w:rsidRPr="00DA3B10">
          <w:rPr>
            <w:rPrChange w:id="123" w:author="John Gil" w:date="2022-08-26T15:28:00Z">
              <w:rPr>
                <w:lang w:val="en-US"/>
              </w:rPr>
            </w:rPrChange>
          </w:rPr>
          <w:t xml:space="preserve"> </w:t>
        </w:r>
        <w:r>
          <w:rPr>
            <w:lang w:val="en-US"/>
          </w:rPr>
          <w:t>min</w:t>
        </w:r>
        <w:r w:rsidRPr="00DA3B10">
          <w:rPr>
            <w:rPrChange w:id="124" w:author="John Gil" w:date="2022-08-26T15:28:00Z">
              <w:rPr>
                <w:lang w:val="en-US"/>
              </w:rPr>
            </w:rPrChange>
          </w:rPr>
          <w:t xml:space="preserve"> = 0, </w:t>
        </w:r>
        <w:r>
          <w:rPr>
            <w:lang w:val="en-US"/>
          </w:rPr>
          <w:t>UV</w:t>
        </w:r>
        <w:r w:rsidRPr="00DA3B10">
          <w:rPr>
            <w:rPrChange w:id="125" w:author="John Gil" w:date="2022-08-26T15:28:00Z">
              <w:rPr>
                <w:lang w:val="en-US"/>
              </w:rPr>
            </w:rPrChange>
          </w:rPr>
          <w:t xml:space="preserve"> </w:t>
        </w:r>
        <w:r>
          <w:rPr>
            <w:lang w:val="en-US"/>
          </w:rPr>
          <w:t>max</w:t>
        </w:r>
        <w:r w:rsidRPr="00DA3B10">
          <w:rPr>
            <w:rPrChange w:id="126" w:author="John Gil" w:date="2022-08-26T15:28:00Z">
              <w:rPr>
                <w:lang w:val="en-US"/>
              </w:rPr>
            </w:rPrChange>
          </w:rPr>
          <w:t xml:space="preserve"> = 0.5</w:t>
        </w:r>
      </w:ins>
    </w:p>
    <w:p w14:paraId="6282BA59" w14:textId="025942CB" w:rsidR="00587629" w:rsidRDefault="00587629">
      <w:pPr>
        <w:widowControl/>
        <w:autoSpaceDE/>
        <w:autoSpaceDN/>
        <w:spacing w:after="160" w:line="259" w:lineRule="auto"/>
        <w:rPr>
          <w:ins w:id="127" w:author="John Gil" w:date="2022-08-26T15:28:00Z"/>
        </w:rPr>
      </w:pPr>
    </w:p>
    <w:p w14:paraId="24956166" w14:textId="148B2B25" w:rsidR="006130DC" w:rsidRPr="00143090" w:rsidRDefault="006130DC" w:rsidP="006130DC">
      <w:pPr>
        <w:pStyle w:val="a3"/>
        <w:rPr>
          <w:ins w:id="128" w:author="John Gil" w:date="2022-08-26T15:30:00Z"/>
        </w:rPr>
      </w:pPr>
      <w:ins w:id="129" w:author="John Gil" w:date="2022-08-26T15:32:00Z">
        <w:r>
          <w:rPr>
            <w:lang w:val="en-US"/>
          </w:rPr>
          <w:t>UV</w:t>
        </w:r>
        <w:r w:rsidRPr="006130DC">
          <w:rPr>
            <w:rPrChange w:id="130" w:author="John Gil" w:date="2022-08-26T15:33:00Z">
              <w:rPr>
                <w:lang w:val="en-US"/>
              </w:rPr>
            </w:rPrChange>
          </w:rPr>
          <w:t xml:space="preserve"> </w:t>
        </w:r>
        <w:r>
          <w:t>координаты не при</w:t>
        </w:r>
      </w:ins>
      <w:ins w:id="131" w:author="John Gil" w:date="2022-08-26T15:33:00Z">
        <w:r>
          <w:t>вязаны к разрешению экрана</w:t>
        </w:r>
        <w:r w:rsidRPr="006130DC">
          <w:rPr>
            <w:rPrChange w:id="132" w:author="John Gil" w:date="2022-08-26T15:33:00Z">
              <w:rPr>
                <w:lang w:val="en-US"/>
              </w:rPr>
            </w:rPrChange>
          </w:rPr>
          <w:t xml:space="preserve">, </w:t>
        </w:r>
      </w:ins>
      <w:ins w:id="133" w:author="John Gil" w:date="2022-08-26T16:05:00Z">
        <w:r w:rsidR="00143090">
          <w:t>а это значит</w:t>
        </w:r>
        <w:r w:rsidR="00143090" w:rsidRPr="00143090">
          <w:rPr>
            <w:rPrChange w:id="134" w:author="John Gil" w:date="2022-08-26T16:05:00Z">
              <w:rPr>
                <w:lang w:val="en-US"/>
              </w:rPr>
            </w:rPrChange>
          </w:rPr>
          <w:t xml:space="preserve">, </w:t>
        </w:r>
        <w:r w:rsidR="00143090">
          <w:t xml:space="preserve">что </w:t>
        </w:r>
      </w:ins>
      <w:ins w:id="135" w:author="John Gil" w:date="2022-08-26T16:06:00Z">
        <w:r w:rsidR="00143090">
          <w:t>разрешение исходного изображения (чаще всего) не совпадает с разр</w:t>
        </w:r>
      </w:ins>
      <w:ins w:id="136" w:author="John Gil" w:date="2022-08-26T16:07:00Z">
        <w:r w:rsidR="00143090">
          <w:t>ешением участка пикселей экрана</w:t>
        </w:r>
        <w:r w:rsidR="00143090" w:rsidRPr="00143090">
          <w:rPr>
            <w:rPrChange w:id="137" w:author="John Gil" w:date="2022-08-26T16:07:00Z">
              <w:rPr>
                <w:lang w:val="en-US"/>
              </w:rPr>
            </w:rPrChange>
          </w:rPr>
          <w:t xml:space="preserve">, </w:t>
        </w:r>
        <w:r w:rsidR="00143090">
          <w:t xml:space="preserve">которые покрывают </w:t>
        </w:r>
      </w:ins>
      <w:ins w:id="138" w:author="John Gil" w:date="2022-08-26T16:08:00Z">
        <w:r w:rsidR="00143090" w:rsidRPr="00143090">
          <w:t xml:space="preserve">текстурированную </w:t>
        </w:r>
      </w:ins>
      <w:ins w:id="139" w:author="John Gil" w:date="2022-08-26T16:07:00Z">
        <w:r w:rsidR="00143090">
          <w:t>фигуру.</w:t>
        </w:r>
      </w:ins>
      <w:ins w:id="140" w:author="John Gil" w:date="2022-08-26T16:08:00Z">
        <w:r w:rsidR="00143090">
          <w:t xml:space="preserve"> С этой целью</w:t>
        </w:r>
        <w:r w:rsidR="00143090" w:rsidRPr="00143090">
          <w:rPr>
            <w:rPrChange w:id="141" w:author="John Gil" w:date="2022-08-26T16:08:00Z">
              <w:rPr>
                <w:lang w:val="en-US"/>
              </w:rPr>
            </w:rPrChange>
          </w:rPr>
          <w:t xml:space="preserve">, </w:t>
        </w:r>
        <w:r w:rsidR="00143090">
          <w:t>при несов</w:t>
        </w:r>
      </w:ins>
      <w:ins w:id="142" w:author="John Gil" w:date="2022-08-26T16:09:00Z">
        <w:r w:rsidR="00143090">
          <w:t>падении разрешений</w:t>
        </w:r>
        <w:r w:rsidR="00143090" w:rsidRPr="00143090">
          <w:rPr>
            <w:rPrChange w:id="143" w:author="John Gil" w:date="2022-08-26T16:09:00Z">
              <w:rPr>
                <w:lang w:val="en-US"/>
              </w:rPr>
            </w:rPrChange>
          </w:rPr>
          <w:t xml:space="preserve">, </w:t>
        </w:r>
        <w:r w:rsidR="00143090">
          <w:t>необходимо определить какие пиксели исходного изображения необходимо отобразить н</w:t>
        </w:r>
      </w:ins>
      <w:ins w:id="144" w:author="John Gil" w:date="2022-08-26T16:10:00Z">
        <w:r w:rsidR="00143090">
          <w:t>а текстурированной поверхности. для этого используется фильтрац</w:t>
        </w:r>
      </w:ins>
      <w:ins w:id="145" w:author="John Gil" w:date="2022-08-26T16:11:00Z">
        <w:r w:rsidR="00143090">
          <w:t>ия.</w:t>
        </w:r>
      </w:ins>
    </w:p>
    <w:p w14:paraId="2B4C48B7" w14:textId="1E32CF91" w:rsidR="006130DC" w:rsidRDefault="006130DC" w:rsidP="006130DC">
      <w:pPr>
        <w:pStyle w:val="a3"/>
        <w:rPr>
          <w:ins w:id="146" w:author="John Gil" w:date="2022-08-26T15:42:00Z"/>
        </w:rPr>
      </w:pPr>
      <w:ins w:id="147" w:author="John Gil" w:date="2022-08-26T15:37:00Z">
        <w:r>
          <w:t xml:space="preserve">При создании текстуры в </w:t>
        </w:r>
        <w:r>
          <w:rPr>
            <w:lang w:val="en-US"/>
          </w:rPr>
          <w:t>OpenGL</w:t>
        </w:r>
        <w:r w:rsidRPr="006130DC">
          <w:rPr>
            <w:rPrChange w:id="148" w:author="John Gil" w:date="2022-08-26T15:37:00Z">
              <w:rPr>
                <w:lang w:val="en-US"/>
              </w:rPr>
            </w:rPrChange>
          </w:rPr>
          <w:t xml:space="preserve"> </w:t>
        </w:r>
        <w:r>
          <w:t>можно выбрать два вида фильтра</w:t>
        </w:r>
        <w:r w:rsidRPr="006130DC">
          <w:rPr>
            <w:rPrChange w:id="149" w:author="John Gil" w:date="2022-08-26T15:37:00Z">
              <w:rPr>
                <w:lang w:val="en-US"/>
              </w:rPr>
            </w:rPrChange>
          </w:rPr>
          <w:t xml:space="preserve">: </w:t>
        </w:r>
        <w:r>
          <w:rPr>
            <w:lang w:val="en-US"/>
          </w:rPr>
          <w:t>GL</w:t>
        </w:r>
        <w:r w:rsidRPr="006130DC">
          <w:rPr>
            <w:rPrChange w:id="150" w:author="John Gil" w:date="2022-08-26T15:37:00Z">
              <w:rPr>
                <w:lang w:val="en-US"/>
              </w:rPr>
            </w:rPrChange>
          </w:rPr>
          <w:t>_</w:t>
        </w:r>
        <w:r>
          <w:rPr>
            <w:lang w:val="en-US"/>
          </w:rPr>
          <w:t>NEAREST</w:t>
        </w:r>
        <w:r w:rsidRPr="006130DC">
          <w:rPr>
            <w:rPrChange w:id="151" w:author="John Gil" w:date="2022-08-26T15:37:00Z">
              <w:rPr>
                <w:lang w:val="en-US"/>
              </w:rPr>
            </w:rPrChange>
          </w:rPr>
          <w:t xml:space="preserve"> (</w:t>
        </w:r>
        <w:r>
          <w:t>по умолчанию</w:t>
        </w:r>
        <w:r w:rsidRPr="006130DC">
          <w:rPr>
            <w:rPrChange w:id="152" w:author="John Gil" w:date="2022-08-26T15:37:00Z">
              <w:rPr>
                <w:lang w:val="en-US"/>
              </w:rPr>
            </w:rPrChange>
          </w:rPr>
          <w:t>)</w:t>
        </w:r>
        <w:r>
          <w:t xml:space="preserve"> и </w:t>
        </w:r>
        <w:r>
          <w:rPr>
            <w:lang w:val="en-US"/>
          </w:rPr>
          <w:t>GL</w:t>
        </w:r>
        <w:r w:rsidRPr="006130DC">
          <w:rPr>
            <w:rPrChange w:id="153" w:author="John Gil" w:date="2022-08-26T15:37:00Z">
              <w:rPr>
                <w:lang w:val="en-US"/>
              </w:rPr>
            </w:rPrChange>
          </w:rPr>
          <w:t>_</w:t>
        </w:r>
        <w:r>
          <w:rPr>
            <w:lang w:val="en-US"/>
          </w:rPr>
          <w:t>LINEAR</w:t>
        </w:r>
        <w:r w:rsidRPr="006130DC">
          <w:rPr>
            <w:rPrChange w:id="154" w:author="John Gil" w:date="2022-08-26T15:37:00Z">
              <w:rPr>
                <w:lang w:val="en-US"/>
              </w:rPr>
            </w:rPrChange>
          </w:rPr>
          <w:t>.</w:t>
        </w:r>
      </w:ins>
    </w:p>
    <w:p w14:paraId="1E51AB92" w14:textId="32F02C31" w:rsidR="006130DC" w:rsidRPr="006130DC" w:rsidRDefault="006130DC" w:rsidP="006130DC">
      <w:pPr>
        <w:pStyle w:val="a3"/>
        <w:numPr>
          <w:ilvl w:val="0"/>
          <w:numId w:val="8"/>
        </w:numPr>
        <w:rPr>
          <w:ins w:id="155" w:author="John Gil" w:date="2022-08-26T15:42:00Z"/>
          <w:rPrChange w:id="156" w:author="John Gil" w:date="2022-08-26T15:42:00Z">
            <w:rPr>
              <w:ins w:id="157" w:author="John Gil" w:date="2022-08-26T15:42:00Z"/>
              <w:lang w:val="en-US"/>
            </w:rPr>
          </w:rPrChange>
        </w:rPr>
      </w:pPr>
      <w:ins w:id="158" w:author="John Gil" w:date="2022-08-26T15:42:00Z">
        <w:r>
          <w:rPr>
            <w:lang w:val="en-US"/>
          </w:rPr>
          <w:t>GL</w:t>
        </w:r>
        <w:r w:rsidRPr="00B51F2D">
          <w:rPr>
            <w:rPrChange w:id="159" w:author="John Gil" w:date="2022-08-26T15:51:00Z">
              <w:rPr>
                <w:lang w:val="en-US"/>
              </w:rPr>
            </w:rPrChange>
          </w:rPr>
          <w:t>_</w:t>
        </w:r>
        <w:r>
          <w:rPr>
            <w:lang w:val="en-US"/>
          </w:rPr>
          <w:t>NEAREST</w:t>
        </w:r>
      </w:ins>
      <w:ins w:id="160" w:author="John Gil" w:date="2022-08-26T15:43:00Z">
        <w:r w:rsidR="007460A6" w:rsidRPr="00B51F2D">
          <w:rPr>
            <w:rPrChange w:id="161" w:author="John Gil" w:date="2022-08-26T15:51:00Z">
              <w:rPr>
                <w:lang w:val="en-US"/>
              </w:rPr>
            </w:rPrChange>
          </w:rPr>
          <w:t xml:space="preserve"> </w:t>
        </w:r>
      </w:ins>
      <w:ins w:id="162" w:author="John Gil" w:date="2022-08-26T15:51:00Z">
        <w:r w:rsidR="00B51F2D">
          <w:t>при фильтрации выбирает тот пиксель</w:t>
        </w:r>
        <w:r w:rsidR="00B51F2D" w:rsidRPr="00B51F2D">
          <w:rPr>
            <w:rPrChange w:id="163" w:author="John Gil" w:date="2022-08-26T15:51:00Z">
              <w:rPr>
                <w:lang w:val="en-US"/>
              </w:rPr>
            </w:rPrChange>
          </w:rPr>
          <w:t xml:space="preserve"> </w:t>
        </w:r>
        <w:r w:rsidR="00B51F2D">
          <w:t>исходного изображения</w:t>
        </w:r>
        <w:r w:rsidR="00B51F2D" w:rsidRPr="00B51F2D">
          <w:rPr>
            <w:rPrChange w:id="164" w:author="John Gil" w:date="2022-08-26T15:51:00Z">
              <w:rPr>
                <w:lang w:val="en-US"/>
              </w:rPr>
            </w:rPrChange>
          </w:rPr>
          <w:t>,</w:t>
        </w:r>
        <w:r w:rsidR="00B51F2D">
          <w:t xml:space="preserve"> который находится ближе всего к </w:t>
        </w:r>
      </w:ins>
      <w:ins w:id="165" w:author="John Gil" w:date="2022-08-26T16:02:00Z">
        <w:r w:rsidR="00E07D18">
          <w:t xml:space="preserve">соответствующей </w:t>
        </w:r>
        <w:r w:rsidR="00E07D18">
          <w:rPr>
            <w:lang w:val="en-US"/>
          </w:rPr>
          <w:t>UV</w:t>
        </w:r>
        <w:r w:rsidR="00E07D18" w:rsidRPr="00E07D18">
          <w:rPr>
            <w:rPrChange w:id="166" w:author="John Gil" w:date="2022-08-26T16:02:00Z">
              <w:rPr>
                <w:lang w:val="en-US"/>
              </w:rPr>
            </w:rPrChange>
          </w:rPr>
          <w:t xml:space="preserve"> </w:t>
        </w:r>
        <w:r w:rsidR="00E07D18">
          <w:t>координате</w:t>
        </w:r>
      </w:ins>
      <w:ins w:id="167" w:author="John Gil" w:date="2022-08-26T15:51:00Z">
        <w:r w:rsidR="00B51F2D">
          <w:t>.</w:t>
        </w:r>
        <w:r w:rsidR="00B51F2D" w:rsidRPr="00B51F2D">
          <w:rPr>
            <w:rPrChange w:id="168" w:author="John Gil" w:date="2022-08-26T15:51:00Z">
              <w:rPr>
                <w:lang w:val="en-US"/>
              </w:rPr>
            </w:rPrChange>
          </w:rPr>
          <w:t xml:space="preserve"> </w:t>
        </w:r>
      </w:ins>
      <w:ins w:id="169" w:author="John Gil" w:date="2022-08-26T15:52:00Z">
        <w:r w:rsidR="00B51F2D">
          <w:t>П</w:t>
        </w:r>
      </w:ins>
      <w:ins w:id="170" w:author="John Gil" w:date="2022-08-26T15:53:00Z">
        <w:r w:rsidR="00B51F2D">
          <w:t xml:space="preserve">оложим мы </w:t>
        </w:r>
      </w:ins>
      <w:ins w:id="171" w:author="John Gil" w:date="2022-08-26T16:13:00Z">
        <w:r w:rsidR="00143090">
          <w:t xml:space="preserve">уменьшили поверхность текстурированной </w:t>
        </w:r>
        <w:r w:rsidR="002A1EC1">
          <w:t xml:space="preserve">поверхности в четыре раза. </w:t>
        </w:r>
      </w:ins>
      <w:ins w:id="172" w:author="John Gil" w:date="2022-08-26T16:14:00Z">
        <w:r w:rsidR="002A1EC1">
          <w:t xml:space="preserve">Из четырех </w:t>
        </w:r>
        <w:r w:rsidR="002A1EC1">
          <w:lastRenderedPageBreak/>
          <w:t>пикселей выберется тот</w:t>
        </w:r>
        <w:r w:rsidR="002A1EC1" w:rsidRPr="002A1EC1">
          <w:rPr>
            <w:rPrChange w:id="173" w:author="John Gil" w:date="2022-08-26T16:14:00Z">
              <w:rPr>
                <w:lang w:val="en-US"/>
              </w:rPr>
            </w:rPrChange>
          </w:rPr>
          <w:t xml:space="preserve">, </w:t>
        </w:r>
        <w:r w:rsidR="002A1EC1">
          <w:t xml:space="preserve">который находится ближе к </w:t>
        </w:r>
        <w:r w:rsidR="002A1EC1">
          <w:rPr>
            <w:lang w:val="en-US"/>
          </w:rPr>
          <w:t>UV</w:t>
        </w:r>
        <w:r w:rsidR="002A1EC1" w:rsidRPr="002A1EC1">
          <w:rPr>
            <w:rPrChange w:id="174" w:author="John Gil" w:date="2022-08-26T16:14:00Z">
              <w:rPr>
                <w:lang w:val="en-US"/>
              </w:rPr>
            </w:rPrChange>
          </w:rPr>
          <w:t xml:space="preserve"> </w:t>
        </w:r>
        <w:r w:rsidR="002A1EC1">
          <w:t>координате. Таким образом</w:t>
        </w:r>
      </w:ins>
      <w:ins w:id="175" w:author="John Gil" w:date="2022-08-26T16:15:00Z">
        <w:r w:rsidR="002A1EC1">
          <w:t xml:space="preserve"> очертания контуров изображения становятся макси</w:t>
        </w:r>
      </w:ins>
      <w:ins w:id="176" w:author="John Gil" w:date="2022-08-26T16:16:00Z">
        <w:r w:rsidR="002A1EC1">
          <w:t>мально четкими при уменьшении изображения. Однако при увеличении текстурированной повер</w:t>
        </w:r>
      </w:ins>
      <w:ins w:id="177" w:author="John Gil" w:date="2022-08-26T16:17:00Z">
        <w:r w:rsidR="002A1EC1">
          <w:t>хности можно отчетливо увидеть каждый пиксель. Поэтому такой режим фильтрации обычно используется при уменьшении</w:t>
        </w:r>
      </w:ins>
      <w:ins w:id="178" w:author="John Gil" w:date="2022-08-26T16:18:00Z">
        <w:r w:rsidR="002A1EC1">
          <w:t xml:space="preserve"> текстурированной</w:t>
        </w:r>
      </w:ins>
      <w:ins w:id="179" w:author="John Gil" w:date="2022-08-26T16:17:00Z">
        <w:r w:rsidR="002A1EC1">
          <w:t xml:space="preserve"> поверхности</w:t>
        </w:r>
      </w:ins>
      <w:ins w:id="180" w:author="John Gil" w:date="2022-08-26T16:18:00Z">
        <w:r w:rsidR="00C072ED" w:rsidRPr="00C072ED">
          <w:rPr>
            <w:rPrChange w:id="181" w:author="John Gil" w:date="2022-08-26T16:18:00Z">
              <w:rPr>
                <w:lang w:val="en-US"/>
              </w:rPr>
            </w:rPrChange>
          </w:rPr>
          <w:t xml:space="preserve">, </w:t>
        </w:r>
        <w:r w:rsidR="00C072ED">
          <w:t>чтобы сохранить максимальную детализаци</w:t>
        </w:r>
        <w:r w:rsidR="005F03C8">
          <w:t>ю</w:t>
        </w:r>
      </w:ins>
      <w:ins w:id="182" w:author="John Gil" w:date="2022-08-26T16:17:00Z">
        <w:r w:rsidR="002A1EC1">
          <w:t>.</w:t>
        </w:r>
      </w:ins>
    </w:p>
    <w:p w14:paraId="66B3745E" w14:textId="2956B97F" w:rsidR="006130DC" w:rsidRPr="006130DC" w:rsidRDefault="006130DC">
      <w:pPr>
        <w:pStyle w:val="a3"/>
        <w:numPr>
          <w:ilvl w:val="0"/>
          <w:numId w:val="8"/>
        </w:numPr>
        <w:rPr>
          <w:ins w:id="183" w:author="John Gil" w:date="2022-08-26T15:37:00Z"/>
        </w:rPr>
        <w:pPrChange w:id="184" w:author="John Gil" w:date="2022-08-26T15:42:00Z">
          <w:pPr>
            <w:pStyle w:val="a3"/>
          </w:pPr>
        </w:pPrChange>
      </w:pPr>
      <w:ins w:id="185" w:author="John Gil" w:date="2022-08-26T15:42:00Z">
        <w:r>
          <w:rPr>
            <w:lang w:val="en-US"/>
          </w:rPr>
          <w:t>GL</w:t>
        </w:r>
        <w:r w:rsidRPr="009C0F09">
          <w:rPr>
            <w:rPrChange w:id="186" w:author="John Gil" w:date="2022-08-26T15:43:00Z">
              <w:rPr>
                <w:lang w:val="en-US"/>
              </w:rPr>
            </w:rPrChange>
          </w:rPr>
          <w:t>_</w:t>
        </w:r>
        <w:r>
          <w:rPr>
            <w:lang w:val="en-US"/>
          </w:rPr>
          <w:t>LINEAR</w:t>
        </w:r>
      </w:ins>
      <w:ins w:id="187" w:author="John Gil" w:date="2022-08-26T15:43:00Z">
        <w:r w:rsidR="009C0F09">
          <w:t xml:space="preserve"> при фильтрации рассчитывает среднее значение между соседними пикселями. Чем дальше со</w:t>
        </w:r>
      </w:ins>
      <w:ins w:id="188" w:author="John Gil" w:date="2022-08-26T15:44:00Z">
        <w:r w:rsidR="009C0F09">
          <w:t>седний пиксель</w:t>
        </w:r>
        <w:r w:rsidR="009C0F09" w:rsidRPr="009C0F09">
          <w:rPr>
            <w:rPrChange w:id="189" w:author="John Gil" w:date="2022-08-26T15:44:00Z">
              <w:rPr>
                <w:lang w:val="en-US"/>
              </w:rPr>
            </w:rPrChange>
          </w:rPr>
          <w:t xml:space="preserve">, </w:t>
        </w:r>
        <w:r w:rsidR="009C0F09">
          <w:t>тем меньше он влияет на среднее значение.</w:t>
        </w:r>
      </w:ins>
      <w:ins w:id="190" w:author="John Gil" w:date="2022-08-26T15:45:00Z">
        <w:r w:rsidR="00B51F2D">
          <w:t xml:space="preserve"> Положим мы </w:t>
        </w:r>
      </w:ins>
      <w:ins w:id="191" w:author="John Gil" w:date="2022-08-26T16:20:00Z">
        <w:r w:rsidR="005F03C8">
          <w:t>увеличили размер текстурированной поверхности в четыре раза.</w:t>
        </w:r>
      </w:ins>
      <w:ins w:id="192" w:author="John Gil" w:date="2022-08-26T16:21:00Z">
        <w:r w:rsidR="005F03C8">
          <w:t xml:space="preserve"> Каждое значение пикселя текстурированной поверхности будет расс</w:t>
        </w:r>
      </w:ins>
      <w:ins w:id="193" w:author="John Gil" w:date="2022-08-26T16:22:00Z">
        <w:r w:rsidR="005F03C8">
          <w:t>читано как среднее значение соседних пикселей. Чем дальше соседний пиксель тем меньше он влияет на значения рассчитываемого пикселя.</w:t>
        </w:r>
      </w:ins>
      <w:ins w:id="194" w:author="John Gil" w:date="2022-08-26T16:24:00Z">
        <w:r w:rsidR="006B5EE6">
          <w:t xml:space="preserve"> Таким образом изображение на текстурированной поверхности будет выглядеть более гладким.</w:t>
        </w:r>
      </w:ins>
    </w:p>
    <w:p w14:paraId="13139619" w14:textId="7171FFC4" w:rsidR="006130DC" w:rsidRDefault="006130DC">
      <w:pPr>
        <w:widowControl/>
        <w:autoSpaceDE/>
        <w:autoSpaceDN/>
        <w:spacing w:after="160" w:line="259" w:lineRule="auto"/>
        <w:rPr>
          <w:ins w:id="195" w:author="John Gil" w:date="2022-08-26T15:28:00Z"/>
        </w:rPr>
      </w:pPr>
    </w:p>
    <w:p w14:paraId="3D6DF55E" w14:textId="3E6AF808" w:rsidR="006130DC" w:rsidRDefault="006130DC">
      <w:pPr>
        <w:widowControl/>
        <w:autoSpaceDE/>
        <w:autoSpaceDN/>
        <w:spacing w:after="160" w:line="259" w:lineRule="auto"/>
        <w:rPr>
          <w:ins w:id="196" w:author="John Gil" w:date="2022-08-26T15:28:00Z"/>
        </w:rPr>
      </w:pPr>
    </w:p>
    <w:p w14:paraId="003B02E0" w14:textId="72E9F555" w:rsidR="006130DC" w:rsidRDefault="006130DC">
      <w:pPr>
        <w:widowControl/>
        <w:autoSpaceDE/>
        <w:autoSpaceDN/>
        <w:spacing w:after="160" w:line="259" w:lineRule="auto"/>
        <w:rPr>
          <w:ins w:id="197" w:author="John Gil" w:date="2022-08-26T15:28:00Z"/>
        </w:rPr>
      </w:pPr>
    </w:p>
    <w:p w14:paraId="48A7BBB4" w14:textId="77777777" w:rsidR="006130DC" w:rsidRDefault="006130DC" w:rsidP="006130DC">
      <w:pPr>
        <w:pStyle w:val="a3"/>
        <w:spacing w:before="8"/>
        <w:ind w:firstLine="0"/>
        <w:jc w:val="center"/>
        <w:rPr>
          <w:ins w:id="198" w:author="John Gil" w:date="2022-08-26T15:29:00Z"/>
        </w:rPr>
      </w:pPr>
      <w:ins w:id="199" w:author="John Gil" w:date="2022-08-26T15:29:00Z">
        <w:r>
          <w:rPr>
            <w:noProof/>
          </w:rPr>
          <w:drawing>
            <wp:inline distT="0" distB="0" distL="0" distR="0" wp14:anchorId="6A09E881" wp14:editId="49E8333B">
              <wp:extent cx="3391786" cy="2535411"/>
              <wp:effectExtent l="0" t="0" r="0" b="0"/>
              <wp:docPr id="50" name="Рисунок 50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11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3413946" cy="2551976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65D8B8B6" w14:textId="7077CE54" w:rsidR="006130DC" w:rsidRPr="009D161F" w:rsidRDefault="006130DC" w:rsidP="006130DC">
      <w:pPr>
        <w:pStyle w:val="a3"/>
        <w:spacing w:before="8"/>
        <w:ind w:firstLine="0"/>
        <w:jc w:val="center"/>
        <w:rPr>
          <w:ins w:id="200" w:author="John Gil" w:date="2022-08-26T15:29:00Z"/>
        </w:rPr>
      </w:pPr>
      <w:ins w:id="201" w:author="John Gil" w:date="2022-08-26T15:29:00Z">
        <w:r>
          <w:t xml:space="preserve">Рис. 4. Режим фильтрации </w:t>
        </w:r>
        <w:r>
          <w:rPr>
            <w:lang w:val="en-US"/>
          </w:rPr>
          <w:t>GL</w:t>
        </w:r>
        <w:r w:rsidRPr="009D161F">
          <w:t>_</w:t>
        </w:r>
        <w:r>
          <w:rPr>
            <w:lang w:val="en-US"/>
          </w:rPr>
          <w:t>NEAREST</w:t>
        </w:r>
      </w:ins>
    </w:p>
    <w:p w14:paraId="46331388" w14:textId="77777777" w:rsidR="006130DC" w:rsidRDefault="006130DC" w:rsidP="006130DC">
      <w:pPr>
        <w:pStyle w:val="a3"/>
        <w:spacing w:before="8"/>
        <w:ind w:firstLine="0"/>
        <w:jc w:val="center"/>
        <w:rPr>
          <w:ins w:id="202" w:author="John Gil" w:date="2022-08-26T15:29:00Z"/>
        </w:rPr>
      </w:pPr>
    </w:p>
    <w:p w14:paraId="30811416" w14:textId="77777777" w:rsidR="006130DC" w:rsidRDefault="006130DC" w:rsidP="006130DC">
      <w:pPr>
        <w:pStyle w:val="a3"/>
        <w:spacing w:before="8"/>
        <w:ind w:firstLine="0"/>
        <w:jc w:val="center"/>
        <w:rPr>
          <w:ins w:id="203" w:author="John Gil" w:date="2022-08-26T15:29:00Z"/>
        </w:rPr>
      </w:pPr>
    </w:p>
    <w:p w14:paraId="62EC5500" w14:textId="77777777" w:rsidR="006130DC" w:rsidRDefault="006130DC" w:rsidP="006130DC">
      <w:pPr>
        <w:pStyle w:val="a3"/>
        <w:spacing w:before="8"/>
        <w:ind w:firstLine="0"/>
        <w:jc w:val="center"/>
        <w:rPr>
          <w:ins w:id="204" w:author="John Gil" w:date="2022-08-26T15:29:00Z"/>
        </w:rPr>
      </w:pPr>
      <w:ins w:id="205" w:author="John Gil" w:date="2022-08-26T15:29:00Z">
        <w:r>
          <w:rPr>
            <w:noProof/>
          </w:rPr>
          <w:drawing>
            <wp:inline distT="0" distB="0" distL="0" distR="0" wp14:anchorId="6C618802" wp14:editId="44FB5C42">
              <wp:extent cx="3753293" cy="2798821"/>
              <wp:effectExtent l="0" t="0" r="0" b="1905"/>
              <wp:docPr id="51" name="Рисунок 5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12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3772451" cy="2813107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1F85C601" w14:textId="30E4B75A" w:rsidR="006130DC" w:rsidRPr="009D161F" w:rsidRDefault="006130DC" w:rsidP="006130DC">
      <w:pPr>
        <w:pStyle w:val="a3"/>
        <w:spacing w:before="8"/>
        <w:ind w:firstLine="0"/>
        <w:jc w:val="center"/>
        <w:rPr>
          <w:ins w:id="206" w:author="John Gil" w:date="2022-08-26T15:29:00Z"/>
        </w:rPr>
      </w:pPr>
      <w:ins w:id="207" w:author="John Gil" w:date="2022-08-26T15:29:00Z">
        <w:r>
          <w:t xml:space="preserve">Рис. 5. Режим фильтрации </w:t>
        </w:r>
        <w:r>
          <w:rPr>
            <w:lang w:val="en-US"/>
          </w:rPr>
          <w:t>GL</w:t>
        </w:r>
        <w:r w:rsidRPr="009D161F">
          <w:t>_</w:t>
        </w:r>
        <w:r>
          <w:rPr>
            <w:lang w:val="en-US"/>
          </w:rPr>
          <w:t>LINEAR</w:t>
        </w:r>
      </w:ins>
    </w:p>
    <w:p w14:paraId="08D68327" w14:textId="287211B7" w:rsidR="006130DC" w:rsidRDefault="006130DC">
      <w:pPr>
        <w:widowControl/>
        <w:autoSpaceDE/>
        <w:autoSpaceDN/>
        <w:spacing w:after="160" w:line="259" w:lineRule="auto"/>
        <w:rPr>
          <w:ins w:id="208" w:author="John Gil" w:date="2022-08-26T15:28:00Z"/>
        </w:rPr>
      </w:pPr>
    </w:p>
    <w:p w14:paraId="17623A94" w14:textId="69407741" w:rsidR="009D5B79" w:rsidRDefault="00D03E2B" w:rsidP="009D5B79">
      <w:pPr>
        <w:pStyle w:val="a3"/>
        <w:rPr>
          <w:ins w:id="209" w:author="John Gil" w:date="2022-08-26T17:11:00Z"/>
        </w:rPr>
      </w:pPr>
      <w:ins w:id="210" w:author="John Gil" w:date="2022-08-26T17:10:00Z">
        <w:r>
          <w:t xml:space="preserve">Если значение </w:t>
        </w:r>
        <w:r>
          <w:rPr>
            <w:lang w:val="en-US"/>
          </w:rPr>
          <w:t>UV</w:t>
        </w:r>
        <w:r w:rsidRPr="00D03E2B">
          <w:rPr>
            <w:rPrChange w:id="211" w:author="John Gil" w:date="2022-08-26T17:10:00Z">
              <w:rPr>
                <w:lang w:val="en-US"/>
              </w:rPr>
            </w:rPrChange>
          </w:rPr>
          <w:t xml:space="preserve"> </w:t>
        </w:r>
        <w:r>
          <w:t xml:space="preserve">координат выходит за пределы </w:t>
        </w:r>
        <w:r w:rsidRPr="00D03E2B">
          <w:rPr>
            <w:rPrChange w:id="212" w:author="John Gil" w:date="2022-08-26T17:10:00Z">
              <w:rPr>
                <w:lang w:val="en-US"/>
              </w:rPr>
            </w:rPrChange>
          </w:rPr>
          <w:t>[0, 1]</w:t>
        </w:r>
      </w:ins>
      <w:ins w:id="213" w:author="John Gil" w:date="2022-08-26T17:11:00Z">
        <w:r w:rsidRPr="00D03E2B">
          <w:rPr>
            <w:rPrChange w:id="214" w:author="John Gil" w:date="2022-08-26T17:11:00Z">
              <w:rPr>
                <w:lang w:val="en-US"/>
              </w:rPr>
            </w:rPrChange>
          </w:rPr>
          <w:t xml:space="preserve">, </w:t>
        </w:r>
        <w:r>
          <w:t>то применяются режимы обертки</w:t>
        </w:r>
        <w:r w:rsidRPr="00D03E2B">
          <w:rPr>
            <w:rPrChange w:id="215" w:author="John Gil" w:date="2022-08-26T17:11:00Z">
              <w:rPr>
                <w:lang w:val="en-US"/>
              </w:rPr>
            </w:rPrChange>
          </w:rPr>
          <w:t>.</w:t>
        </w:r>
      </w:ins>
    </w:p>
    <w:p w14:paraId="692BDFA3" w14:textId="7C6C90DE" w:rsidR="00D03E2B" w:rsidRDefault="00D03E2B" w:rsidP="009D5B79">
      <w:pPr>
        <w:pStyle w:val="a3"/>
        <w:rPr>
          <w:ins w:id="216" w:author="John Gil" w:date="2022-08-26T17:11:00Z"/>
          <w:lang w:val="en-US"/>
        </w:rPr>
      </w:pPr>
      <w:ins w:id="217" w:author="John Gil" w:date="2022-08-26T17:11:00Z">
        <w:r>
          <w:t xml:space="preserve">Таких режимов </w:t>
        </w:r>
        <w:r>
          <w:rPr>
            <w:lang w:val="en-US"/>
          </w:rPr>
          <w:t>4:</w:t>
        </w:r>
      </w:ins>
    </w:p>
    <w:p w14:paraId="6BFE8E1B" w14:textId="7C0E9463" w:rsidR="00D03E2B" w:rsidRDefault="00D03E2B" w:rsidP="00D03E2B">
      <w:pPr>
        <w:pStyle w:val="a3"/>
        <w:numPr>
          <w:ilvl w:val="0"/>
          <w:numId w:val="9"/>
        </w:numPr>
        <w:rPr>
          <w:ins w:id="218" w:author="John Gil" w:date="2022-08-26T17:14:00Z"/>
          <w:lang w:val="en-US"/>
        </w:rPr>
      </w:pPr>
      <w:ins w:id="219" w:author="John Gil" w:date="2022-08-26T17:13:00Z">
        <w:r>
          <w:rPr>
            <w:lang w:val="en-US"/>
          </w:rPr>
          <w:t xml:space="preserve">GL_REPEAT: </w:t>
        </w:r>
        <w:r>
          <w:t>повтор</w:t>
        </w:r>
      </w:ins>
      <w:ins w:id="220" w:author="John Gil" w:date="2022-08-26T17:14:00Z">
        <w:r>
          <w:t>ение изображени</w:t>
        </w:r>
      </w:ins>
      <w:ins w:id="221" w:author="John Gil" w:date="2022-08-26T17:28:00Z">
        <w:r w:rsidR="00941A57">
          <w:t>я</w:t>
        </w:r>
      </w:ins>
      <w:ins w:id="222" w:author="John Gil" w:date="2022-08-26T17:14:00Z">
        <w:r>
          <w:rPr>
            <w:lang w:val="en-US"/>
          </w:rPr>
          <w:t>.</w:t>
        </w:r>
      </w:ins>
    </w:p>
    <w:p w14:paraId="242EA335" w14:textId="3F7CD2A6" w:rsidR="00D03E2B" w:rsidRDefault="00D03E2B" w:rsidP="00D03E2B">
      <w:pPr>
        <w:pStyle w:val="a3"/>
        <w:numPr>
          <w:ilvl w:val="0"/>
          <w:numId w:val="9"/>
        </w:numPr>
        <w:rPr>
          <w:ins w:id="223" w:author="John Gil" w:date="2022-08-26T17:15:00Z"/>
        </w:rPr>
      </w:pPr>
      <w:ins w:id="224" w:author="John Gil" w:date="2022-08-26T17:14:00Z">
        <w:r>
          <w:rPr>
            <w:lang w:val="en-US"/>
          </w:rPr>
          <w:t>GL</w:t>
        </w:r>
        <w:r w:rsidRPr="00D03E2B">
          <w:rPr>
            <w:rPrChange w:id="225" w:author="John Gil" w:date="2022-08-26T17:14:00Z">
              <w:rPr>
                <w:lang w:val="en-US"/>
              </w:rPr>
            </w:rPrChange>
          </w:rPr>
          <w:t>_</w:t>
        </w:r>
        <w:r>
          <w:rPr>
            <w:lang w:val="en-US"/>
          </w:rPr>
          <w:t>MIRRORED</w:t>
        </w:r>
        <w:r w:rsidRPr="00D03E2B">
          <w:rPr>
            <w:rPrChange w:id="226" w:author="John Gil" w:date="2022-08-26T17:14:00Z">
              <w:rPr>
                <w:lang w:val="en-US"/>
              </w:rPr>
            </w:rPrChange>
          </w:rPr>
          <w:t>_</w:t>
        </w:r>
        <w:r>
          <w:rPr>
            <w:lang w:val="en-US"/>
          </w:rPr>
          <w:t>REPEAT</w:t>
        </w:r>
        <w:r w:rsidRPr="00D03E2B">
          <w:rPr>
            <w:rPrChange w:id="227" w:author="John Gil" w:date="2022-08-26T17:14:00Z">
              <w:rPr>
                <w:lang w:val="en-US"/>
              </w:rPr>
            </w:rPrChange>
          </w:rPr>
          <w:t>:</w:t>
        </w:r>
      </w:ins>
      <w:ins w:id="228" w:author="John Gil" w:date="2022-08-26T17:16:00Z">
        <w:r>
          <w:t xml:space="preserve"> зеркальное</w:t>
        </w:r>
      </w:ins>
      <w:ins w:id="229" w:author="John Gil" w:date="2022-08-26T17:14:00Z">
        <w:r w:rsidRPr="00D03E2B">
          <w:rPr>
            <w:rPrChange w:id="230" w:author="John Gil" w:date="2022-08-26T17:14:00Z">
              <w:rPr>
                <w:lang w:val="en-US"/>
              </w:rPr>
            </w:rPrChange>
          </w:rPr>
          <w:t xml:space="preserve"> </w:t>
        </w:r>
        <w:r>
          <w:t>повторени</w:t>
        </w:r>
      </w:ins>
      <w:ins w:id="231" w:author="John Gil" w:date="2022-08-26T17:15:00Z">
        <w:r>
          <w:t>е изображения.</w:t>
        </w:r>
      </w:ins>
    </w:p>
    <w:p w14:paraId="44472F57" w14:textId="25B13C2B" w:rsidR="00D03E2B" w:rsidRDefault="00D03E2B" w:rsidP="00D03E2B">
      <w:pPr>
        <w:pStyle w:val="a3"/>
        <w:numPr>
          <w:ilvl w:val="0"/>
          <w:numId w:val="9"/>
        </w:numPr>
        <w:rPr>
          <w:ins w:id="232" w:author="John Gil" w:date="2022-08-26T17:27:00Z"/>
        </w:rPr>
      </w:pPr>
      <w:ins w:id="233" w:author="John Gil" w:date="2022-08-26T17:20:00Z">
        <w:r>
          <w:rPr>
            <w:lang w:val="en-US"/>
          </w:rPr>
          <w:t>GL</w:t>
        </w:r>
        <w:r w:rsidRPr="005E1191">
          <w:rPr>
            <w:rPrChange w:id="234" w:author="John Gil" w:date="2022-08-26T17:27:00Z">
              <w:rPr>
                <w:lang w:val="en-US"/>
              </w:rPr>
            </w:rPrChange>
          </w:rPr>
          <w:t>_</w:t>
        </w:r>
        <w:r>
          <w:rPr>
            <w:lang w:val="en-US"/>
          </w:rPr>
          <w:t>CLAMP</w:t>
        </w:r>
        <w:r w:rsidRPr="005E1191">
          <w:rPr>
            <w:rPrChange w:id="235" w:author="John Gil" w:date="2022-08-26T17:27:00Z">
              <w:rPr>
                <w:lang w:val="en-US"/>
              </w:rPr>
            </w:rPrChange>
          </w:rPr>
          <w:t>_</w:t>
        </w:r>
        <w:r>
          <w:rPr>
            <w:lang w:val="en-US"/>
          </w:rPr>
          <w:t>TO</w:t>
        </w:r>
        <w:r w:rsidRPr="005E1191">
          <w:rPr>
            <w:rPrChange w:id="236" w:author="John Gil" w:date="2022-08-26T17:27:00Z">
              <w:rPr>
                <w:lang w:val="en-US"/>
              </w:rPr>
            </w:rPrChange>
          </w:rPr>
          <w:t>_</w:t>
        </w:r>
        <w:r>
          <w:rPr>
            <w:lang w:val="en-US"/>
          </w:rPr>
          <w:t>EDGE</w:t>
        </w:r>
        <w:r w:rsidRPr="005E1191">
          <w:rPr>
            <w:rPrChange w:id="237" w:author="John Gil" w:date="2022-08-26T17:27:00Z">
              <w:rPr>
                <w:lang w:val="en-US"/>
              </w:rPr>
            </w:rPrChange>
          </w:rPr>
          <w:t>:</w:t>
        </w:r>
      </w:ins>
      <w:ins w:id="238" w:author="John Gil" w:date="2022-08-26T17:27:00Z">
        <w:r w:rsidR="005E1191" w:rsidRPr="005E1191">
          <w:t xml:space="preserve"> </w:t>
        </w:r>
        <w:r w:rsidR="005E1191">
          <w:t>значения</w:t>
        </w:r>
        <w:r w:rsidR="005E1191" w:rsidRPr="005E1191">
          <w:t xml:space="preserve"> </w:t>
        </w:r>
        <w:r w:rsidR="005E1191">
          <w:t>на краях изображения дублируются на пустые промежутки.</w:t>
        </w:r>
      </w:ins>
    </w:p>
    <w:p w14:paraId="1B5DF9F1" w14:textId="11E88425" w:rsidR="00941A57" w:rsidRPr="004E6DD0" w:rsidRDefault="00941A57">
      <w:pPr>
        <w:pStyle w:val="a3"/>
        <w:numPr>
          <w:ilvl w:val="0"/>
          <w:numId w:val="9"/>
        </w:numPr>
        <w:rPr>
          <w:ins w:id="239" w:author="John Gil" w:date="2022-08-26T17:09:00Z"/>
        </w:rPr>
        <w:pPrChange w:id="240" w:author="John Gil" w:date="2022-08-26T17:11:00Z">
          <w:pPr>
            <w:pStyle w:val="a3"/>
          </w:pPr>
        </w:pPrChange>
      </w:pPr>
      <w:ins w:id="241" w:author="John Gil" w:date="2022-08-26T17:27:00Z">
        <w:r>
          <w:rPr>
            <w:lang w:val="en-US"/>
          </w:rPr>
          <w:t>GL</w:t>
        </w:r>
        <w:r w:rsidRPr="004E6DD0">
          <w:rPr>
            <w:rPrChange w:id="242" w:author="John Gil" w:date="2022-08-26T17:29:00Z">
              <w:rPr>
                <w:lang w:val="en-US"/>
              </w:rPr>
            </w:rPrChange>
          </w:rPr>
          <w:t>_</w:t>
        </w:r>
        <w:r>
          <w:rPr>
            <w:lang w:val="en-US"/>
          </w:rPr>
          <w:t>CLAMP</w:t>
        </w:r>
        <w:r w:rsidRPr="004E6DD0">
          <w:rPr>
            <w:rPrChange w:id="243" w:author="John Gil" w:date="2022-08-26T17:29:00Z">
              <w:rPr>
                <w:lang w:val="en-US"/>
              </w:rPr>
            </w:rPrChange>
          </w:rPr>
          <w:t>_</w:t>
        </w:r>
        <w:r>
          <w:rPr>
            <w:lang w:val="en-US"/>
          </w:rPr>
          <w:t>TO</w:t>
        </w:r>
        <w:r w:rsidRPr="004E6DD0">
          <w:rPr>
            <w:rPrChange w:id="244" w:author="John Gil" w:date="2022-08-26T17:29:00Z">
              <w:rPr>
                <w:lang w:val="en-US"/>
              </w:rPr>
            </w:rPrChange>
          </w:rPr>
          <w:t>_</w:t>
        </w:r>
        <w:r>
          <w:rPr>
            <w:lang w:val="en-US"/>
          </w:rPr>
          <w:t>BORDER</w:t>
        </w:r>
        <w:r w:rsidRPr="004E6DD0">
          <w:rPr>
            <w:rPrChange w:id="245" w:author="John Gil" w:date="2022-08-26T17:29:00Z">
              <w:rPr>
                <w:lang w:val="en-US"/>
              </w:rPr>
            </w:rPrChange>
          </w:rPr>
          <w:t xml:space="preserve">: </w:t>
        </w:r>
      </w:ins>
      <w:ins w:id="246" w:author="John Gil" w:date="2022-08-26T17:28:00Z">
        <w:r w:rsidR="004E6DD0">
          <w:t>пустые</w:t>
        </w:r>
        <w:r w:rsidR="004E6DD0" w:rsidRPr="004E6DD0">
          <w:t xml:space="preserve"> </w:t>
        </w:r>
        <w:r w:rsidR="004E6DD0">
          <w:t>проме</w:t>
        </w:r>
      </w:ins>
      <w:ins w:id="247" w:author="John Gil" w:date="2022-08-26T17:29:00Z">
        <w:r w:rsidR="004E6DD0">
          <w:t>жутки</w:t>
        </w:r>
        <w:r w:rsidR="004E6DD0" w:rsidRPr="004E6DD0">
          <w:t xml:space="preserve"> </w:t>
        </w:r>
        <w:r w:rsidR="004E6DD0">
          <w:t>заполняются указанными цветом.</w:t>
        </w:r>
      </w:ins>
    </w:p>
    <w:p w14:paraId="3B1E59D6" w14:textId="16693276" w:rsidR="006130DC" w:rsidRPr="004E6DD0" w:rsidRDefault="006130DC">
      <w:pPr>
        <w:widowControl/>
        <w:autoSpaceDE/>
        <w:autoSpaceDN/>
        <w:spacing w:after="160" w:line="259" w:lineRule="auto"/>
        <w:rPr>
          <w:ins w:id="248" w:author="John Gil" w:date="2022-08-26T15:28:00Z"/>
        </w:rPr>
      </w:pPr>
    </w:p>
    <w:p w14:paraId="5CC18E37" w14:textId="6C0C5F07" w:rsidR="006130DC" w:rsidRPr="004E6DD0" w:rsidRDefault="006130DC">
      <w:pPr>
        <w:widowControl/>
        <w:autoSpaceDE/>
        <w:autoSpaceDN/>
        <w:spacing w:after="160" w:line="259" w:lineRule="auto"/>
        <w:rPr>
          <w:ins w:id="249" w:author="John Gil" w:date="2022-08-26T15:28:00Z"/>
        </w:rPr>
      </w:pPr>
    </w:p>
    <w:p w14:paraId="40F10D3C" w14:textId="7A958E63" w:rsidR="006130DC" w:rsidRPr="004E6DD0" w:rsidRDefault="006130DC">
      <w:pPr>
        <w:widowControl/>
        <w:autoSpaceDE/>
        <w:autoSpaceDN/>
        <w:spacing w:after="160" w:line="259" w:lineRule="auto"/>
        <w:rPr>
          <w:ins w:id="250" w:author="John Gil" w:date="2022-08-26T15:28:00Z"/>
        </w:rPr>
      </w:pPr>
    </w:p>
    <w:p w14:paraId="568452C4" w14:textId="2D680B23" w:rsidR="006130DC" w:rsidRPr="004E6DD0" w:rsidRDefault="006130DC">
      <w:pPr>
        <w:widowControl/>
        <w:autoSpaceDE/>
        <w:autoSpaceDN/>
        <w:spacing w:after="160" w:line="259" w:lineRule="auto"/>
        <w:rPr>
          <w:ins w:id="251" w:author="John Gil" w:date="2022-08-26T15:28:00Z"/>
        </w:rPr>
      </w:pPr>
    </w:p>
    <w:p w14:paraId="0B8000B4" w14:textId="77777777" w:rsidR="006130DC" w:rsidRPr="004E6DD0" w:rsidRDefault="006130DC">
      <w:pPr>
        <w:widowControl/>
        <w:autoSpaceDE/>
        <w:autoSpaceDN/>
        <w:spacing w:after="160" w:line="259" w:lineRule="auto"/>
        <w:rPr>
          <w:ins w:id="252" w:author="John Gil" w:date="2022-08-26T15:16:00Z"/>
          <w:rPrChange w:id="253" w:author="John Gil" w:date="2022-08-26T17:29:00Z">
            <w:rPr>
              <w:ins w:id="254" w:author="John Gil" w:date="2022-08-26T15:16:00Z"/>
              <w:lang w:val="en-US"/>
            </w:rPr>
          </w:rPrChange>
        </w:rPr>
      </w:pPr>
    </w:p>
    <w:p w14:paraId="034103EA" w14:textId="703FD364" w:rsidR="00B1385F" w:rsidRPr="004E6DD0" w:rsidRDefault="00B1385F">
      <w:pPr>
        <w:widowControl/>
        <w:autoSpaceDE/>
        <w:autoSpaceDN/>
        <w:spacing w:after="160" w:line="259" w:lineRule="auto"/>
        <w:rPr>
          <w:ins w:id="255" w:author="John Gil" w:date="2022-08-26T15:16:00Z"/>
          <w:sz w:val="28"/>
          <w:szCs w:val="28"/>
          <w:rPrChange w:id="256" w:author="John Gil" w:date="2022-08-26T17:29:00Z">
            <w:rPr>
              <w:ins w:id="257" w:author="John Gil" w:date="2022-08-26T15:16:00Z"/>
              <w:sz w:val="28"/>
              <w:szCs w:val="28"/>
              <w:lang w:val="en-US"/>
            </w:rPr>
          </w:rPrChange>
        </w:rPr>
      </w:pPr>
    </w:p>
    <w:p w14:paraId="5B9D83B0" w14:textId="039CC7B7" w:rsidR="00B1385F" w:rsidRDefault="00750EF0" w:rsidP="00750EF0">
      <w:pPr>
        <w:widowControl/>
        <w:autoSpaceDE/>
        <w:autoSpaceDN/>
        <w:spacing w:after="160" w:line="259" w:lineRule="auto"/>
        <w:jc w:val="center"/>
        <w:rPr>
          <w:ins w:id="258" w:author="John Gil" w:date="2022-08-26T17:32:00Z"/>
          <w:sz w:val="28"/>
          <w:szCs w:val="28"/>
          <w:lang w:val="en-US"/>
        </w:rPr>
      </w:pPr>
      <w:ins w:id="259" w:author="John Gil" w:date="2022-08-26T15:17:00Z">
        <w:r>
          <w:rPr>
            <w:noProof/>
          </w:rPr>
          <w:lastRenderedPageBreak/>
          <w:drawing>
            <wp:inline distT="0" distB="0" distL="0" distR="0" wp14:anchorId="54DA8C97" wp14:editId="641ACD7D">
              <wp:extent cx="3625702" cy="2850953"/>
              <wp:effectExtent l="0" t="0" r="0" b="6985"/>
              <wp:docPr id="52" name="Рисунок 52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13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3642931" cy="286450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785FAD55" w14:textId="5D49F015" w:rsidR="001B0115" w:rsidRPr="001B0115" w:rsidRDefault="001B0115" w:rsidP="001B0115">
      <w:pPr>
        <w:pStyle w:val="a3"/>
        <w:spacing w:before="8"/>
        <w:ind w:firstLine="0"/>
        <w:jc w:val="center"/>
        <w:rPr>
          <w:ins w:id="260" w:author="John Gil" w:date="2022-08-26T17:32:00Z"/>
        </w:rPr>
      </w:pPr>
      <w:ins w:id="261" w:author="John Gil" w:date="2022-08-26T17:32:00Z">
        <w:r>
          <w:t xml:space="preserve">Рис. </w:t>
        </w:r>
        <w:r w:rsidRPr="001B0115">
          <w:rPr>
            <w:rPrChange w:id="262" w:author="John Gil" w:date="2022-08-26T17:32:00Z">
              <w:rPr>
                <w:lang w:val="en-US"/>
              </w:rPr>
            </w:rPrChange>
          </w:rPr>
          <w:t>6</w:t>
        </w:r>
        <w:r>
          <w:t>. Исходное изображение</w:t>
        </w:r>
      </w:ins>
    </w:p>
    <w:p w14:paraId="30A656E0" w14:textId="77777777" w:rsidR="001B0115" w:rsidRPr="001B0115" w:rsidRDefault="001B0115" w:rsidP="00750EF0">
      <w:pPr>
        <w:widowControl/>
        <w:autoSpaceDE/>
        <w:autoSpaceDN/>
        <w:spacing w:after="160" w:line="259" w:lineRule="auto"/>
        <w:jc w:val="center"/>
        <w:rPr>
          <w:ins w:id="263" w:author="John Gil" w:date="2022-08-26T15:17:00Z"/>
          <w:sz w:val="28"/>
          <w:szCs w:val="28"/>
          <w:rPrChange w:id="264" w:author="John Gil" w:date="2022-08-26T17:32:00Z">
            <w:rPr>
              <w:ins w:id="265" w:author="John Gil" w:date="2022-08-26T15:17:00Z"/>
              <w:sz w:val="28"/>
              <w:szCs w:val="28"/>
              <w:lang w:val="en-US"/>
            </w:rPr>
          </w:rPrChange>
        </w:rPr>
      </w:pPr>
    </w:p>
    <w:p w14:paraId="4187C58D" w14:textId="10B2780F" w:rsidR="00750EF0" w:rsidRPr="001B0115" w:rsidRDefault="00750EF0" w:rsidP="00750EF0">
      <w:pPr>
        <w:widowControl/>
        <w:autoSpaceDE/>
        <w:autoSpaceDN/>
        <w:spacing w:after="160" w:line="259" w:lineRule="auto"/>
        <w:jc w:val="center"/>
        <w:rPr>
          <w:ins w:id="266" w:author="John Gil" w:date="2022-08-26T15:17:00Z"/>
          <w:sz w:val="28"/>
          <w:szCs w:val="28"/>
          <w:rPrChange w:id="267" w:author="John Gil" w:date="2022-08-26T17:32:00Z">
            <w:rPr>
              <w:ins w:id="268" w:author="John Gil" w:date="2022-08-26T15:17:00Z"/>
              <w:sz w:val="28"/>
              <w:szCs w:val="28"/>
              <w:lang w:val="en-US"/>
            </w:rPr>
          </w:rPrChange>
        </w:rPr>
      </w:pPr>
    </w:p>
    <w:p w14:paraId="29B49604" w14:textId="0B00507D" w:rsidR="00750EF0" w:rsidRDefault="00750EF0" w:rsidP="00750EF0">
      <w:pPr>
        <w:widowControl/>
        <w:autoSpaceDE/>
        <w:autoSpaceDN/>
        <w:spacing w:after="160" w:line="259" w:lineRule="auto"/>
        <w:jc w:val="center"/>
        <w:rPr>
          <w:ins w:id="269" w:author="John Gil" w:date="2022-08-26T15:17:00Z"/>
          <w:sz w:val="28"/>
          <w:szCs w:val="28"/>
          <w:lang w:val="en-US"/>
        </w:rPr>
      </w:pPr>
      <w:ins w:id="270" w:author="John Gil" w:date="2022-08-26T15:18:00Z">
        <w:r>
          <w:rPr>
            <w:noProof/>
          </w:rPr>
          <w:drawing>
            <wp:inline distT="0" distB="0" distL="0" distR="0" wp14:anchorId="261C858E" wp14:editId="008069C1">
              <wp:extent cx="3827721" cy="3014714"/>
              <wp:effectExtent l="0" t="0" r="1905" b="0"/>
              <wp:docPr id="56" name="Рисунок 56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14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3882433" cy="305780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389DB6E2" w14:textId="02A35727" w:rsidR="001B0115" w:rsidRPr="001B0115" w:rsidRDefault="001B0115" w:rsidP="001B0115">
      <w:pPr>
        <w:pStyle w:val="a3"/>
        <w:spacing w:before="8"/>
        <w:ind w:firstLine="0"/>
        <w:jc w:val="center"/>
        <w:rPr>
          <w:ins w:id="271" w:author="John Gil" w:date="2022-08-26T17:32:00Z"/>
        </w:rPr>
      </w:pPr>
      <w:ins w:id="272" w:author="John Gil" w:date="2022-08-26T17:32:00Z">
        <w:r>
          <w:t xml:space="preserve">Рис. </w:t>
        </w:r>
      </w:ins>
      <w:ins w:id="273" w:author="John Gil" w:date="2022-08-26T17:42:00Z">
        <w:r w:rsidR="00CA6442">
          <w:rPr>
            <w:lang w:val="en-US"/>
          </w:rPr>
          <w:t>7</w:t>
        </w:r>
      </w:ins>
      <w:ins w:id="274" w:author="John Gil" w:date="2022-08-26T17:32:00Z">
        <w:r>
          <w:t xml:space="preserve">. Режим обертки </w:t>
        </w:r>
        <w:r>
          <w:rPr>
            <w:lang w:val="en-US"/>
          </w:rPr>
          <w:t>GL</w:t>
        </w:r>
        <w:r w:rsidRPr="001B0115">
          <w:rPr>
            <w:rPrChange w:id="275" w:author="John Gil" w:date="2022-08-26T17:32:00Z">
              <w:rPr>
                <w:lang w:val="en-US"/>
              </w:rPr>
            </w:rPrChange>
          </w:rPr>
          <w:t>_</w:t>
        </w:r>
        <w:r>
          <w:rPr>
            <w:lang w:val="en-US"/>
          </w:rPr>
          <w:t>REPEAT</w:t>
        </w:r>
      </w:ins>
    </w:p>
    <w:p w14:paraId="04BB4C92" w14:textId="67C418C2" w:rsidR="00750EF0" w:rsidRPr="001B0115" w:rsidRDefault="00750EF0" w:rsidP="00750EF0">
      <w:pPr>
        <w:widowControl/>
        <w:autoSpaceDE/>
        <w:autoSpaceDN/>
        <w:spacing w:after="160" w:line="259" w:lineRule="auto"/>
        <w:jc w:val="center"/>
        <w:rPr>
          <w:ins w:id="276" w:author="John Gil" w:date="2022-08-26T15:17:00Z"/>
          <w:sz w:val="28"/>
          <w:szCs w:val="28"/>
          <w:rPrChange w:id="277" w:author="John Gil" w:date="2022-08-26T17:32:00Z">
            <w:rPr>
              <w:ins w:id="278" w:author="John Gil" w:date="2022-08-26T15:17:00Z"/>
              <w:sz w:val="28"/>
              <w:szCs w:val="28"/>
              <w:lang w:val="en-US"/>
            </w:rPr>
          </w:rPrChange>
        </w:rPr>
      </w:pPr>
    </w:p>
    <w:p w14:paraId="68F6B1F3" w14:textId="272C5064" w:rsidR="00750EF0" w:rsidRDefault="00750EF0" w:rsidP="00750EF0">
      <w:pPr>
        <w:widowControl/>
        <w:autoSpaceDE/>
        <w:autoSpaceDN/>
        <w:spacing w:after="160" w:line="259" w:lineRule="auto"/>
        <w:jc w:val="center"/>
        <w:rPr>
          <w:ins w:id="279" w:author="John Gil" w:date="2022-08-26T17:32:00Z"/>
          <w:sz w:val="28"/>
          <w:szCs w:val="28"/>
          <w:lang w:val="en-US"/>
        </w:rPr>
      </w:pPr>
      <w:ins w:id="280" w:author="John Gil" w:date="2022-08-26T15:19:00Z">
        <w:r>
          <w:rPr>
            <w:noProof/>
          </w:rPr>
          <w:lastRenderedPageBreak/>
          <w:drawing>
            <wp:inline distT="0" distB="0" distL="0" distR="0" wp14:anchorId="11553D92" wp14:editId="79172F73">
              <wp:extent cx="3806456" cy="2993083"/>
              <wp:effectExtent l="0" t="0" r="3810" b="0"/>
              <wp:docPr id="57" name="Рисунок 57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15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3828101" cy="3010103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3B427A29" w14:textId="42EA6608" w:rsidR="001B0115" w:rsidRPr="001B0115" w:rsidRDefault="001B0115" w:rsidP="001B0115">
      <w:pPr>
        <w:pStyle w:val="a3"/>
        <w:spacing w:before="8"/>
        <w:ind w:firstLine="0"/>
        <w:jc w:val="center"/>
        <w:rPr>
          <w:ins w:id="281" w:author="John Gil" w:date="2022-08-26T17:32:00Z"/>
          <w:lang w:val="en-US"/>
          <w:rPrChange w:id="282" w:author="John Gil" w:date="2022-08-26T17:33:00Z">
            <w:rPr>
              <w:ins w:id="283" w:author="John Gil" w:date="2022-08-26T17:32:00Z"/>
            </w:rPr>
          </w:rPrChange>
        </w:rPr>
      </w:pPr>
      <w:ins w:id="284" w:author="John Gil" w:date="2022-08-26T17:32:00Z">
        <w:r>
          <w:t>Рис</w:t>
        </w:r>
        <w:r w:rsidRPr="001B0115">
          <w:rPr>
            <w:lang w:val="en-US"/>
            <w:rPrChange w:id="285" w:author="John Gil" w:date="2022-08-26T17:33:00Z">
              <w:rPr/>
            </w:rPrChange>
          </w:rPr>
          <w:t xml:space="preserve">. </w:t>
        </w:r>
      </w:ins>
      <w:ins w:id="286" w:author="John Gil" w:date="2022-08-26T17:42:00Z">
        <w:r w:rsidR="00CA6442">
          <w:rPr>
            <w:lang w:val="en-US"/>
          </w:rPr>
          <w:t>8</w:t>
        </w:r>
      </w:ins>
      <w:ins w:id="287" w:author="John Gil" w:date="2022-08-26T17:32:00Z">
        <w:r w:rsidRPr="001B0115">
          <w:rPr>
            <w:lang w:val="en-US"/>
            <w:rPrChange w:id="288" w:author="John Gil" w:date="2022-08-26T17:33:00Z">
              <w:rPr/>
            </w:rPrChange>
          </w:rPr>
          <w:t xml:space="preserve">. </w:t>
        </w:r>
        <w:r>
          <w:t>Режим</w:t>
        </w:r>
        <w:r w:rsidRPr="001B0115">
          <w:rPr>
            <w:lang w:val="en-US"/>
            <w:rPrChange w:id="289" w:author="John Gil" w:date="2022-08-26T17:33:00Z">
              <w:rPr/>
            </w:rPrChange>
          </w:rPr>
          <w:t xml:space="preserve"> </w:t>
        </w:r>
        <w:r>
          <w:t>обертки</w:t>
        </w:r>
        <w:r w:rsidRPr="001B0115">
          <w:rPr>
            <w:lang w:val="en-US"/>
            <w:rPrChange w:id="290" w:author="John Gil" w:date="2022-08-26T17:33:00Z">
              <w:rPr/>
            </w:rPrChange>
          </w:rPr>
          <w:t xml:space="preserve"> </w:t>
        </w:r>
      </w:ins>
      <w:ins w:id="291" w:author="John Gil" w:date="2022-08-26T17:33:00Z">
        <w:r>
          <w:rPr>
            <w:lang w:val="en-US"/>
          </w:rPr>
          <w:t>GL</w:t>
        </w:r>
        <w:r w:rsidRPr="001B0115">
          <w:rPr>
            <w:lang w:val="en-US"/>
            <w:rPrChange w:id="292" w:author="John Gil" w:date="2022-08-26T17:33:00Z">
              <w:rPr/>
            </w:rPrChange>
          </w:rPr>
          <w:t>_</w:t>
        </w:r>
        <w:r>
          <w:rPr>
            <w:lang w:val="en-US"/>
          </w:rPr>
          <w:t>MIRRORED</w:t>
        </w:r>
        <w:r w:rsidRPr="001B0115">
          <w:rPr>
            <w:lang w:val="en-US"/>
            <w:rPrChange w:id="293" w:author="John Gil" w:date="2022-08-26T17:33:00Z">
              <w:rPr/>
            </w:rPrChange>
          </w:rPr>
          <w:t>_</w:t>
        </w:r>
        <w:r>
          <w:rPr>
            <w:lang w:val="en-US"/>
          </w:rPr>
          <w:t>REPEAT</w:t>
        </w:r>
      </w:ins>
    </w:p>
    <w:p w14:paraId="6A14CE7D" w14:textId="77777777" w:rsidR="001B0115" w:rsidRDefault="001B0115" w:rsidP="00750EF0">
      <w:pPr>
        <w:widowControl/>
        <w:autoSpaceDE/>
        <w:autoSpaceDN/>
        <w:spacing w:after="160" w:line="259" w:lineRule="auto"/>
        <w:jc w:val="center"/>
        <w:rPr>
          <w:ins w:id="294" w:author="John Gil" w:date="2022-08-26T15:17:00Z"/>
          <w:sz w:val="28"/>
          <w:szCs w:val="28"/>
          <w:lang w:val="en-US"/>
        </w:rPr>
      </w:pPr>
    </w:p>
    <w:p w14:paraId="7CA8CFAA" w14:textId="7333B978" w:rsidR="001B0115" w:rsidRDefault="001B0115" w:rsidP="00750EF0">
      <w:pPr>
        <w:widowControl/>
        <w:autoSpaceDE/>
        <w:autoSpaceDN/>
        <w:spacing w:after="160" w:line="259" w:lineRule="auto"/>
        <w:jc w:val="center"/>
        <w:rPr>
          <w:ins w:id="295" w:author="John Gil" w:date="2022-08-26T17:31:00Z"/>
          <w:sz w:val="28"/>
          <w:szCs w:val="28"/>
          <w:lang w:val="en-US"/>
        </w:rPr>
      </w:pPr>
    </w:p>
    <w:p w14:paraId="225F3598" w14:textId="7AE85D93" w:rsidR="001B0115" w:rsidRDefault="001B0115" w:rsidP="00750EF0">
      <w:pPr>
        <w:widowControl/>
        <w:autoSpaceDE/>
        <w:autoSpaceDN/>
        <w:spacing w:after="160" w:line="259" w:lineRule="auto"/>
        <w:jc w:val="center"/>
        <w:rPr>
          <w:ins w:id="296" w:author="John Gil" w:date="2022-08-26T15:17:00Z"/>
          <w:sz w:val="28"/>
          <w:szCs w:val="28"/>
          <w:lang w:val="en-US"/>
        </w:rPr>
      </w:pPr>
      <w:ins w:id="297" w:author="John Gil" w:date="2022-08-26T17:31:00Z">
        <w:r>
          <w:rPr>
            <w:noProof/>
          </w:rPr>
          <w:drawing>
            <wp:inline distT="0" distB="0" distL="0" distR="0" wp14:anchorId="3F5AC66A" wp14:editId="5BAD8DC3">
              <wp:extent cx="4178595" cy="3284809"/>
              <wp:effectExtent l="0" t="0" r="0" b="0"/>
              <wp:docPr id="62" name="Рисунок 62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16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4199373" cy="3301143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04439077" w14:textId="35D149A8" w:rsidR="00D206B8" w:rsidRPr="009D161F" w:rsidRDefault="00D206B8" w:rsidP="00D206B8">
      <w:pPr>
        <w:pStyle w:val="a3"/>
        <w:spacing w:before="8"/>
        <w:ind w:firstLine="0"/>
        <w:jc w:val="center"/>
        <w:rPr>
          <w:ins w:id="298" w:author="John Gil" w:date="2022-08-26T17:33:00Z"/>
          <w:lang w:val="en-US"/>
        </w:rPr>
      </w:pPr>
      <w:ins w:id="299" w:author="John Gil" w:date="2022-08-26T17:33:00Z">
        <w:r>
          <w:t>Рис</w:t>
        </w:r>
        <w:r w:rsidRPr="009D161F">
          <w:rPr>
            <w:lang w:val="en-US"/>
          </w:rPr>
          <w:t xml:space="preserve">. </w:t>
        </w:r>
      </w:ins>
      <w:ins w:id="300" w:author="John Gil" w:date="2022-08-26T17:42:00Z">
        <w:r w:rsidR="00CA6442">
          <w:rPr>
            <w:lang w:val="en-US"/>
          </w:rPr>
          <w:t>9</w:t>
        </w:r>
      </w:ins>
      <w:ins w:id="301" w:author="John Gil" w:date="2022-08-26T17:33:00Z">
        <w:r w:rsidRPr="009D161F">
          <w:rPr>
            <w:lang w:val="en-US"/>
          </w:rPr>
          <w:t xml:space="preserve">. </w:t>
        </w:r>
        <w:r>
          <w:t>Режим</w:t>
        </w:r>
        <w:r w:rsidRPr="009D161F">
          <w:rPr>
            <w:lang w:val="en-US"/>
          </w:rPr>
          <w:t xml:space="preserve"> </w:t>
        </w:r>
        <w:r>
          <w:t>обертки</w:t>
        </w:r>
        <w:r w:rsidRPr="009D161F">
          <w:rPr>
            <w:lang w:val="en-US"/>
          </w:rPr>
          <w:t xml:space="preserve"> </w:t>
        </w:r>
        <w:r>
          <w:rPr>
            <w:lang w:val="en-US"/>
          </w:rPr>
          <w:t>GL</w:t>
        </w:r>
        <w:r w:rsidRPr="009D161F">
          <w:rPr>
            <w:lang w:val="en-US"/>
          </w:rPr>
          <w:t>_</w:t>
        </w:r>
        <w:r>
          <w:rPr>
            <w:lang w:val="en-US"/>
          </w:rPr>
          <w:t>CLAMP_TO_EDGE</w:t>
        </w:r>
      </w:ins>
    </w:p>
    <w:p w14:paraId="5D5EDA2D" w14:textId="006E832D" w:rsidR="00750EF0" w:rsidRDefault="00750EF0">
      <w:pPr>
        <w:widowControl/>
        <w:autoSpaceDE/>
        <w:autoSpaceDN/>
        <w:spacing w:after="160" w:line="259" w:lineRule="auto"/>
        <w:jc w:val="center"/>
        <w:rPr>
          <w:ins w:id="302" w:author="John Gil" w:date="2022-08-26T15:16:00Z"/>
          <w:sz w:val="28"/>
          <w:szCs w:val="28"/>
          <w:lang w:val="en-US"/>
        </w:rPr>
        <w:pPrChange w:id="303" w:author="John Gil" w:date="2022-08-26T15:17:00Z">
          <w:pPr>
            <w:widowControl/>
            <w:autoSpaceDE/>
            <w:autoSpaceDN/>
            <w:spacing w:after="160" w:line="259" w:lineRule="auto"/>
          </w:pPr>
        </w:pPrChange>
      </w:pPr>
    </w:p>
    <w:p w14:paraId="415CE74B" w14:textId="2421ED68" w:rsidR="00B1385F" w:rsidRDefault="00B1385F">
      <w:pPr>
        <w:widowControl/>
        <w:autoSpaceDE/>
        <w:autoSpaceDN/>
        <w:spacing w:after="160" w:line="259" w:lineRule="auto"/>
        <w:rPr>
          <w:ins w:id="304" w:author="John Gil" w:date="2022-08-26T15:16:00Z"/>
          <w:sz w:val="28"/>
          <w:szCs w:val="28"/>
          <w:lang w:val="en-US"/>
        </w:rPr>
      </w:pPr>
    </w:p>
    <w:p w14:paraId="449D7B5C" w14:textId="31A68974" w:rsidR="00B1385F" w:rsidRDefault="004E6DD0">
      <w:pPr>
        <w:widowControl/>
        <w:autoSpaceDE/>
        <w:autoSpaceDN/>
        <w:spacing w:after="160" w:line="259" w:lineRule="auto"/>
        <w:jc w:val="center"/>
        <w:rPr>
          <w:ins w:id="305" w:author="John Gil" w:date="2022-08-26T15:16:00Z"/>
          <w:sz w:val="28"/>
          <w:szCs w:val="28"/>
          <w:lang w:val="en-US"/>
        </w:rPr>
        <w:pPrChange w:id="306" w:author="John Gil" w:date="2022-08-26T17:30:00Z">
          <w:pPr>
            <w:widowControl/>
            <w:autoSpaceDE/>
            <w:autoSpaceDN/>
            <w:spacing w:after="160" w:line="259" w:lineRule="auto"/>
          </w:pPr>
        </w:pPrChange>
      </w:pPr>
      <w:ins w:id="307" w:author="John Gil" w:date="2022-08-26T17:30:00Z">
        <w:r>
          <w:rPr>
            <w:noProof/>
          </w:rPr>
          <w:lastRenderedPageBreak/>
          <w:drawing>
            <wp:inline distT="0" distB="0" distL="0" distR="0" wp14:anchorId="5CF3EEFF" wp14:editId="6F206ABC">
              <wp:extent cx="4072270" cy="3209062"/>
              <wp:effectExtent l="0" t="0" r="4445" b="0"/>
              <wp:docPr id="61" name="Рисунок 6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17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4091171" cy="3223957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4E53FE11" w14:textId="2C02C837" w:rsidR="00B1385F" w:rsidRDefault="004E1484" w:rsidP="009016B9">
      <w:pPr>
        <w:pStyle w:val="a3"/>
        <w:spacing w:before="8"/>
        <w:ind w:firstLine="0"/>
        <w:jc w:val="center"/>
        <w:rPr>
          <w:ins w:id="308" w:author="John Gil" w:date="2022-08-26T17:43:00Z"/>
          <w:lang w:val="en-US"/>
        </w:rPr>
      </w:pPr>
      <w:ins w:id="309" w:author="John Gil" w:date="2022-08-26T17:33:00Z">
        <w:r>
          <w:t>Рис</w:t>
        </w:r>
        <w:r w:rsidRPr="009D161F">
          <w:rPr>
            <w:lang w:val="en-US"/>
          </w:rPr>
          <w:t xml:space="preserve">. </w:t>
        </w:r>
      </w:ins>
      <w:ins w:id="310" w:author="John Gil" w:date="2022-08-26T17:42:00Z">
        <w:r w:rsidR="00CA6442">
          <w:rPr>
            <w:lang w:val="en-US"/>
          </w:rPr>
          <w:t>10</w:t>
        </w:r>
      </w:ins>
      <w:ins w:id="311" w:author="John Gil" w:date="2022-08-26T17:33:00Z">
        <w:r w:rsidRPr="009D161F">
          <w:rPr>
            <w:lang w:val="en-US"/>
          </w:rPr>
          <w:t xml:space="preserve">. </w:t>
        </w:r>
        <w:r>
          <w:t>Режим</w:t>
        </w:r>
        <w:r w:rsidRPr="009D161F">
          <w:rPr>
            <w:lang w:val="en-US"/>
          </w:rPr>
          <w:t xml:space="preserve"> </w:t>
        </w:r>
        <w:r>
          <w:t>обертки</w:t>
        </w:r>
        <w:r w:rsidRPr="009D161F">
          <w:rPr>
            <w:lang w:val="en-US"/>
          </w:rPr>
          <w:t xml:space="preserve"> </w:t>
        </w:r>
        <w:r>
          <w:rPr>
            <w:lang w:val="en-US"/>
          </w:rPr>
          <w:t>GL</w:t>
        </w:r>
        <w:r w:rsidRPr="009D161F">
          <w:rPr>
            <w:lang w:val="en-US"/>
          </w:rPr>
          <w:t>_</w:t>
        </w:r>
        <w:r>
          <w:rPr>
            <w:lang w:val="en-US"/>
          </w:rPr>
          <w:t>CLAMP_TO_BORDER</w:t>
        </w:r>
      </w:ins>
    </w:p>
    <w:p w14:paraId="01C7B782" w14:textId="77777777" w:rsidR="00806631" w:rsidRDefault="00806631">
      <w:pPr>
        <w:pStyle w:val="a3"/>
        <w:spacing w:before="8"/>
        <w:ind w:firstLine="0"/>
        <w:jc w:val="center"/>
        <w:rPr>
          <w:ins w:id="312" w:author="John Gil" w:date="2022-08-26T15:16:00Z"/>
          <w:lang w:val="en-US"/>
        </w:rPr>
        <w:pPrChange w:id="313" w:author="John Gil" w:date="2022-08-26T17:43:00Z">
          <w:pPr>
            <w:widowControl/>
            <w:autoSpaceDE/>
            <w:autoSpaceDN/>
            <w:spacing w:after="160" w:line="259" w:lineRule="auto"/>
          </w:pPr>
        </w:pPrChange>
      </w:pPr>
    </w:p>
    <w:p w14:paraId="3D13E932" w14:textId="603141FF" w:rsidR="00B1385F" w:rsidRPr="009016B9" w:rsidRDefault="009016B9">
      <w:pPr>
        <w:pStyle w:val="a3"/>
        <w:ind w:firstLine="0"/>
        <w:jc w:val="center"/>
        <w:rPr>
          <w:ins w:id="314" w:author="John Gil" w:date="2022-08-26T15:16:00Z"/>
          <w:b/>
          <w:rPrChange w:id="315" w:author="John Gil" w:date="2022-08-26T17:43:00Z">
            <w:rPr>
              <w:ins w:id="316" w:author="John Gil" w:date="2022-08-26T15:16:00Z"/>
              <w:sz w:val="28"/>
              <w:szCs w:val="28"/>
              <w:lang w:val="en-US"/>
            </w:rPr>
          </w:rPrChange>
        </w:rPr>
        <w:pPrChange w:id="317" w:author="John Gil" w:date="2022-08-26T17:43:00Z">
          <w:pPr>
            <w:widowControl/>
            <w:autoSpaceDE/>
            <w:autoSpaceDN/>
            <w:spacing w:after="160" w:line="259" w:lineRule="auto"/>
          </w:pPr>
        </w:pPrChange>
      </w:pPr>
      <w:ins w:id="318" w:author="John Gil" w:date="2022-08-26T17:43:00Z">
        <w:r w:rsidRPr="009016B9">
          <w:rPr>
            <w:b/>
            <w:rPrChange w:id="319" w:author="John Gil" w:date="2022-08-26T17:43:00Z">
              <w:rPr/>
            </w:rPrChange>
          </w:rPr>
          <w:t>Матрица проециро</w:t>
        </w:r>
        <w:r>
          <w:rPr>
            <w:b/>
          </w:rPr>
          <w:t>в</w:t>
        </w:r>
        <w:r w:rsidRPr="009016B9">
          <w:rPr>
            <w:b/>
            <w:rPrChange w:id="320" w:author="John Gil" w:date="2022-08-26T17:43:00Z">
              <w:rPr/>
            </w:rPrChange>
          </w:rPr>
          <w:t>ания</w:t>
        </w:r>
      </w:ins>
    </w:p>
    <w:p w14:paraId="7378B46E" w14:textId="3600AAB6" w:rsidR="00B1385F" w:rsidRDefault="00806631">
      <w:pPr>
        <w:pStyle w:val="a3"/>
        <w:rPr>
          <w:ins w:id="321" w:author="John Gil" w:date="2022-08-27T20:37:00Z"/>
        </w:rPr>
      </w:pPr>
      <w:ins w:id="322" w:author="John Gil" w:date="2022-08-26T17:44:00Z">
        <w:r>
          <w:t>При использовании программно</w:t>
        </w:r>
      </w:ins>
      <w:ins w:id="323" w:author="John Gil" w:date="2022-08-26T17:45:00Z">
        <w:r>
          <w:t xml:space="preserve">го интерфейса </w:t>
        </w:r>
        <w:r>
          <w:rPr>
            <w:lang w:val="en-US"/>
          </w:rPr>
          <w:t>OpenGL</w:t>
        </w:r>
      </w:ins>
      <w:ins w:id="324" w:author="John Gil" w:date="2022-08-26T17:47:00Z">
        <w:r>
          <w:t xml:space="preserve"> </w:t>
        </w:r>
      </w:ins>
      <w:ins w:id="325" w:author="John Gil" w:date="2022-08-26T17:49:00Z">
        <w:r>
          <w:t xml:space="preserve">по умолчанию </w:t>
        </w:r>
      </w:ins>
      <w:ins w:id="326" w:author="John Gil" w:date="2022-08-26T18:02:00Z">
        <w:r w:rsidR="007A61AA">
          <w:t>ви</w:t>
        </w:r>
      </w:ins>
      <w:ins w:id="327" w:author="John Gil" w:date="2022-08-26T18:03:00Z">
        <w:r w:rsidR="007A61AA">
          <w:t xml:space="preserve">зуализируется только промежуток от </w:t>
        </w:r>
        <w:r w:rsidR="007A61AA" w:rsidRPr="007A61AA">
          <w:rPr>
            <w:rPrChange w:id="328" w:author="John Gil" w:date="2022-08-26T18:03:00Z">
              <w:rPr>
                <w:lang w:val="en-US"/>
              </w:rPr>
            </w:rPrChange>
          </w:rPr>
          <w:t xml:space="preserve">[-1, 1]. </w:t>
        </w:r>
        <w:r w:rsidR="007A61AA">
          <w:t xml:space="preserve">Все </w:t>
        </w:r>
      </w:ins>
      <w:ins w:id="329" w:author="John Gil" w:date="2022-08-26T18:04:00Z">
        <w:r w:rsidR="005549DE">
          <w:t>части фигуры</w:t>
        </w:r>
        <w:r w:rsidR="005549DE" w:rsidRPr="005549DE">
          <w:rPr>
            <w:rPrChange w:id="330" w:author="John Gil" w:date="2022-08-26T18:04:00Z">
              <w:rPr>
                <w:lang w:val="en-US"/>
              </w:rPr>
            </w:rPrChange>
          </w:rPr>
          <w:t xml:space="preserve">, </w:t>
        </w:r>
        <w:r w:rsidR="005549DE">
          <w:t>которые выходят за этот промежуток</w:t>
        </w:r>
        <w:r w:rsidR="005549DE" w:rsidRPr="005549DE">
          <w:rPr>
            <w:rPrChange w:id="331" w:author="John Gil" w:date="2022-08-26T18:04:00Z">
              <w:rPr>
                <w:lang w:val="en-US"/>
              </w:rPr>
            </w:rPrChange>
          </w:rPr>
          <w:t>,</w:t>
        </w:r>
        <w:r w:rsidR="005549DE">
          <w:t xml:space="preserve"> будут отсекаться.</w:t>
        </w:r>
        <w:r w:rsidR="005549DE" w:rsidRPr="005549DE">
          <w:rPr>
            <w:rPrChange w:id="332" w:author="John Gil" w:date="2022-08-26T18:04:00Z">
              <w:rPr>
                <w:lang w:val="en-US"/>
              </w:rPr>
            </w:rPrChange>
          </w:rPr>
          <w:t xml:space="preserve"> </w:t>
        </w:r>
      </w:ins>
      <w:ins w:id="333" w:author="John Gil" w:date="2022-08-26T18:05:00Z">
        <w:r w:rsidR="005549DE">
          <w:t>Промежуток от -1 до 1</w:t>
        </w:r>
      </w:ins>
      <w:ins w:id="334" w:author="John Gil" w:date="2022-08-26T18:06:00Z">
        <w:r w:rsidR="005549DE" w:rsidRPr="005549DE">
          <w:rPr>
            <w:rPrChange w:id="335" w:author="John Gil" w:date="2022-08-26T18:06:00Z">
              <w:rPr>
                <w:lang w:val="en-US"/>
              </w:rPr>
            </w:rPrChange>
          </w:rPr>
          <w:t xml:space="preserve"> </w:t>
        </w:r>
      </w:ins>
      <w:ins w:id="336" w:author="John Gil" w:date="2022-08-26T18:05:00Z">
        <w:r w:rsidR="005549DE">
          <w:t xml:space="preserve">(по осям </w:t>
        </w:r>
        <w:r w:rsidR="005549DE">
          <w:rPr>
            <w:lang w:val="en-US"/>
          </w:rPr>
          <w:t>X</w:t>
        </w:r>
        <w:r w:rsidR="005549DE" w:rsidRPr="005549DE">
          <w:rPr>
            <w:rPrChange w:id="337" w:author="John Gil" w:date="2022-08-26T18:05:00Z">
              <w:rPr>
                <w:lang w:val="en-US"/>
              </w:rPr>
            </w:rPrChange>
          </w:rPr>
          <w:t xml:space="preserve"> </w:t>
        </w:r>
        <w:r w:rsidR="005549DE">
          <w:t xml:space="preserve">и </w:t>
        </w:r>
        <w:r w:rsidR="005549DE">
          <w:rPr>
            <w:lang w:val="en-US"/>
          </w:rPr>
          <w:t>Y</w:t>
        </w:r>
        <w:r w:rsidR="005549DE">
          <w:t>)</w:t>
        </w:r>
        <w:r w:rsidR="005549DE" w:rsidRPr="005549DE">
          <w:rPr>
            <w:rPrChange w:id="338" w:author="John Gil" w:date="2022-08-26T18:05:00Z">
              <w:rPr>
                <w:lang w:val="en-US"/>
              </w:rPr>
            </w:rPrChange>
          </w:rPr>
          <w:t xml:space="preserve"> </w:t>
        </w:r>
        <w:r w:rsidR="005549DE">
          <w:t>называется пространством отсечения (</w:t>
        </w:r>
        <w:r w:rsidR="005549DE">
          <w:rPr>
            <w:lang w:val="en-US"/>
          </w:rPr>
          <w:t>clipping</w:t>
        </w:r>
        <w:r w:rsidR="005549DE" w:rsidRPr="005549DE">
          <w:rPr>
            <w:rPrChange w:id="339" w:author="John Gil" w:date="2022-08-26T18:05:00Z">
              <w:rPr>
                <w:lang w:val="en-US"/>
              </w:rPr>
            </w:rPrChange>
          </w:rPr>
          <w:t xml:space="preserve"> </w:t>
        </w:r>
        <w:r w:rsidR="005549DE">
          <w:rPr>
            <w:lang w:val="en-US"/>
          </w:rPr>
          <w:t>space</w:t>
        </w:r>
        <w:r w:rsidR="005549DE">
          <w:t>)</w:t>
        </w:r>
        <w:r w:rsidR="005549DE" w:rsidRPr="005549DE">
          <w:rPr>
            <w:rPrChange w:id="340" w:author="John Gil" w:date="2022-08-26T18:06:00Z">
              <w:rPr>
                <w:lang w:val="en-US"/>
              </w:rPr>
            </w:rPrChange>
          </w:rPr>
          <w:t>.</w:t>
        </w:r>
      </w:ins>
      <w:ins w:id="341" w:author="John Gil" w:date="2022-08-26T18:06:00Z">
        <w:r w:rsidR="005549DE" w:rsidRPr="005549DE">
          <w:rPr>
            <w:rPrChange w:id="342" w:author="John Gil" w:date="2022-08-26T18:06:00Z">
              <w:rPr>
                <w:lang w:val="en-US"/>
              </w:rPr>
            </w:rPrChange>
          </w:rPr>
          <w:t xml:space="preserve"> </w:t>
        </w:r>
        <w:r w:rsidR="005549DE">
          <w:t>Однако такие границы не являются удобными для применения на практике. Поэтому используются матрицы проецирования</w:t>
        </w:r>
        <w:r w:rsidR="005549DE" w:rsidRPr="00B457AE">
          <w:rPr>
            <w:rPrChange w:id="343" w:author="John Gil" w:date="2022-08-27T20:37:00Z">
              <w:rPr>
                <w:lang w:val="en-US"/>
              </w:rPr>
            </w:rPrChange>
          </w:rPr>
          <w:t xml:space="preserve">, </w:t>
        </w:r>
        <w:r w:rsidR="005549DE">
          <w:t>к</w:t>
        </w:r>
      </w:ins>
      <w:ins w:id="344" w:author="John Gil" w:date="2022-08-26T18:07:00Z">
        <w:r w:rsidR="005549DE">
          <w:t>оторые задают пространство отсечения.</w:t>
        </w:r>
      </w:ins>
      <w:ins w:id="345" w:author="John Gil" w:date="2022-08-27T20:37:00Z">
        <w:r w:rsidR="003A6173" w:rsidRPr="00B457AE">
          <w:rPr>
            <w:rPrChange w:id="346" w:author="John Gil" w:date="2022-08-27T20:37:00Z">
              <w:rPr>
                <w:lang w:val="en-US"/>
              </w:rPr>
            </w:rPrChange>
          </w:rPr>
          <w:t xml:space="preserve"> </w:t>
        </w:r>
        <w:r w:rsidR="00B457AE">
          <w:t xml:space="preserve">В компьютерной графике используются матрица для осуществления </w:t>
        </w:r>
      </w:ins>
      <w:ins w:id="347" w:author="John Gil" w:date="2022-08-27T21:05:00Z">
        <w:r w:rsidR="00327CAF">
          <w:t>ортографической</w:t>
        </w:r>
      </w:ins>
      <w:ins w:id="348" w:author="John Gil" w:date="2022-08-27T20:37:00Z">
        <w:r w:rsidR="00B457AE">
          <w:t xml:space="preserve"> проекции</w:t>
        </w:r>
        <w:r w:rsidR="00B457AE" w:rsidRPr="00B457AE">
          <w:rPr>
            <w:rPrChange w:id="349" w:author="John Gil" w:date="2022-08-27T20:37:00Z">
              <w:rPr>
                <w:lang w:val="en-US"/>
              </w:rPr>
            </w:rPrChange>
          </w:rPr>
          <w:t xml:space="preserve">, </w:t>
        </w:r>
        <w:r w:rsidR="00B457AE">
          <w:t>либо для перспективной проекции.</w:t>
        </w:r>
      </w:ins>
    </w:p>
    <w:p w14:paraId="73C98EAE" w14:textId="14CBD059" w:rsidR="00B457AE" w:rsidRDefault="00B457AE">
      <w:pPr>
        <w:pStyle w:val="a3"/>
        <w:rPr>
          <w:ins w:id="350" w:author="John Gil" w:date="2022-08-27T20:40:00Z"/>
        </w:rPr>
      </w:pPr>
      <w:ins w:id="351" w:author="John Gil" w:date="2022-08-27T20:39:00Z">
        <w:r>
          <w:t xml:space="preserve">В лабораторной работе 5 будет рассмотрена </w:t>
        </w:r>
      </w:ins>
      <w:ins w:id="352" w:author="John Gil" w:date="2022-08-27T21:05:00Z">
        <w:r w:rsidR="00327CAF">
          <w:t>ортографичес</w:t>
        </w:r>
      </w:ins>
      <w:ins w:id="353" w:author="John Gil" w:date="2022-08-27T21:06:00Z">
        <w:r w:rsidR="00327CAF">
          <w:t>кая</w:t>
        </w:r>
      </w:ins>
      <w:ins w:id="354" w:author="John Gil" w:date="2022-08-27T20:39:00Z">
        <w:r>
          <w:t xml:space="preserve"> </w:t>
        </w:r>
      </w:ins>
      <w:ins w:id="355" w:author="John Gil" w:date="2022-08-27T20:40:00Z">
        <w:r>
          <w:t>проекция и соответствующая</w:t>
        </w:r>
      </w:ins>
      <w:ins w:id="356" w:author="John Gil" w:date="2022-08-27T21:12:00Z">
        <w:r w:rsidR="00955122" w:rsidRPr="00955122">
          <w:rPr>
            <w:rPrChange w:id="357" w:author="John Gil" w:date="2022-08-27T21:12:00Z">
              <w:rPr>
                <w:lang w:val="en-US"/>
              </w:rPr>
            </w:rPrChange>
          </w:rPr>
          <w:t xml:space="preserve"> </w:t>
        </w:r>
        <w:r w:rsidR="00955122">
          <w:t>ортографическая</w:t>
        </w:r>
      </w:ins>
      <w:ins w:id="358" w:author="John Gil" w:date="2022-08-27T20:40:00Z">
        <w:r>
          <w:t xml:space="preserve"> матрица.</w:t>
        </w:r>
      </w:ins>
    </w:p>
    <w:p w14:paraId="11AC1AAD" w14:textId="42F3083A" w:rsidR="00B457AE" w:rsidRPr="00327CAF" w:rsidRDefault="00327CAF">
      <w:pPr>
        <w:pStyle w:val="a3"/>
        <w:rPr>
          <w:ins w:id="359" w:author="John Gil" w:date="2022-08-26T15:16:00Z"/>
          <w:rPrChange w:id="360" w:author="John Gil" w:date="2022-08-27T21:06:00Z">
            <w:rPr>
              <w:ins w:id="361" w:author="John Gil" w:date="2022-08-26T15:16:00Z"/>
              <w:lang w:val="en-US"/>
            </w:rPr>
          </w:rPrChange>
        </w:rPr>
        <w:pPrChange w:id="362" w:author="John Gil" w:date="2022-08-26T17:43:00Z">
          <w:pPr>
            <w:widowControl/>
            <w:autoSpaceDE/>
            <w:autoSpaceDN/>
            <w:spacing w:after="160" w:line="259" w:lineRule="auto"/>
          </w:pPr>
        </w:pPrChange>
      </w:pPr>
      <w:ins w:id="363" w:author="John Gil" w:date="2022-08-27T21:06:00Z">
        <w:r>
          <w:t>Ортографическая</w:t>
        </w:r>
      </w:ins>
      <w:ins w:id="364" w:author="John Gil" w:date="2022-08-27T20:40:00Z">
        <w:r w:rsidR="00B457AE">
          <w:t xml:space="preserve"> проекция</w:t>
        </w:r>
      </w:ins>
      <w:ins w:id="365" w:author="John Gil" w:date="2022-08-27T20:41:00Z">
        <w:r w:rsidR="00B457AE">
          <w:t xml:space="preserve"> </w:t>
        </w:r>
      </w:ins>
      <w:ins w:id="366" w:author="John Gil" w:date="2022-08-27T21:02:00Z">
        <w:r>
          <w:t>–</w:t>
        </w:r>
      </w:ins>
      <w:ins w:id="367" w:author="John Gil" w:date="2022-08-27T20:41:00Z">
        <w:r w:rsidR="00B457AE">
          <w:t xml:space="preserve"> </w:t>
        </w:r>
      </w:ins>
      <w:ins w:id="368" w:author="John Gil" w:date="2022-08-27T21:03:00Z">
        <w:r>
          <w:t>вид параллельной проекции</w:t>
        </w:r>
        <w:r w:rsidRPr="00327CAF">
          <w:rPr>
            <w:rPrChange w:id="369" w:author="John Gil" w:date="2022-08-27T21:03:00Z">
              <w:rPr>
                <w:lang w:val="en-US"/>
              </w:rPr>
            </w:rPrChange>
          </w:rPr>
          <w:t xml:space="preserve">, </w:t>
        </w:r>
        <w:r>
          <w:t xml:space="preserve">при которой </w:t>
        </w:r>
      </w:ins>
      <w:ins w:id="370" w:author="John Gil" w:date="2022-08-27T21:10:00Z">
        <w:r>
          <w:t>проекционные лучи</w:t>
        </w:r>
      </w:ins>
      <w:ins w:id="371" w:author="John Gil" w:date="2022-08-27T21:03:00Z">
        <w:r>
          <w:t xml:space="preserve"> являются ортогональными к </w:t>
        </w:r>
      </w:ins>
      <w:ins w:id="372" w:author="John Gil" w:date="2022-08-27T21:07:00Z">
        <w:r>
          <w:t>плоскости</w:t>
        </w:r>
      </w:ins>
      <w:ins w:id="373" w:author="John Gil" w:date="2022-08-27T21:04:00Z">
        <w:r>
          <w:t xml:space="preserve"> </w:t>
        </w:r>
      </w:ins>
      <w:ins w:id="374" w:author="John Gil" w:date="2022-08-27T21:07:00Z">
        <w:r>
          <w:t>проекции</w:t>
        </w:r>
      </w:ins>
      <w:ins w:id="375" w:author="John Gil" w:date="2022-08-27T21:04:00Z">
        <w:r>
          <w:t>.</w:t>
        </w:r>
      </w:ins>
    </w:p>
    <w:p w14:paraId="252000BA" w14:textId="719D68BE" w:rsidR="00B1385F" w:rsidRPr="00806631" w:rsidRDefault="00B1385F">
      <w:pPr>
        <w:widowControl/>
        <w:autoSpaceDE/>
        <w:autoSpaceDN/>
        <w:spacing w:after="160" w:line="259" w:lineRule="auto"/>
        <w:jc w:val="center"/>
        <w:rPr>
          <w:ins w:id="376" w:author="John Gil" w:date="2022-08-26T15:16:00Z"/>
          <w:sz w:val="28"/>
          <w:szCs w:val="28"/>
          <w:rPrChange w:id="377" w:author="John Gil" w:date="2022-08-26T17:43:00Z">
            <w:rPr>
              <w:ins w:id="378" w:author="John Gil" w:date="2022-08-26T15:16:00Z"/>
              <w:sz w:val="28"/>
              <w:szCs w:val="28"/>
              <w:lang w:val="en-US"/>
            </w:rPr>
          </w:rPrChange>
        </w:rPr>
        <w:pPrChange w:id="379" w:author="John Gil" w:date="2022-08-26T17:31:00Z">
          <w:pPr>
            <w:widowControl/>
            <w:autoSpaceDE/>
            <w:autoSpaceDN/>
            <w:spacing w:after="160" w:line="259" w:lineRule="auto"/>
          </w:pPr>
        </w:pPrChange>
      </w:pPr>
    </w:p>
    <w:p w14:paraId="491F1298" w14:textId="48192EA7" w:rsidR="00B1385F" w:rsidRPr="00806631" w:rsidRDefault="00B1385F">
      <w:pPr>
        <w:widowControl/>
        <w:autoSpaceDE/>
        <w:autoSpaceDN/>
        <w:spacing w:after="160" w:line="259" w:lineRule="auto"/>
        <w:rPr>
          <w:ins w:id="380" w:author="John Gil" w:date="2022-08-26T15:16:00Z"/>
          <w:sz w:val="28"/>
          <w:szCs w:val="28"/>
          <w:rPrChange w:id="381" w:author="John Gil" w:date="2022-08-26T17:43:00Z">
            <w:rPr>
              <w:ins w:id="382" w:author="John Gil" w:date="2022-08-26T15:16:00Z"/>
              <w:sz w:val="28"/>
              <w:szCs w:val="28"/>
              <w:lang w:val="en-US"/>
            </w:rPr>
          </w:rPrChange>
        </w:rPr>
      </w:pPr>
    </w:p>
    <w:p w14:paraId="0FF36D1F" w14:textId="77777777" w:rsidR="00BD7D90" w:rsidRDefault="00BD7D90">
      <w:pPr>
        <w:widowControl/>
        <w:autoSpaceDE/>
        <w:autoSpaceDN/>
        <w:spacing w:after="160" w:line="259" w:lineRule="auto"/>
        <w:rPr>
          <w:ins w:id="383" w:author="John Gil" w:date="2022-08-27T20:49:00Z"/>
          <w:sz w:val="28"/>
          <w:szCs w:val="28"/>
        </w:rPr>
      </w:pPr>
    </w:p>
    <w:p w14:paraId="6C459DE7" w14:textId="3B2F2C5E" w:rsidR="00B62B73" w:rsidRPr="00806631" w:rsidRDefault="00B62B73">
      <w:pPr>
        <w:widowControl/>
        <w:autoSpaceDE/>
        <w:autoSpaceDN/>
        <w:spacing w:after="160" w:line="259" w:lineRule="auto"/>
        <w:jc w:val="center"/>
        <w:rPr>
          <w:ins w:id="384" w:author="John Gil" w:date="2022-08-26T14:41:00Z"/>
          <w:rPrChange w:id="385" w:author="John Gil" w:date="2022-08-26T17:43:00Z">
            <w:rPr>
              <w:ins w:id="386" w:author="John Gil" w:date="2022-08-26T14:41:00Z"/>
              <w:sz w:val="28"/>
              <w:szCs w:val="28"/>
            </w:rPr>
          </w:rPrChange>
        </w:rPr>
        <w:pPrChange w:id="387" w:author="John Gil" w:date="2022-08-27T20:50:00Z">
          <w:pPr>
            <w:widowControl/>
            <w:autoSpaceDE/>
            <w:autoSpaceDN/>
            <w:spacing w:after="160" w:line="259" w:lineRule="auto"/>
          </w:pPr>
        </w:pPrChange>
      </w:pPr>
      <w:ins w:id="388" w:author="John Gil" w:date="2022-08-26T14:41:00Z">
        <w:r w:rsidRPr="00806631">
          <w:br w:type="page"/>
        </w:r>
      </w:ins>
      <w:ins w:id="389" w:author="John Gil" w:date="2022-08-27T20:50:00Z">
        <w:r w:rsidR="00BD7D90">
          <w:rPr>
            <w:noProof/>
          </w:rPr>
          <w:lastRenderedPageBreak/>
          <w:drawing>
            <wp:inline distT="0" distB="0" distL="0" distR="0" wp14:anchorId="1BC5F61B" wp14:editId="23CE5624">
              <wp:extent cx="5940425" cy="1974215"/>
              <wp:effectExtent l="0" t="0" r="3175" b="6985"/>
              <wp:docPr id="36" name="Рисунок 36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18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940425" cy="197421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69026CB9" w14:textId="6603F75B" w:rsidR="00955122" w:rsidRDefault="00955122" w:rsidP="00955122">
      <w:pPr>
        <w:pStyle w:val="a3"/>
        <w:spacing w:before="8"/>
        <w:ind w:firstLine="0"/>
        <w:jc w:val="center"/>
        <w:rPr>
          <w:ins w:id="390" w:author="John Gil" w:date="2022-08-27T21:12:00Z"/>
        </w:rPr>
      </w:pPr>
      <w:ins w:id="391" w:author="John Gil" w:date="2022-08-27T21:12:00Z">
        <w:r>
          <w:t>Рис</w:t>
        </w:r>
        <w:r w:rsidRPr="006E7BBF">
          <w:rPr>
            <w:rPrChange w:id="392" w:author="John Gil" w:date="2022-08-28T19:46:00Z">
              <w:rPr>
                <w:lang w:val="en-US"/>
              </w:rPr>
            </w:rPrChange>
          </w:rPr>
          <w:t xml:space="preserve">. </w:t>
        </w:r>
        <w:r w:rsidRPr="006E7BBF">
          <w:t>10.</w:t>
        </w:r>
        <w:r w:rsidRPr="006E7BBF">
          <w:rPr>
            <w:rPrChange w:id="393" w:author="John Gil" w:date="2022-08-28T19:46:00Z">
              <w:rPr>
                <w:lang w:val="en-US"/>
              </w:rPr>
            </w:rPrChange>
          </w:rPr>
          <w:t xml:space="preserve"> </w:t>
        </w:r>
        <w:r>
          <w:t>Ортографическая матрица</w:t>
        </w:r>
      </w:ins>
    </w:p>
    <w:p w14:paraId="4135435D" w14:textId="77777777" w:rsidR="005B46B9" w:rsidRPr="005B46B9" w:rsidRDefault="005B46B9" w:rsidP="00955122">
      <w:pPr>
        <w:pStyle w:val="a3"/>
        <w:spacing w:before="8"/>
        <w:ind w:firstLine="0"/>
        <w:jc w:val="center"/>
        <w:rPr>
          <w:ins w:id="394" w:author="John Gil" w:date="2022-08-27T21:12:00Z"/>
          <w:rPrChange w:id="395" w:author="John Gil" w:date="2022-08-27T21:12:00Z">
            <w:rPr>
              <w:ins w:id="396" w:author="John Gil" w:date="2022-08-27T21:12:00Z"/>
              <w:lang w:val="en-US"/>
            </w:rPr>
          </w:rPrChange>
        </w:rPr>
      </w:pPr>
    </w:p>
    <w:p w14:paraId="4CEAC7E8" w14:textId="549CDEDF" w:rsidR="005B46B9" w:rsidRDefault="005B46B9" w:rsidP="005B46B9">
      <w:pPr>
        <w:pStyle w:val="a3"/>
        <w:rPr>
          <w:ins w:id="397" w:author="John Gil" w:date="2022-08-27T21:27:00Z"/>
        </w:rPr>
      </w:pPr>
      <w:ins w:id="398" w:author="John Gil" w:date="2022-08-27T21:13:00Z">
        <w:r>
          <w:t>На ри</w:t>
        </w:r>
      </w:ins>
      <w:ins w:id="399" w:author="John Gil" w:date="2022-08-27T21:14:00Z">
        <w:r>
          <w:t>с. 10 изображена ортографическая матрица</w:t>
        </w:r>
        <w:r w:rsidRPr="005B46B9">
          <w:rPr>
            <w:rPrChange w:id="400" w:author="John Gil" w:date="2022-08-27T21:14:00Z">
              <w:rPr>
                <w:lang w:val="en-US"/>
              </w:rPr>
            </w:rPrChange>
          </w:rPr>
          <w:t xml:space="preserve">, </w:t>
        </w:r>
        <w:r>
          <w:t>где</w:t>
        </w:r>
        <w:r w:rsidRPr="005B46B9">
          <w:rPr>
            <w:rPrChange w:id="401" w:author="John Gil" w:date="2022-08-27T21:15:00Z">
              <w:rPr>
                <w:lang w:val="en-US"/>
              </w:rPr>
            </w:rPrChange>
          </w:rPr>
          <w:t>:</w:t>
        </w:r>
        <w:r>
          <w:t xml:space="preserve"> </w:t>
        </w:r>
        <w:r>
          <w:rPr>
            <w:lang w:val="en-US"/>
          </w:rPr>
          <w:t>right</w:t>
        </w:r>
        <w:r w:rsidRPr="005B46B9">
          <w:rPr>
            <w:rPrChange w:id="402" w:author="John Gil" w:date="2022-08-27T21:14:00Z">
              <w:rPr>
                <w:lang w:val="en-US"/>
              </w:rPr>
            </w:rPrChange>
          </w:rPr>
          <w:t xml:space="preserve">, </w:t>
        </w:r>
        <w:r>
          <w:rPr>
            <w:lang w:val="en-US"/>
          </w:rPr>
          <w:t>left</w:t>
        </w:r>
        <w:r w:rsidRPr="005B46B9">
          <w:rPr>
            <w:rPrChange w:id="403" w:author="John Gil" w:date="2022-08-27T21:14:00Z">
              <w:rPr>
                <w:lang w:val="en-US"/>
              </w:rPr>
            </w:rPrChange>
          </w:rPr>
          <w:t xml:space="preserve">, </w:t>
        </w:r>
        <w:r>
          <w:rPr>
            <w:lang w:val="en-US"/>
          </w:rPr>
          <w:t>top</w:t>
        </w:r>
        <w:r w:rsidRPr="005B46B9">
          <w:rPr>
            <w:rPrChange w:id="404" w:author="John Gil" w:date="2022-08-27T21:14:00Z">
              <w:rPr>
                <w:lang w:val="en-US"/>
              </w:rPr>
            </w:rPrChange>
          </w:rPr>
          <w:t xml:space="preserve">, </w:t>
        </w:r>
        <w:r>
          <w:rPr>
            <w:lang w:val="en-US"/>
          </w:rPr>
          <w:t>bottom</w:t>
        </w:r>
        <w:r w:rsidRPr="005B46B9">
          <w:rPr>
            <w:rPrChange w:id="405" w:author="John Gil" w:date="2022-08-27T21:14:00Z">
              <w:rPr>
                <w:lang w:val="en-US"/>
              </w:rPr>
            </w:rPrChange>
          </w:rPr>
          <w:t xml:space="preserve">, </w:t>
        </w:r>
        <w:r>
          <w:rPr>
            <w:lang w:val="en-US"/>
          </w:rPr>
          <w:t>far</w:t>
        </w:r>
        <w:r w:rsidRPr="005B46B9">
          <w:rPr>
            <w:rPrChange w:id="406" w:author="John Gil" w:date="2022-08-27T21:14:00Z">
              <w:rPr>
                <w:lang w:val="en-US"/>
              </w:rPr>
            </w:rPrChange>
          </w:rPr>
          <w:t xml:space="preserve">, </w:t>
        </w:r>
        <w:r>
          <w:rPr>
            <w:lang w:val="en-US"/>
          </w:rPr>
          <w:t>near</w:t>
        </w:r>
        <w:r w:rsidRPr="005B46B9">
          <w:rPr>
            <w:rPrChange w:id="407" w:author="John Gil" w:date="2022-08-27T21:15:00Z">
              <w:rPr>
                <w:lang w:val="en-US"/>
              </w:rPr>
            </w:rPrChange>
          </w:rPr>
          <w:t xml:space="preserve"> </w:t>
        </w:r>
      </w:ins>
      <w:ins w:id="408" w:author="John Gil" w:date="2022-08-27T21:15:00Z">
        <w:r>
          <w:t>–</w:t>
        </w:r>
      </w:ins>
      <w:ins w:id="409" w:author="John Gil" w:date="2022-08-27T21:14:00Z">
        <w:r w:rsidRPr="005B46B9">
          <w:rPr>
            <w:rPrChange w:id="410" w:author="John Gil" w:date="2022-08-27T21:15:00Z">
              <w:rPr>
                <w:lang w:val="en-US"/>
              </w:rPr>
            </w:rPrChange>
          </w:rPr>
          <w:t xml:space="preserve"> </w:t>
        </w:r>
      </w:ins>
      <w:ins w:id="411" w:author="John Gil" w:date="2022-08-27T21:15:00Z">
        <w:r>
          <w:t>точки</w:t>
        </w:r>
        <w:r w:rsidRPr="005B46B9">
          <w:rPr>
            <w:rPrChange w:id="412" w:author="John Gil" w:date="2022-08-27T21:15:00Z">
              <w:rPr>
                <w:lang w:val="en-US"/>
              </w:rPr>
            </w:rPrChange>
          </w:rPr>
          <w:t xml:space="preserve">, </w:t>
        </w:r>
        <w:r>
          <w:t>определяющие плоскости пространства отсечения. Таким образом матрица определяет пространство (в виде куба)</w:t>
        </w:r>
      </w:ins>
      <w:ins w:id="413" w:author="John Gil" w:date="2022-08-27T21:26:00Z">
        <w:r w:rsidR="006F0C7B" w:rsidRPr="006F0C7B">
          <w:rPr>
            <w:rPrChange w:id="414" w:author="John Gil" w:date="2022-08-27T21:26:00Z">
              <w:rPr>
                <w:lang w:val="en-US"/>
              </w:rPr>
            </w:rPrChange>
          </w:rPr>
          <w:t xml:space="preserve">, </w:t>
        </w:r>
        <w:r w:rsidR="006F0C7B">
          <w:t xml:space="preserve">в котором будут визуализированы фигуры </w:t>
        </w:r>
      </w:ins>
      <w:ins w:id="415" w:author="John Gil" w:date="2022-08-27T21:27:00Z">
        <w:r w:rsidR="006F0C7B">
          <w:t>(либо их части).</w:t>
        </w:r>
      </w:ins>
    </w:p>
    <w:p w14:paraId="211EE1F0" w14:textId="77777777" w:rsidR="006F0C7B" w:rsidRPr="006F0C7B" w:rsidRDefault="006F0C7B" w:rsidP="005B46B9">
      <w:pPr>
        <w:pStyle w:val="a3"/>
        <w:rPr>
          <w:ins w:id="416" w:author="John Gil" w:date="2022-08-27T21:12:00Z"/>
        </w:rPr>
      </w:pPr>
    </w:p>
    <w:p w14:paraId="3BD8B303" w14:textId="4DED305C" w:rsidR="00B62B73" w:rsidRPr="005B46B9" w:rsidRDefault="00B62B73" w:rsidP="00D70268">
      <w:pPr>
        <w:pStyle w:val="a3"/>
        <w:spacing w:before="8"/>
        <w:ind w:firstLine="0"/>
        <w:jc w:val="center"/>
        <w:rPr>
          <w:ins w:id="417" w:author="John Gil" w:date="2022-08-26T14:41:00Z"/>
        </w:rPr>
      </w:pPr>
    </w:p>
    <w:p w14:paraId="7BB2AC18" w14:textId="7A465108" w:rsidR="00D70268" w:rsidRPr="006E7BBF" w:rsidRDefault="00B62B73">
      <w:pPr>
        <w:widowControl/>
        <w:autoSpaceDE/>
        <w:autoSpaceDN/>
        <w:spacing w:after="160" w:line="259" w:lineRule="auto"/>
        <w:rPr>
          <w:rPrChange w:id="418" w:author="John Gil" w:date="2022-08-28T19:46:00Z">
            <w:rPr>
              <w:b/>
            </w:rPr>
          </w:rPrChange>
        </w:rPr>
        <w:pPrChange w:id="419" w:author="John Gil" w:date="2022-08-28T19:46:00Z">
          <w:pPr>
            <w:pStyle w:val="a3"/>
            <w:spacing w:before="8"/>
          </w:pPr>
        </w:pPrChange>
      </w:pPr>
      <w:ins w:id="420" w:author="John Gil" w:date="2022-08-26T14:41:00Z">
        <w:r w:rsidRPr="005B46B9">
          <w:br w:type="page"/>
        </w:r>
      </w:ins>
    </w:p>
    <w:p w14:paraId="4C9F642C" w14:textId="43B3A7B8" w:rsidR="007967E8" w:rsidDel="005D3586" w:rsidRDefault="00D0495F" w:rsidP="00F13D82">
      <w:pPr>
        <w:pStyle w:val="a3"/>
        <w:spacing w:before="8"/>
        <w:rPr>
          <w:del w:id="421" w:author="John Gil" w:date="2022-08-25T14:57:00Z"/>
        </w:rPr>
      </w:pPr>
      <w:del w:id="422" w:author="John Gil" w:date="2022-08-25T14:57:00Z">
        <w:r w:rsidDel="005D3586">
          <w:lastRenderedPageBreak/>
          <w:delText xml:space="preserve">Консорциум </w:delText>
        </w:r>
        <w:r w:rsidDel="005D3586">
          <w:rPr>
            <w:lang w:val="en-US"/>
          </w:rPr>
          <w:delText>Khronos</w:delText>
        </w:r>
        <w:r w:rsidRPr="00D0495F" w:rsidDel="005D3586">
          <w:delText xml:space="preserve"> </w:delText>
        </w:r>
        <w:r w:rsidDel="005D3586">
          <w:rPr>
            <w:lang w:val="en-US"/>
          </w:rPr>
          <w:delText>Group</w:delText>
        </w:r>
        <w:r w:rsidRPr="00D0495F" w:rsidDel="005D3586">
          <w:delText xml:space="preserve">, </w:delText>
        </w:r>
        <w:r w:rsidR="007967E8" w:rsidDel="005D3586">
          <w:delText>включающий в себя</w:delText>
        </w:r>
        <w:r w:rsidDel="005D3586">
          <w:delText xml:space="preserve"> более ста компаний</w:delText>
        </w:r>
        <w:r w:rsidRPr="00D0495F" w:rsidDel="005D3586">
          <w:delText xml:space="preserve">, </w:delText>
        </w:r>
        <w:r w:rsidDel="005D3586">
          <w:delText>занимается созданием спецификаций открытых программных интерфейсов</w:delText>
        </w:r>
        <w:r w:rsidRPr="00D0495F" w:rsidDel="005D3586">
          <w:delText xml:space="preserve">, </w:delText>
        </w:r>
        <w:r w:rsidDel="005D3586">
          <w:delText xml:space="preserve">одним из </w:delText>
        </w:r>
        <w:r w:rsidR="007967E8" w:rsidDel="005D3586">
          <w:delText xml:space="preserve">которых является </w:delText>
        </w:r>
        <w:r w:rsidR="007967E8" w:rsidDel="005D3586">
          <w:rPr>
            <w:lang w:val="en-US"/>
          </w:rPr>
          <w:delText>OpenGL</w:delText>
        </w:r>
        <w:r w:rsidR="00316AA0" w:rsidRPr="00316AA0" w:rsidDel="005D3586">
          <w:delText xml:space="preserve"> </w:delText>
        </w:r>
        <w:r w:rsidR="00316AA0" w:rsidDel="005D3586">
          <w:delText>–</w:delText>
        </w:r>
        <w:r w:rsidR="00316AA0" w:rsidRPr="00316AA0" w:rsidDel="005D3586">
          <w:delText xml:space="preserve"> </w:delText>
        </w:r>
        <w:r w:rsidR="00316AA0" w:rsidDel="005D3586">
          <w:delText>интерфейс</w:delText>
        </w:r>
        <w:r w:rsidR="00316AA0" w:rsidRPr="00316AA0" w:rsidDel="005D3586">
          <w:delText>,</w:delText>
        </w:r>
        <w:r w:rsidR="00DF1B9B" w:rsidRPr="00DF1B9B" w:rsidDel="005D3586">
          <w:delText xml:space="preserve"> </w:delText>
        </w:r>
        <w:r w:rsidR="00DF1B9B" w:rsidDel="005D3586">
          <w:delText>предназначенный для управления аппаратным ускорением компьютерной графики</w:delText>
        </w:r>
        <w:r w:rsidR="007967E8" w:rsidRPr="007967E8" w:rsidDel="005D3586">
          <w:delText xml:space="preserve">. </w:delText>
        </w:r>
        <w:r w:rsidR="007967E8" w:rsidDel="005D3586">
          <w:delText>Важно понимать</w:delText>
        </w:r>
        <w:r w:rsidR="007967E8" w:rsidRPr="007967E8" w:rsidDel="005D3586">
          <w:delText xml:space="preserve">, </w:delText>
        </w:r>
        <w:r w:rsidR="007967E8" w:rsidDel="005D3586">
          <w:delText xml:space="preserve">что </w:delText>
        </w:r>
        <w:r w:rsidR="007967E8" w:rsidDel="005D3586">
          <w:rPr>
            <w:lang w:val="en-US"/>
          </w:rPr>
          <w:delText>OpenGL</w:delText>
        </w:r>
        <w:r w:rsidR="007967E8" w:rsidDel="005D3586">
          <w:delText xml:space="preserve"> </w:delText>
        </w:r>
        <w:r w:rsidR="00316AA0" w:rsidDel="005D3586">
          <w:delText>представляет из себя</w:delText>
        </w:r>
        <w:r w:rsidR="007967E8" w:rsidDel="005D3586">
          <w:delText xml:space="preserve"> набор прототипов функций с заранее определенным </w:delText>
        </w:r>
      </w:del>
      <w:del w:id="423" w:author="John Gil" w:date="2022-08-23T17:15:00Z">
        <w:r w:rsidR="007967E8" w:rsidDel="00A73BCF">
          <w:delText>назначением</w:delText>
        </w:r>
      </w:del>
      <w:del w:id="424" w:author="John Gil" w:date="2022-08-25T14:57:00Z">
        <w:r w:rsidR="007967E8" w:rsidDel="005D3586">
          <w:delText xml:space="preserve">. </w:delText>
        </w:r>
      </w:del>
      <w:del w:id="425" w:author="John Gil" w:date="2022-08-23T17:16:00Z">
        <w:r w:rsidR="007967E8" w:rsidDel="00D030C8">
          <w:delText>Реализаци</w:delText>
        </w:r>
        <w:r w:rsidR="00DF1B9B" w:rsidDel="00D030C8">
          <w:delText>ей</w:delText>
        </w:r>
        <w:r w:rsidR="007967E8" w:rsidDel="00D030C8">
          <w:delText xml:space="preserve"> </w:delText>
        </w:r>
      </w:del>
      <w:del w:id="426" w:author="John Gil" w:date="2022-08-25T13:49:00Z">
        <w:r w:rsidR="007967E8" w:rsidDel="005742BE">
          <w:delText xml:space="preserve">этих функций </w:delText>
        </w:r>
      </w:del>
      <w:del w:id="427" w:author="John Gil" w:date="2022-08-23T17:16:00Z">
        <w:r w:rsidR="00DF1B9B" w:rsidDel="00D030C8">
          <w:delText>занимается</w:delText>
        </w:r>
        <w:r w:rsidR="007967E8" w:rsidDel="00D030C8">
          <w:delText xml:space="preserve"> </w:delText>
        </w:r>
      </w:del>
      <w:del w:id="428" w:author="John Gil" w:date="2022-08-25T14:57:00Z">
        <w:r w:rsidR="007967E8" w:rsidDel="005D3586">
          <w:delText>производител</w:delText>
        </w:r>
        <w:r w:rsidR="00DF1B9B" w:rsidDel="005D3586">
          <w:delText>ь</w:delText>
        </w:r>
        <w:r w:rsidR="007967E8" w:rsidDel="005D3586">
          <w:delText xml:space="preserve"> видеокарт. Более того</w:delText>
        </w:r>
        <w:r w:rsidR="007967E8" w:rsidRPr="007967E8" w:rsidDel="005D3586">
          <w:delText>,</w:delText>
        </w:r>
        <w:r w:rsidR="007967E8" w:rsidDel="005D3586">
          <w:delText xml:space="preserve"> проектирование графических ускорителей на этапе создания логических схем учитывает использование того или иного программного интерфейса.  </w:delText>
        </w:r>
      </w:del>
    </w:p>
    <w:p w14:paraId="10EE0DCC" w14:textId="53401261" w:rsidR="006A35E3" w:rsidDel="009905B4" w:rsidRDefault="00DF1B9B" w:rsidP="00F13D82">
      <w:pPr>
        <w:pStyle w:val="a3"/>
        <w:spacing w:before="8"/>
        <w:rPr>
          <w:del w:id="429" w:author="John Gil" w:date="2022-08-23T17:15:00Z"/>
        </w:rPr>
      </w:pPr>
      <w:del w:id="430" w:author="John Gil" w:date="2022-08-23T17:15:00Z">
        <w:r w:rsidDel="009905B4">
          <w:delText>Графический конвейер – модель</w:delText>
        </w:r>
        <w:r w:rsidRPr="001F4D46" w:rsidDel="009905B4">
          <w:delText xml:space="preserve">, </w:delText>
        </w:r>
        <w:r w:rsidDel="009905B4">
          <w:delText>описывающая этапы получения выходного изображения из входных данных. В первую очередь графический конвейер реализуется на этапе п</w:delText>
        </w:r>
        <w:r w:rsidR="00FE777D" w:rsidDel="009905B4">
          <w:delText>роектирования</w:delText>
        </w:r>
        <w:r w:rsidDel="009905B4">
          <w:delText xml:space="preserve"> </w:delText>
        </w:r>
        <w:r w:rsidR="00FE777D" w:rsidDel="009905B4">
          <w:delText>оборудования</w:delText>
        </w:r>
        <w:r w:rsidRPr="00DF1B9B" w:rsidDel="009905B4">
          <w:delText xml:space="preserve">, </w:delText>
        </w:r>
        <w:r w:rsidDel="009905B4">
          <w:delText>а уже потом</w:delText>
        </w:r>
        <w:r w:rsidR="00FE777D" w:rsidRPr="00FE777D" w:rsidDel="009905B4">
          <w:delText>,</w:delText>
        </w:r>
        <w:r w:rsidDel="009905B4">
          <w:delText xml:space="preserve"> с помощью программного интерфейса</w:delText>
        </w:r>
        <w:r w:rsidR="00C46D17" w:rsidRPr="002A7ED6" w:rsidDel="009905B4">
          <w:delText>,</w:delText>
        </w:r>
        <w:r w:rsidR="00FE777D" w:rsidDel="009905B4">
          <w:delText xml:space="preserve"> можно </w:delText>
        </w:r>
        <w:r w:rsidR="003633DA" w:rsidDel="009905B4">
          <w:delText>управлять</w:delText>
        </w:r>
        <w:r w:rsidR="00FE777D" w:rsidDel="009905B4">
          <w:delText xml:space="preserve"> </w:delText>
        </w:r>
        <w:r w:rsidR="002A7ED6" w:rsidDel="009905B4">
          <w:delText>стади</w:delText>
        </w:r>
        <w:r w:rsidR="003633DA" w:rsidDel="009905B4">
          <w:delText>ями</w:delText>
        </w:r>
        <w:r w:rsidR="00FE777D" w:rsidDel="009905B4">
          <w:delText xml:space="preserve"> </w:delText>
        </w:r>
        <w:r w:rsidR="00FF0D19" w:rsidDel="009905B4">
          <w:delText>графиче</w:delText>
        </w:r>
        <w:r w:rsidR="00B64283" w:rsidDel="009905B4">
          <w:delText>с</w:delText>
        </w:r>
        <w:r w:rsidR="00FF0D19" w:rsidDel="009905B4">
          <w:delText>кого конвей</w:delText>
        </w:r>
        <w:r w:rsidR="00B64283" w:rsidDel="009905B4">
          <w:delText>е</w:delText>
        </w:r>
        <w:r w:rsidR="00FF0D19" w:rsidDel="009905B4">
          <w:delText>ра</w:delText>
        </w:r>
        <w:r w:rsidR="00FE777D" w:rsidDel="009905B4">
          <w:delText>. Для управления этапами графического конвейера используются программы</w:delText>
        </w:r>
        <w:r w:rsidR="00FE777D" w:rsidRPr="00FE777D" w:rsidDel="009905B4">
          <w:delText xml:space="preserve">, </w:delText>
        </w:r>
        <w:r w:rsidR="00FE777D" w:rsidDel="009905B4">
          <w:delText>называемые шейдерами</w:delText>
        </w:r>
        <w:r w:rsidR="003633DA" w:rsidRPr="003633DA" w:rsidDel="009905B4">
          <w:delText xml:space="preserve">. </w:delText>
        </w:r>
        <w:r w:rsidR="003633DA" w:rsidDel="009905B4">
          <w:delText>Эти программы выполняются непосредственно графическим ускорителем</w:delText>
        </w:r>
        <w:r w:rsidR="00FE777D" w:rsidDel="009905B4">
          <w:delText>.</w:delText>
        </w:r>
        <w:r w:rsidR="00B64283" w:rsidDel="009905B4">
          <w:delText xml:space="preserve"> В данной лабораторной работе будут рассмотрены пиксельный и вершинный шейдеры.</w:delText>
        </w:r>
      </w:del>
    </w:p>
    <w:p w14:paraId="1DA31D55" w14:textId="6E12CB3A" w:rsidR="00B64283" w:rsidRPr="00FE777D" w:rsidDel="005D3586" w:rsidRDefault="00B64283" w:rsidP="00F13D82">
      <w:pPr>
        <w:pStyle w:val="a3"/>
        <w:spacing w:before="8"/>
        <w:rPr>
          <w:del w:id="431" w:author="John Gil" w:date="2022-08-25T14:57:00Z"/>
        </w:rPr>
      </w:pPr>
    </w:p>
    <w:p w14:paraId="29496FD3" w14:textId="312D84DA" w:rsidR="00DF1B9B" w:rsidDel="005D3586" w:rsidRDefault="006D6F62">
      <w:pPr>
        <w:rPr>
          <w:del w:id="432" w:author="John Gil" w:date="2022-08-25T14:57:00Z"/>
        </w:rPr>
        <w:pPrChange w:id="433" w:author="John Gil" w:date="2022-08-24T15:04:00Z">
          <w:pPr>
            <w:pStyle w:val="a3"/>
            <w:spacing w:before="8"/>
            <w:jc w:val="center"/>
          </w:pPr>
        </w:pPrChange>
      </w:pPr>
      <w:del w:id="434" w:author="John Gil" w:date="2022-08-25T14:57:00Z">
        <w:r w:rsidDel="005D3586">
          <w:rPr>
            <w:noProof/>
          </w:rPr>
          <w:drawing>
            <wp:inline distT="0" distB="0" distL="0" distR="0" wp14:anchorId="17BA66C2" wp14:editId="4A9B2131">
              <wp:extent cx="5940425" cy="1109345"/>
              <wp:effectExtent l="0" t="0" r="3175" b="0"/>
              <wp:docPr id="2" name="Рисунок 2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3"/>
                      <pic:cNvPicPr>
                        <a:picLocks noChangeAspect="1" noChangeArrowheads="1"/>
                      </pic:cNvPicPr>
                    </pic:nvPicPr>
                    <pic:blipFill>
                      <a:blip r:embed="rId19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940425" cy="110934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del>
    </w:p>
    <w:p w14:paraId="5CFCC41A" w14:textId="53DC44AD" w:rsidR="006D6F62" w:rsidRPr="00557412" w:rsidDel="005D3586" w:rsidRDefault="00557412" w:rsidP="002D656D">
      <w:pPr>
        <w:pStyle w:val="a3"/>
        <w:spacing w:before="8"/>
        <w:ind w:firstLine="0"/>
        <w:jc w:val="center"/>
        <w:rPr>
          <w:del w:id="435" w:author="John Gil" w:date="2022-08-25T14:57:00Z"/>
        </w:rPr>
      </w:pPr>
      <w:del w:id="436" w:author="John Gil" w:date="2022-08-25T14:57:00Z">
        <w:r w:rsidDel="005D3586">
          <w:delText>Рис.</w:delText>
        </w:r>
      </w:del>
      <w:del w:id="437" w:author="John Gil" w:date="2022-08-25T13:53:00Z">
        <w:r w:rsidDel="00FD7C09">
          <w:delText xml:space="preserve"> </w:delText>
        </w:r>
      </w:del>
      <w:del w:id="438" w:author="John Gil" w:date="2022-08-23T18:19:00Z">
        <w:r w:rsidDel="00696013">
          <w:delText>1</w:delText>
        </w:r>
      </w:del>
      <w:del w:id="439" w:author="John Gil" w:date="2022-08-25T14:57:00Z">
        <w:r w:rsidDel="005D3586">
          <w:delText>. Графический конвейер</w:delText>
        </w:r>
      </w:del>
    </w:p>
    <w:p w14:paraId="222267A9" w14:textId="44437C7C" w:rsidR="00557412" w:rsidDel="005D3586" w:rsidRDefault="00557412" w:rsidP="00F13D82">
      <w:pPr>
        <w:pStyle w:val="a3"/>
        <w:spacing w:before="8"/>
        <w:jc w:val="center"/>
        <w:rPr>
          <w:del w:id="440" w:author="John Gil" w:date="2022-08-25T14:57:00Z"/>
        </w:rPr>
      </w:pPr>
    </w:p>
    <w:p w14:paraId="26BB24FE" w14:textId="2A63E22B" w:rsidR="006A35E3" w:rsidDel="005D3586" w:rsidRDefault="006A35E3" w:rsidP="00F13D82">
      <w:pPr>
        <w:pStyle w:val="a3"/>
        <w:spacing w:before="8"/>
        <w:rPr>
          <w:del w:id="441" w:author="John Gil" w:date="2022-08-25T14:57:00Z"/>
        </w:rPr>
      </w:pPr>
      <w:del w:id="442" w:author="John Gil" w:date="2022-08-25T14:57:00Z">
        <w:r w:rsidDel="005D3586">
          <w:delText xml:space="preserve">В основе программного интерфейса </w:delText>
        </w:r>
        <w:r w:rsidRPr="00C46D17" w:rsidDel="005D3586">
          <w:delText>OpenGL</w:delText>
        </w:r>
        <w:r w:rsidDel="005D3586">
          <w:delText xml:space="preserve"> лежит конечн</w:delText>
        </w:r>
      </w:del>
      <w:del w:id="443" w:author="John Gil" w:date="2022-08-23T17:18:00Z">
        <w:r w:rsidDel="00F94D0B">
          <w:delText>ый</w:delText>
        </w:r>
      </w:del>
      <w:del w:id="444" w:author="John Gil" w:date="2022-08-25T14:57:00Z">
        <w:r w:rsidDel="005D3586">
          <w:delText xml:space="preserve"> автомат. В соответствии с выставленными программистом состояниями </w:delText>
        </w:r>
      </w:del>
      <w:del w:id="445" w:author="John Gil" w:date="2022-08-23T17:18:00Z">
        <w:r w:rsidDel="00F94D0B">
          <w:delText>происходит вывод изображения на экран</w:delText>
        </w:r>
      </w:del>
      <w:del w:id="446" w:author="John Gil" w:date="2022-08-25T14:57:00Z">
        <w:r w:rsidDel="005D3586">
          <w:delText xml:space="preserve">. </w:delText>
        </w:r>
      </w:del>
    </w:p>
    <w:p w14:paraId="716543DD" w14:textId="20ECBFA5" w:rsidR="006A35E3" w:rsidDel="00E72EB4" w:rsidRDefault="006D6F62" w:rsidP="00F13D82">
      <w:pPr>
        <w:pStyle w:val="a3"/>
        <w:spacing w:before="8"/>
        <w:rPr>
          <w:del w:id="447" w:author="John Gil" w:date="2022-08-23T17:25:00Z"/>
        </w:rPr>
      </w:pPr>
      <w:del w:id="448" w:author="John Gil" w:date="2022-08-23T17:25:00Z">
        <w:r w:rsidDel="00E72EB4">
          <w:delText>Вершинный шейдер на входе принимает параметры (координаты</w:delText>
        </w:r>
        <w:r w:rsidRPr="006D6F62" w:rsidDel="00E72EB4">
          <w:delText xml:space="preserve">, </w:delText>
        </w:r>
        <w:r w:rsidDel="00E72EB4">
          <w:delText>цвет</w:delText>
        </w:r>
        <w:r w:rsidRPr="006D6F62" w:rsidDel="00E72EB4">
          <w:delText xml:space="preserve">, </w:delText>
        </w:r>
        <w:r w:rsidDel="00E72EB4">
          <w:delText xml:space="preserve">направление нормали) вершин примитивов. </w:delText>
        </w:r>
        <w:r w:rsidR="004E29DB" w:rsidDel="00E72EB4">
          <w:delText xml:space="preserve">Координаты примитивов передаются в нормированном виде от 0.0 до 1.0. Перед передачей данных в вершинный шейдер происходит выставление состояний. Состояния определяются в шейдере с помощью слова </w:delText>
        </w:r>
        <w:r w:rsidR="004E29DB" w:rsidRPr="00C46D17" w:rsidDel="00E72EB4">
          <w:delText>uniform</w:delText>
        </w:r>
        <w:r w:rsidR="004E29DB" w:rsidDel="00E72EB4">
          <w:delText xml:space="preserve"> и указания типа данных. На основе </w:delText>
        </w:r>
        <w:r w:rsidR="00E46177" w:rsidDel="00E72EB4">
          <w:delText>текущих значений</w:delText>
        </w:r>
        <w:r w:rsidR="004E29DB" w:rsidDel="00E72EB4">
          <w:delText xml:space="preserve"> состояний происходит преобразование вершин примитивов</w:delText>
        </w:r>
        <w:r w:rsidR="004E29DB" w:rsidRPr="004E29DB" w:rsidDel="00E72EB4">
          <w:delText xml:space="preserve">, </w:delText>
        </w:r>
        <w:r w:rsidR="004E29DB" w:rsidDel="00E72EB4">
          <w:delText>после чего данные передаются в растеризатор. Растеризатор соединяет вершины линиями</w:delText>
        </w:r>
        <w:r w:rsidR="004E29DB" w:rsidRPr="004E29DB" w:rsidDel="00E72EB4">
          <w:delText xml:space="preserve">, </w:delText>
        </w:r>
        <w:r w:rsidR="004E29DB" w:rsidDel="00E72EB4">
          <w:delText>в соответствии с топологией</w:delText>
        </w:r>
        <w:r w:rsidR="004E29DB" w:rsidRPr="004E29DB" w:rsidDel="00E72EB4">
          <w:delText xml:space="preserve">, </w:delText>
        </w:r>
        <w:r w:rsidR="004E29DB" w:rsidDel="00E72EB4">
          <w:delText>указанной программистом (обычно в виде треугольников).</w:delText>
        </w:r>
        <w:r w:rsidR="004E29DB" w:rsidRPr="004E29DB" w:rsidDel="00E72EB4">
          <w:delText xml:space="preserve"> </w:delText>
        </w:r>
        <w:r w:rsidR="006A35E3" w:rsidDel="00E72EB4">
          <w:delText xml:space="preserve">Растеризатор также выполняет проецирование видимых (наблюдателю) граней объектов на пиксели экрана. </w:delText>
        </w:r>
      </w:del>
    </w:p>
    <w:p w14:paraId="05EEAA76" w14:textId="314C072C" w:rsidR="002D04ED" w:rsidRPr="002D04ED" w:rsidDel="00587629" w:rsidRDefault="002D04ED" w:rsidP="00F13D82">
      <w:pPr>
        <w:pStyle w:val="a3"/>
        <w:spacing w:before="8"/>
        <w:rPr>
          <w:del w:id="449" w:author="John Gil" w:date="2022-08-26T14:17:00Z"/>
        </w:rPr>
      </w:pPr>
    </w:p>
    <w:p w14:paraId="00EB478D" w14:textId="69E47E08" w:rsidR="00FD2884" w:rsidRPr="004E29DB" w:rsidDel="009B6F31" w:rsidRDefault="00FD2884" w:rsidP="00F13D82">
      <w:pPr>
        <w:pStyle w:val="a3"/>
        <w:spacing w:before="8"/>
        <w:jc w:val="center"/>
        <w:rPr>
          <w:del w:id="450" w:author="John Gil" w:date="2022-08-23T17:57:00Z"/>
        </w:rPr>
      </w:pPr>
      <w:del w:id="451" w:author="John Gil" w:date="2022-08-23T17:57:00Z">
        <w:r w:rsidDel="009B6F31">
          <w:rPr>
            <w:noProof/>
          </w:rPr>
          <w:drawing>
            <wp:inline distT="0" distB="0" distL="0" distR="0" wp14:anchorId="125A4C13" wp14:editId="46B7E12C">
              <wp:extent cx="4680789" cy="3381375"/>
              <wp:effectExtent l="0" t="0" r="5715" b="0"/>
              <wp:docPr id="1" name="Рисунок 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20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4724032" cy="3412613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del>
    </w:p>
    <w:p w14:paraId="1B970C8D" w14:textId="5BB24916" w:rsidR="00FD2884" w:rsidDel="009B6F31" w:rsidRDefault="00557412" w:rsidP="00F13D82">
      <w:pPr>
        <w:pStyle w:val="a3"/>
        <w:spacing w:before="8"/>
        <w:jc w:val="center"/>
        <w:rPr>
          <w:del w:id="452" w:author="John Gil" w:date="2022-08-23T17:57:00Z"/>
        </w:rPr>
      </w:pPr>
      <w:del w:id="453" w:author="John Gil" w:date="2022-08-23T17:57:00Z">
        <w:r w:rsidDel="009B6F31">
          <w:delText xml:space="preserve">Рис. </w:delText>
        </w:r>
        <w:r w:rsidRPr="001B4A79" w:rsidDel="009B6F31">
          <w:delText>2</w:delText>
        </w:r>
        <w:r w:rsidDel="009B6F31">
          <w:delText xml:space="preserve">. Вывод трехмерной модели без закрашивания граней </w:delText>
        </w:r>
        <w:r w:rsidRPr="00557412" w:rsidDel="009B6F31">
          <w:delText>(</w:delText>
        </w:r>
        <w:r w:rsidDel="009B6F31">
          <w:delText xml:space="preserve">режим </w:delText>
        </w:r>
        <w:r w:rsidDel="009B6F31">
          <w:rPr>
            <w:lang w:val="en-US"/>
          </w:rPr>
          <w:delText>Wireframe</w:delText>
        </w:r>
        <w:r w:rsidRPr="00557412" w:rsidDel="009B6F31">
          <w:delText>)</w:delText>
        </w:r>
      </w:del>
    </w:p>
    <w:p w14:paraId="5E894B9B" w14:textId="4CBBF40E" w:rsidR="00557412" w:rsidDel="00587629" w:rsidRDefault="00557412" w:rsidP="00F13D82">
      <w:pPr>
        <w:pStyle w:val="a3"/>
        <w:spacing w:before="8"/>
        <w:jc w:val="center"/>
        <w:rPr>
          <w:del w:id="454" w:author="John Gil" w:date="2022-08-26T14:17:00Z"/>
        </w:rPr>
      </w:pPr>
    </w:p>
    <w:p w14:paraId="1F6EFCE8" w14:textId="618EAB74" w:rsidR="00FD2884" w:rsidDel="00B032C4" w:rsidRDefault="00FD2884" w:rsidP="00931FB0">
      <w:pPr>
        <w:pStyle w:val="a3"/>
        <w:spacing w:before="8"/>
        <w:jc w:val="center"/>
        <w:rPr>
          <w:del w:id="455" w:author="John Gil" w:date="2022-08-23T17:57:00Z"/>
        </w:rPr>
      </w:pPr>
      <w:del w:id="456" w:author="John Gil" w:date="2022-08-23T17:57:00Z">
        <w:r w:rsidDel="009B6F31">
          <w:rPr>
            <w:noProof/>
          </w:rPr>
          <w:drawing>
            <wp:inline distT="0" distB="0" distL="0" distR="0" wp14:anchorId="0DE43146" wp14:editId="1E1F8B81">
              <wp:extent cx="4476750" cy="3839812"/>
              <wp:effectExtent l="0" t="0" r="0" b="8890"/>
              <wp:docPr id="3" name="Рисунок 3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21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4489083" cy="3850391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del>
    </w:p>
    <w:p w14:paraId="2A89AC68" w14:textId="5E393EDE" w:rsidR="00FD2884" w:rsidDel="00242CAB" w:rsidRDefault="00557412" w:rsidP="00931FB0">
      <w:pPr>
        <w:pStyle w:val="a3"/>
        <w:spacing w:before="8"/>
        <w:jc w:val="center"/>
        <w:rPr>
          <w:del w:id="457" w:author="John Gil" w:date="2022-08-23T17:57:00Z"/>
        </w:rPr>
      </w:pPr>
      <w:del w:id="458" w:author="John Gil" w:date="2022-08-23T17:57:00Z">
        <w:r w:rsidDel="009B6F31">
          <w:delText xml:space="preserve">Рис. </w:delText>
        </w:r>
        <w:r w:rsidRPr="00557412" w:rsidDel="009B6F31">
          <w:delText xml:space="preserve">3. </w:delText>
        </w:r>
        <w:r w:rsidDel="009B6F31">
          <w:delText>Вывод трехмерной модели с закрашиванием гране</w:delText>
        </w:r>
        <w:r w:rsidR="000D3460" w:rsidDel="009B6F31">
          <w:delText>й</w:delText>
        </w:r>
      </w:del>
    </w:p>
    <w:p w14:paraId="3D9950D2" w14:textId="33B40883" w:rsidR="00242CAB" w:rsidDel="00587629" w:rsidRDefault="00242CAB">
      <w:pPr>
        <w:pStyle w:val="a3"/>
        <w:spacing w:before="8"/>
        <w:jc w:val="center"/>
        <w:rPr>
          <w:del w:id="459" w:author="John Gil" w:date="2022-08-26T14:17:00Z"/>
        </w:rPr>
        <w:pPrChange w:id="460" w:author="John Gil" w:date="2022-08-23T18:36:00Z">
          <w:pPr>
            <w:pStyle w:val="a3"/>
            <w:spacing w:before="8"/>
          </w:pPr>
        </w:pPrChange>
      </w:pPr>
    </w:p>
    <w:p w14:paraId="6635678B" w14:textId="217E6BA1" w:rsidR="000F6DF2" w:rsidDel="00B450FB" w:rsidRDefault="00F16768" w:rsidP="00F13D82">
      <w:pPr>
        <w:pStyle w:val="a3"/>
        <w:spacing w:before="8"/>
        <w:rPr>
          <w:del w:id="461" w:author="John Gil" w:date="2022-08-23T18:21:00Z"/>
        </w:rPr>
      </w:pPr>
      <w:del w:id="462" w:author="John Gil" w:date="2022-08-23T18:21:00Z">
        <w:r w:rsidDel="00B450FB">
          <w:delText xml:space="preserve">Существует два </w:delText>
        </w:r>
        <w:r w:rsidR="00BF5168" w:rsidDel="00B450FB">
          <w:delText>режима</w:delText>
        </w:r>
        <w:r w:rsidDel="00B450FB">
          <w:delText xml:space="preserve"> использования интерфейса </w:delText>
        </w:r>
        <w:r w:rsidDel="00B450FB">
          <w:rPr>
            <w:lang w:val="en-US"/>
          </w:rPr>
          <w:delText>OpenGL</w:delText>
        </w:r>
        <w:r w:rsidRPr="00F16768" w:rsidDel="00B450FB">
          <w:delText xml:space="preserve">: </w:delText>
        </w:r>
        <w:r w:rsidDel="00B450FB">
          <w:delText>немедленный</w:delText>
        </w:r>
        <w:r w:rsidR="00BF5168" w:rsidDel="00B450FB">
          <w:delText xml:space="preserve"> режим</w:delText>
        </w:r>
        <w:r w:rsidDel="00B450FB">
          <w:delText xml:space="preserve"> </w:delText>
        </w:r>
        <w:r w:rsidRPr="00F16768" w:rsidDel="00B450FB">
          <w:delText>(</w:delText>
        </w:r>
        <w:r w:rsidDel="00B450FB">
          <w:rPr>
            <w:lang w:val="en-US"/>
          </w:rPr>
          <w:delText>Immediate</w:delText>
        </w:r>
        <w:r w:rsidRPr="00F16768" w:rsidDel="00B450FB">
          <w:delText xml:space="preserve"> </w:delText>
        </w:r>
        <w:r w:rsidR="00BF5168" w:rsidDel="00B450FB">
          <w:rPr>
            <w:lang w:val="en-US"/>
          </w:rPr>
          <w:delText>Mode</w:delText>
        </w:r>
        <w:r w:rsidRPr="00F16768" w:rsidDel="00B450FB">
          <w:delText xml:space="preserve">) </w:delText>
        </w:r>
        <w:r w:rsidR="00BF5168" w:rsidDel="00B450FB">
          <w:delText xml:space="preserve">и режим сохранения </w:delText>
        </w:r>
        <w:r w:rsidR="00BF5168" w:rsidRPr="00BF5168" w:rsidDel="00B450FB">
          <w:delText>(</w:delText>
        </w:r>
        <w:r w:rsidR="00BF5168" w:rsidDel="00B450FB">
          <w:rPr>
            <w:lang w:val="en-US"/>
          </w:rPr>
          <w:delText>Retained</w:delText>
        </w:r>
        <w:r w:rsidR="00BF5168" w:rsidRPr="00BF5168" w:rsidDel="00B450FB">
          <w:delText xml:space="preserve"> </w:delText>
        </w:r>
        <w:r w:rsidR="00BF5168" w:rsidDel="00B450FB">
          <w:rPr>
            <w:lang w:val="en-US"/>
          </w:rPr>
          <w:delText>Mode</w:delText>
        </w:r>
        <w:r w:rsidR="00BF5168" w:rsidRPr="00BF5168" w:rsidDel="00B450FB">
          <w:delText>).</w:delText>
        </w:r>
      </w:del>
    </w:p>
    <w:p w14:paraId="10C08B9A" w14:textId="592FFDED" w:rsidR="008A3798" w:rsidRPr="00C276FC" w:rsidDel="00B450FB" w:rsidRDefault="000F6DF2" w:rsidP="00F13D82">
      <w:pPr>
        <w:pStyle w:val="a3"/>
        <w:spacing w:before="8"/>
        <w:rPr>
          <w:del w:id="463" w:author="John Gil" w:date="2022-08-23T18:21:00Z"/>
        </w:rPr>
      </w:pPr>
      <w:del w:id="464" w:author="John Gil" w:date="2022-08-23T18:21:00Z">
        <w:r w:rsidDel="00B450FB">
          <w:delText xml:space="preserve">Немедленный режим позволяет передавать данные вершин примитивов без создания буферов. </w:delText>
        </w:r>
        <w:r w:rsidR="00343779" w:rsidDel="00B450FB">
          <w:delText xml:space="preserve"> </w:delText>
        </w:r>
        <w:r w:rsidDel="00B450FB">
          <w:delText>С одной стороны это упрощает написание кода</w:delText>
        </w:r>
        <w:r w:rsidRPr="000F6DF2" w:rsidDel="00B450FB">
          <w:delText xml:space="preserve">, </w:delText>
        </w:r>
        <w:r w:rsidDel="00B450FB">
          <w:delText xml:space="preserve">с другой стороны количество вызовов функций </w:delText>
        </w:r>
        <w:r w:rsidDel="00B450FB">
          <w:rPr>
            <w:lang w:val="en-US"/>
          </w:rPr>
          <w:delText>OpenGL</w:delText>
        </w:r>
        <w:r w:rsidRPr="000F6DF2" w:rsidDel="00B450FB">
          <w:delText xml:space="preserve"> </w:delText>
        </w:r>
        <w:r w:rsidDel="00B450FB">
          <w:delText>увеличивается</w:delText>
        </w:r>
        <w:r w:rsidRPr="000F6DF2" w:rsidDel="00B450FB">
          <w:delText>,</w:delText>
        </w:r>
        <w:r w:rsidDel="00B450FB">
          <w:delText xml:space="preserve"> из-за чего падает производительность. Режим сохранения позволяет создавать буферы в памяти графического ускорителя с помощью вызова функций </w:delText>
        </w:r>
        <w:r w:rsidDel="00B450FB">
          <w:rPr>
            <w:lang w:val="en-US"/>
          </w:rPr>
          <w:delText>OpenGL</w:delText>
        </w:r>
        <w:r w:rsidRPr="000F6DF2" w:rsidDel="00B450FB">
          <w:delText xml:space="preserve">. </w:delText>
        </w:r>
        <w:r w:rsidR="00343779" w:rsidDel="00B450FB">
          <w:delText>В данной лабораторной работе будет рассмотрен режим сохранения</w:delText>
        </w:r>
        <w:r w:rsidR="00DF1B9B" w:rsidDel="00B450FB">
          <w:delText xml:space="preserve"> (</w:delText>
        </w:r>
        <w:r w:rsidR="00DF1B9B" w:rsidDel="00B450FB">
          <w:rPr>
            <w:lang w:val="en-US"/>
          </w:rPr>
          <w:delText>Retained</w:delText>
        </w:r>
        <w:r w:rsidR="00DF1B9B" w:rsidRPr="00DF1B9B" w:rsidDel="00B450FB">
          <w:delText xml:space="preserve"> </w:delText>
        </w:r>
        <w:r w:rsidR="00DF1B9B" w:rsidDel="00B450FB">
          <w:rPr>
            <w:lang w:val="en-US"/>
          </w:rPr>
          <w:delText>Mode</w:delText>
        </w:r>
        <w:r w:rsidR="00DF1B9B" w:rsidDel="00B450FB">
          <w:delText>)</w:delText>
        </w:r>
        <w:r w:rsidR="00343779" w:rsidDel="00B450FB">
          <w:delText>.</w:delText>
        </w:r>
      </w:del>
    </w:p>
    <w:p w14:paraId="63F1181A" w14:textId="6A4A315C" w:rsidR="00A85BE4" w:rsidDel="00587629" w:rsidRDefault="00A85BE4" w:rsidP="00F13D82">
      <w:pPr>
        <w:pStyle w:val="a3"/>
        <w:spacing w:before="8"/>
        <w:rPr>
          <w:del w:id="465" w:author="John Gil" w:date="2022-08-26T14:17:00Z"/>
        </w:rPr>
      </w:pPr>
      <w:del w:id="466" w:author="John Gil" w:date="2022-08-26T14:17:00Z">
        <w:r w:rsidDel="00587629">
          <w:delText xml:space="preserve">Перед разбором исходного кода </w:delText>
        </w:r>
      </w:del>
      <w:del w:id="467" w:author="John Gil" w:date="2022-08-23T19:02:00Z">
        <w:r w:rsidDel="002F0AD8">
          <w:delText xml:space="preserve">примера </w:delText>
        </w:r>
      </w:del>
      <w:del w:id="468" w:author="John Gil" w:date="2022-08-26T14:17:00Z">
        <w:r w:rsidDel="00587629">
          <w:delText xml:space="preserve">рассмотрим математическую модель реализации геометрических преобразований объектов. </w:delText>
        </w:r>
      </w:del>
    </w:p>
    <w:p w14:paraId="3DF9BCBD" w14:textId="3B54846B" w:rsidR="00A85BE4" w:rsidDel="00587629" w:rsidRDefault="00A85BE4" w:rsidP="00F13D82">
      <w:pPr>
        <w:pStyle w:val="a3"/>
        <w:spacing w:before="8"/>
        <w:rPr>
          <w:del w:id="469" w:author="John Gil" w:date="2022-08-26T14:17:00Z"/>
        </w:rPr>
      </w:pPr>
    </w:p>
    <w:p w14:paraId="70708685" w14:textId="18F10B75" w:rsidR="00F13D82" w:rsidRPr="00822CBA" w:rsidDel="00587629" w:rsidRDefault="00F13D82" w:rsidP="00F13D82">
      <w:pPr>
        <w:pStyle w:val="a3"/>
        <w:spacing w:before="8"/>
        <w:rPr>
          <w:del w:id="470" w:author="John Gil" w:date="2022-08-26T14:17:00Z"/>
        </w:rPr>
      </w:pPr>
      <w:del w:id="471" w:author="John Gil" w:date="2022-08-26T14:17:00Z">
        <w:r w:rsidDel="00587629">
          <w:delText>Рассмотрим матрицу переноса</w:delText>
        </w:r>
        <w:r w:rsidRPr="00822CBA" w:rsidDel="00587629">
          <w:delText>:</w:delText>
        </w:r>
      </w:del>
    </w:p>
    <w:p w14:paraId="60DFAACB" w14:textId="725138A7" w:rsidR="00A85BE4" w:rsidDel="00587629" w:rsidRDefault="00A85BE4" w:rsidP="00F13D82">
      <w:pPr>
        <w:pStyle w:val="a3"/>
        <w:spacing w:before="8"/>
        <w:rPr>
          <w:del w:id="472" w:author="John Gil" w:date="2022-08-26T14:17:00Z"/>
        </w:rPr>
      </w:pPr>
    </w:p>
    <w:p w14:paraId="5D13AEA5" w14:textId="06B9B224" w:rsidR="00A85BE4" w:rsidRPr="002D656D" w:rsidDel="00587629" w:rsidRDefault="00B5794D">
      <w:pPr>
        <w:pStyle w:val="a3"/>
        <w:spacing w:before="8"/>
        <w:ind w:firstLine="0"/>
        <w:jc w:val="center"/>
        <w:rPr>
          <w:del w:id="473" w:author="John Gil" w:date="2022-08-26T14:17:00Z"/>
          <w:rFonts w:ascii="Cambria Math" w:hAnsi="Cambria Math"/>
          <w:i/>
          <w:sz w:val="32"/>
          <w:szCs w:val="32"/>
          <w:lang w:eastAsia="ru-RU"/>
          <w:rPrChange w:id="474" w:author="John Gil" w:date="2022-08-24T15:07:00Z">
            <w:rPr>
              <w:del w:id="475" w:author="John Gil" w:date="2022-08-26T14:17:00Z"/>
            </w:rPr>
          </w:rPrChange>
        </w:rPr>
        <w:pPrChange w:id="476" w:author="John Gil" w:date="2022-08-24T15:07:00Z">
          <w:pPr>
            <w:pStyle w:val="a3"/>
            <w:spacing w:before="8"/>
          </w:pPr>
        </w:pPrChange>
      </w:pPr>
      <m:oMath>
        <m:d>
          <m:dPr>
            <m:ctrlPr>
              <w:del w:id="477" w:author="John Gil" w:date="2022-08-26T14:17:00Z">
                <w:rPr>
                  <w:rFonts w:ascii="Cambria Math" w:hAnsi="Cambria Math"/>
                  <w:i/>
                  <w:sz w:val="32"/>
                  <w:szCs w:val="32"/>
                  <w:lang w:eastAsia="ru-RU"/>
                </w:rPr>
              </w:del>
            </m:ctrlPr>
          </m:dPr>
          <m:e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del w:id="478" w:author="John Gil" w:date="2022-08-26T14:17:00Z">
                    <w:rPr>
                      <w:rFonts w:ascii="Cambria Math" w:hAnsi="Cambria Math"/>
                      <w:i/>
                      <w:sz w:val="32"/>
                      <w:szCs w:val="32"/>
                      <w:lang w:eastAsia="ru-RU"/>
                    </w:rPr>
                  </w:del>
                </m:ctrlPr>
              </m:mPr>
              <m:mr>
                <m:e>
                  <m:r>
                    <w:del w:id="479" w:author="John Gil" w:date="2022-08-26T14:17:00Z">
                      <w:rPr>
                        <w:rFonts w:ascii="Cambria Math" w:hAnsi="Cambria Math"/>
                        <w:sz w:val="32"/>
                        <w:szCs w:val="32"/>
                        <w:lang w:eastAsia="ru-RU"/>
                      </w:rPr>
                      <m:t>1</m:t>
                    </w:del>
                  </m:r>
                </m:e>
                <m:e>
                  <m:r>
                    <w:del w:id="480" w:author="John Gil" w:date="2022-08-26T14:17:00Z">
                      <w:rPr>
                        <w:rFonts w:ascii="Cambria Math" w:hAnsi="Cambria Math"/>
                        <w:sz w:val="32"/>
                        <w:szCs w:val="32"/>
                        <w:lang w:eastAsia="ru-RU"/>
                      </w:rPr>
                      <m:t>0</m:t>
                    </w:del>
                  </m:r>
                </m:e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del w:id="481" w:author="John Gil" w:date="2022-08-26T14:17:00Z">
                          <w:rPr>
                            <w:rFonts w:ascii="Cambria Math" w:hAnsi="Cambria Math"/>
                            <w:i/>
                            <w:sz w:val="32"/>
                            <w:szCs w:val="32"/>
                            <w:lang w:eastAsia="ru-RU"/>
                          </w:rPr>
                        </w:del>
                      </m:ctrlPr>
                    </m:mPr>
                    <m:mr>
                      <m:e>
                        <m:r>
                          <w:del w:id="482" w:author="John Gil" w:date="2022-08-26T14:17:00Z">
                            <w:rPr>
                              <w:rFonts w:ascii="Cambria Math" w:hAnsi="Cambria Math"/>
                              <w:sz w:val="32"/>
                              <w:szCs w:val="32"/>
                              <w:lang w:eastAsia="ru-RU"/>
                            </w:rPr>
                            <m:t>0</m:t>
                          </w:del>
                        </m:r>
                      </m:e>
                      <m:e>
                        <m:sSub>
                          <m:sSubPr>
                            <m:ctrlPr>
                              <w:del w:id="483" w:author="John Gil" w:date="2022-08-26T14:17:00Z">
                                <w:rPr>
                                  <w:rFonts w:ascii="Cambria Math" w:hAnsi="Cambria Math"/>
                                  <w:i/>
                                  <w:sz w:val="32"/>
                                  <w:szCs w:val="32"/>
                                  <w:lang w:eastAsia="ru-RU"/>
                                </w:rPr>
                              </w:del>
                            </m:ctrlPr>
                          </m:sSubPr>
                          <m:e>
                            <m:r>
                              <w:del w:id="484" w:author="John Gil" w:date="2022-08-26T14:17:00Z">
                                <w:rPr>
                                  <w:rFonts w:ascii="Cambria Math" w:hAnsi="Cambria Math"/>
                                  <w:sz w:val="32"/>
                                  <w:szCs w:val="32"/>
                                  <w:lang w:eastAsia="ru-RU"/>
                                </w:rPr>
                                <m:t>T</m:t>
                              </w:del>
                            </m:r>
                          </m:e>
                          <m:sub>
                            <m:r>
                              <w:del w:id="485" w:author="John Gil" w:date="2022-08-26T14:17:00Z">
                                <w:rPr>
                                  <w:rFonts w:ascii="Cambria Math" w:hAnsi="Cambria Math"/>
                                  <w:sz w:val="32"/>
                                  <w:szCs w:val="32"/>
                                  <w:lang w:eastAsia="ru-RU"/>
                                </w:rPr>
                                <m:t>x</m:t>
                              </w:del>
                            </m:r>
                          </m:sub>
                        </m:sSub>
                      </m:e>
                    </m:mr>
                  </m:m>
                </m:e>
              </m:mr>
              <m:mr>
                <m:e>
                  <m:r>
                    <w:del w:id="486" w:author="John Gil" w:date="2022-08-26T14:17:00Z">
                      <w:rPr>
                        <w:rFonts w:ascii="Cambria Math" w:hAnsi="Cambria Math"/>
                        <w:sz w:val="32"/>
                        <w:szCs w:val="32"/>
                        <w:lang w:eastAsia="ru-RU"/>
                      </w:rPr>
                      <m:t>0</m:t>
                    </w:del>
                  </m:r>
                </m:e>
                <m:e>
                  <m:r>
                    <w:del w:id="487" w:author="John Gil" w:date="2022-08-26T14:17:00Z">
                      <w:rPr>
                        <w:rFonts w:ascii="Cambria Math" w:hAnsi="Cambria Math"/>
                        <w:sz w:val="32"/>
                        <w:szCs w:val="32"/>
                        <w:lang w:eastAsia="ru-RU"/>
                      </w:rPr>
                      <m:t>1</m:t>
                    </w:del>
                  </m:r>
                </m:e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del w:id="488" w:author="John Gil" w:date="2022-08-26T14:17:00Z">
                          <w:rPr>
                            <w:rFonts w:ascii="Cambria Math" w:hAnsi="Cambria Math"/>
                            <w:i/>
                            <w:sz w:val="32"/>
                            <w:szCs w:val="32"/>
                            <w:lang w:eastAsia="ru-RU"/>
                          </w:rPr>
                        </w:del>
                      </m:ctrlPr>
                    </m:mPr>
                    <m:mr>
                      <m:e>
                        <m:r>
                          <w:del w:id="489" w:author="John Gil" w:date="2022-08-26T14:17:00Z">
                            <w:rPr>
                              <w:rFonts w:ascii="Cambria Math" w:hAnsi="Cambria Math"/>
                              <w:sz w:val="32"/>
                              <w:szCs w:val="32"/>
                              <w:lang w:eastAsia="ru-RU"/>
                            </w:rPr>
                            <m:t>0</m:t>
                          </w:del>
                        </m:r>
                      </m:e>
                      <m:e>
                        <m:sSub>
                          <m:sSubPr>
                            <m:ctrlPr>
                              <w:del w:id="490" w:author="John Gil" w:date="2022-08-26T14:17:00Z">
                                <w:rPr>
                                  <w:rFonts w:ascii="Cambria Math" w:hAnsi="Cambria Math"/>
                                  <w:i/>
                                  <w:sz w:val="32"/>
                                  <w:szCs w:val="32"/>
                                  <w:lang w:eastAsia="ru-RU"/>
                                </w:rPr>
                              </w:del>
                            </m:ctrlPr>
                          </m:sSubPr>
                          <m:e>
                            <m:r>
                              <w:del w:id="491" w:author="John Gil" w:date="2022-08-26T14:17:00Z">
                                <w:rPr>
                                  <w:rFonts w:ascii="Cambria Math" w:hAnsi="Cambria Math"/>
                                  <w:sz w:val="32"/>
                                  <w:szCs w:val="32"/>
                                  <w:lang w:eastAsia="ru-RU"/>
                                </w:rPr>
                                <m:t>T</m:t>
                              </w:del>
                            </m:r>
                          </m:e>
                          <m:sub>
                            <m:r>
                              <w:del w:id="492" w:author="John Gil" w:date="2022-08-26T14:17:00Z">
                                <w:rPr>
                                  <w:rFonts w:ascii="Cambria Math" w:hAnsi="Cambria Math"/>
                                  <w:sz w:val="32"/>
                                  <w:szCs w:val="32"/>
                                  <w:lang w:eastAsia="ru-RU"/>
                                </w:rPr>
                                <m:t>y</m:t>
                              </w:del>
                            </m:r>
                          </m:sub>
                        </m:sSub>
                      </m:e>
                    </m:mr>
                  </m:m>
                </m:e>
              </m:mr>
              <m:mr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del w:id="493" w:author="John Gil" w:date="2022-08-26T14:17:00Z">
                          <w:rPr>
                            <w:rFonts w:ascii="Cambria Math" w:hAnsi="Cambria Math"/>
                            <w:i/>
                            <w:sz w:val="32"/>
                            <w:szCs w:val="32"/>
                            <w:lang w:eastAsia="ru-RU"/>
                          </w:rPr>
                        </w:del>
                      </m:ctrlPr>
                    </m:mPr>
                    <m:mr>
                      <m:e>
                        <m:r>
                          <w:del w:id="494" w:author="John Gil" w:date="2022-08-26T14:17:00Z">
                            <w:rPr>
                              <w:rFonts w:ascii="Cambria Math" w:hAnsi="Cambria Math"/>
                              <w:sz w:val="32"/>
                              <w:szCs w:val="32"/>
                              <w:lang w:eastAsia="ru-RU"/>
                            </w:rPr>
                            <m:t>0</m:t>
                          </w:del>
                        </m:r>
                      </m:e>
                    </m:mr>
                    <m:mr>
                      <m:e>
                        <m:r>
                          <w:del w:id="495" w:author="John Gil" w:date="2022-08-26T14:17:00Z">
                            <w:rPr>
                              <w:rFonts w:ascii="Cambria Math" w:hAnsi="Cambria Math"/>
                              <w:sz w:val="32"/>
                              <w:szCs w:val="32"/>
                              <w:lang w:eastAsia="ru-RU"/>
                            </w:rPr>
                            <m:t>0</m:t>
                          </w:del>
                        </m:r>
                      </m:e>
                    </m:mr>
                  </m:m>
                </m:e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del w:id="496" w:author="John Gil" w:date="2022-08-26T14:17:00Z">
                          <w:rPr>
                            <w:rFonts w:ascii="Cambria Math" w:hAnsi="Cambria Math"/>
                            <w:i/>
                            <w:sz w:val="32"/>
                            <w:szCs w:val="32"/>
                            <w:lang w:eastAsia="ru-RU"/>
                          </w:rPr>
                        </w:del>
                      </m:ctrlPr>
                    </m:mPr>
                    <m:mr>
                      <m:e>
                        <m:r>
                          <w:del w:id="497" w:author="John Gil" w:date="2022-08-26T14:17:00Z">
                            <w:rPr>
                              <w:rFonts w:ascii="Cambria Math" w:hAnsi="Cambria Math"/>
                              <w:sz w:val="32"/>
                              <w:szCs w:val="32"/>
                              <w:lang w:eastAsia="ru-RU"/>
                            </w:rPr>
                            <m:t>0</m:t>
                          </w:del>
                        </m:r>
                      </m:e>
                    </m:mr>
                    <m:mr>
                      <m:e>
                        <m:r>
                          <w:del w:id="498" w:author="John Gil" w:date="2022-08-26T14:17:00Z">
                            <w:rPr>
                              <w:rFonts w:ascii="Cambria Math" w:hAnsi="Cambria Math"/>
                              <w:sz w:val="32"/>
                              <w:szCs w:val="32"/>
                              <w:lang w:eastAsia="ru-RU"/>
                            </w:rPr>
                            <m:t>0</m:t>
                          </w:del>
                        </m:r>
                      </m:e>
                    </m:mr>
                  </m:m>
                </m:e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del w:id="499" w:author="John Gil" w:date="2022-08-26T14:17:00Z">
                          <w:rPr>
                            <w:rFonts w:ascii="Cambria Math" w:hAnsi="Cambria Math"/>
                            <w:i/>
                            <w:sz w:val="32"/>
                            <w:szCs w:val="32"/>
                            <w:lang w:eastAsia="ru-RU"/>
                          </w:rPr>
                        </w:del>
                      </m:ctrlPr>
                    </m:mPr>
                    <m:mr>
                      <m:e>
                        <m:m>
                          <m:mPr>
                            <m:mcs>
                              <m:mc>
                                <m:mcPr>
                                  <m:count m:val="2"/>
                                  <m:mcJc m:val="center"/>
                                </m:mcPr>
                              </m:mc>
                            </m:mcs>
                            <m:ctrlPr>
                              <w:del w:id="500" w:author="John Gil" w:date="2022-08-26T14:17:00Z">
                                <w:rPr>
                                  <w:rFonts w:ascii="Cambria Math" w:hAnsi="Cambria Math"/>
                                  <w:i/>
                                  <w:sz w:val="32"/>
                                  <w:szCs w:val="32"/>
                                  <w:lang w:eastAsia="ru-RU"/>
                                </w:rPr>
                              </w:del>
                            </m:ctrlPr>
                          </m:mPr>
                          <m:mr>
                            <m:e>
                              <m:r>
                                <w:del w:id="501" w:author="John Gil" w:date="2022-08-26T14:17:00Z">
                                  <w:rPr>
                                    <w:rFonts w:ascii="Cambria Math" w:hAnsi="Cambria Math"/>
                                    <w:sz w:val="32"/>
                                    <w:szCs w:val="32"/>
                                    <w:lang w:eastAsia="ru-RU"/>
                                  </w:rPr>
                                  <m:t>1</m:t>
                                </w:del>
                              </m:r>
                            </m:e>
                            <m:e>
                              <m:sSub>
                                <m:sSubPr>
                                  <m:ctrlPr>
                                    <w:del w:id="502" w:author="John Gil" w:date="2022-08-26T14:17:00Z">
                                      <w:rPr>
                                        <w:rFonts w:ascii="Cambria Math" w:hAnsi="Cambria Math"/>
                                        <w:i/>
                                        <w:sz w:val="32"/>
                                        <w:szCs w:val="32"/>
                                        <w:lang w:eastAsia="ru-RU"/>
                                      </w:rPr>
                                    </w:del>
                                  </m:ctrlPr>
                                </m:sSubPr>
                                <m:e>
                                  <m:r>
                                    <w:del w:id="503" w:author="John Gil" w:date="2022-08-26T14:17:00Z">
                                      <w:rPr>
                                        <w:rFonts w:ascii="Cambria Math" w:hAnsi="Cambria Math"/>
                                        <w:sz w:val="32"/>
                                        <w:szCs w:val="32"/>
                                        <w:lang w:eastAsia="ru-RU"/>
                                      </w:rPr>
                                      <m:t>T</m:t>
                                    </w:del>
                                  </m:r>
                                </m:e>
                                <m:sub>
                                  <m:r>
                                    <w:del w:id="504" w:author="John Gil" w:date="2022-08-26T14:17:00Z">
                                      <w:rPr>
                                        <w:rFonts w:ascii="Cambria Math" w:hAnsi="Cambria Math"/>
                                        <w:sz w:val="32"/>
                                        <w:szCs w:val="32"/>
                                        <w:lang w:eastAsia="ru-RU"/>
                                      </w:rPr>
                                      <m:t>z</m:t>
                                    </w:del>
                                  </m:r>
                                </m:sub>
                              </m:sSub>
                            </m:e>
                          </m:mr>
                        </m:m>
                      </m:e>
                    </m:mr>
                    <m:mr>
                      <m:e>
                        <m:m>
                          <m:mPr>
                            <m:mcs>
                              <m:mc>
                                <m:mcPr>
                                  <m:count m:val="2"/>
                                  <m:mcJc m:val="center"/>
                                </m:mcPr>
                              </m:mc>
                            </m:mcs>
                            <m:ctrlPr>
                              <w:del w:id="505" w:author="John Gil" w:date="2022-08-26T14:17:00Z">
                                <w:rPr>
                                  <w:rFonts w:ascii="Cambria Math" w:hAnsi="Cambria Math"/>
                                  <w:i/>
                                  <w:sz w:val="32"/>
                                  <w:szCs w:val="32"/>
                                  <w:lang w:eastAsia="ru-RU"/>
                                </w:rPr>
                              </w:del>
                            </m:ctrlPr>
                          </m:mPr>
                          <m:mr>
                            <m:e>
                              <m:r>
                                <w:del w:id="506" w:author="John Gil" w:date="2022-08-26T14:17:00Z">
                                  <w:rPr>
                                    <w:rFonts w:ascii="Cambria Math" w:hAnsi="Cambria Math"/>
                                    <w:sz w:val="32"/>
                                    <w:szCs w:val="32"/>
                                    <w:lang w:eastAsia="ru-RU"/>
                                  </w:rPr>
                                  <m:t>0</m:t>
                                </w:del>
                              </m:r>
                            </m:e>
                            <m:e>
                              <m:r>
                                <w:del w:id="507" w:author="John Gil" w:date="2022-08-26T14:17:00Z">
                                  <w:rPr>
                                    <w:rFonts w:ascii="Cambria Math" w:hAnsi="Cambria Math"/>
                                    <w:sz w:val="32"/>
                                    <w:szCs w:val="32"/>
                                    <w:lang w:eastAsia="ru-RU"/>
                                  </w:rPr>
                                  <m:t>1</m:t>
                                </w:del>
                              </m:r>
                            </m:e>
                          </m:mr>
                        </m:m>
                      </m:e>
                    </m:mr>
                  </m:m>
                </m:e>
              </m:mr>
            </m:m>
          </m:e>
        </m:d>
        <m:r>
          <w:del w:id="508" w:author="John Gil" w:date="2022-08-26T14:17:00Z">
            <w:rPr>
              <w:rFonts w:ascii="Cambria Math" w:hAnsi="Cambria Math"/>
              <w:sz w:val="32"/>
              <w:szCs w:val="32"/>
              <w:lang w:eastAsia="ru-RU"/>
            </w:rPr>
            <m:t>×</m:t>
          </w:del>
        </m:r>
        <m:d>
          <m:dPr>
            <m:ctrlPr>
              <w:del w:id="509" w:author="John Gil" w:date="2022-08-26T14:17:00Z">
                <w:rPr>
                  <w:rFonts w:ascii="Cambria Math" w:hAnsi="Cambria Math"/>
                  <w:i/>
                  <w:sz w:val="32"/>
                  <w:szCs w:val="32"/>
                  <w:lang w:eastAsia="ru-RU"/>
                </w:rPr>
              </w:del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del w:id="510" w:author="John Gil" w:date="2022-08-26T14:17:00Z">
                    <w:rPr>
                      <w:rFonts w:ascii="Cambria Math" w:hAnsi="Cambria Math"/>
                      <w:i/>
                      <w:sz w:val="32"/>
                      <w:szCs w:val="32"/>
                      <w:lang w:eastAsia="ru-RU"/>
                    </w:rPr>
                  </w:del>
                </m:ctrlPr>
              </m:mPr>
              <m:mr>
                <m:e>
                  <m:r>
                    <w:del w:id="511" w:author="John Gil" w:date="2022-08-26T14:17:00Z">
                      <w:rPr>
                        <w:rFonts w:ascii="Cambria Math" w:hAnsi="Cambria Math"/>
                        <w:sz w:val="32"/>
                        <w:szCs w:val="32"/>
                        <w:lang w:eastAsia="ru-RU"/>
                      </w:rPr>
                      <m:t>x</m:t>
                    </w:del>
                  </m:r>
                </m:e>
              </m:mr>
              <m:mr>
                <m:e>
                  <m:r>
                    <w:del w:id="512" w:author="John Gil" w:date="2022-08-26T14:17:00Z">
                      <w:rPr>
                        <w:rFonts w:ascii="Cambria Math" w:hAnsi="Cambria Math"/>
                        <w:sz w:val="32"/>
                        <w:szCs w:val="32"/>
                        <w:lang w:eastAsia="ru-RU"/>
                      </w:rPr>
                      <m:t>y</m:t>
                    </w:del>
                  </m:r>
                </m:e>
              </m:mr>
              <m:mr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del w:id="513" w:author="John Gil" w:date="2022-08-26T14:17:00Z">
                          <w:rPr>
                            <w:rFonts w:ascii="Cambria Math" w:hAnsi="Cambria Math"/>
                            <w:i/>
                            <w:sz w:val="32"/>
                            <w:szCs w:val="32"/>
                            <w:lang w:eastAsia="ru-RU"/>
                          </w:rPr>
                        </w:del>
                      </m:ctrlPr>
                    </m:mPr>
                    <m:mr>
                      <m:e>
                        <m:r>
                          <w:del w:id="514" w:author="John Gil" w:date="2022-08-26T14:17:00Z">
                            <w:rPr>
                              <w:rFonts w:ascii="Cambria Math" w:hAnsi="Cambria Math"/>
                              <w:sz w:val="32"/>
                              <w:szCs w:val="32"/>
                              <w:lang w:eastAsia="ru-RU"/>
                            </w:rPr>
                            <m:t>z</m:t>
                          </w:del>
                        </m:r>
                      </m:e>
                    </m:mr>
                    <m:mr>
                      <m:e>
                        <m:r>
                          <w:del w:id="515" w:author="John Gil" w:date="2022-08-26T14:17:00Z">
                            <w:rPr>
                              <w:rFonts w:ascii="Cambria Math" w:hAnsi="Cambria Math"/>
                              <w:sz w:val="32"/>
                              <w:szCs w:val="32"/>
                              <w:lang w:eastAsia="ru-RU"/>
                            </w:rPr>
                            <m:t>1</m:t>
                          </w:del>
                        </m:r>
                      </m:e>
                    </m:mr>
                  </m:m>
                </m:e>
              </m:mr>
            </m:m>
          </m:e>
        </m:d>
      </m:oMath>
      <w:del w:id="516" w:author="John Gil" w:date="2022-08-26T14:17:00Z">
        <w:r w:rsidR="00A85BE4" w:rsidRPr="002D656D" w:rsidDel="00587629">
          <w:rPr>
            <w:rFonts w:ascii="Cambria Math" w:hAnsi="Cambria Math"/>
            <w:i/>
            <w:sz w:val="32"/>
            <w:szCs w:val="32"/>
            <w:lang w:eastAsia="ru-RU"/>
            <w:rPrChange w:id="517" w:author="John Gil" w:date="2022-08-24T15:07:00Z">
              <w:rPr>
                <w:sz w:val="32"/>
                <w:szCs w:val="32"/>
                <w:lang w:eastAsia="ru-RU"/>
              </w:rPr>
            </w:rPrChange>
          </w:rPr>
          <w:delText xml:space="preserve"> = </w:delText>
        </w:r>
        <m:oMath>
          <m:d>
            <m:dPr>
              <m:ctrlPr>
                <w:rPr>
                  <w:rFonts w:ascii="Cambria Math" w:hAnsi="Cambria Math"/>
                  <w:i/>
                  <w:sz w:val="32"/>
                  <w:szCs w:val="32"/>
                  <w:lang w:eastAsia="ru-RU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  <w:sz w:val="32"/>
                      <w:szCs w:val="32"/>
                      <w:lang w:eastAsia="ru-RU"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  <w:sz w:val="32"/>
                        <w:szCs w:val="32"/>
                        <w:lang w:eastAsia="ru-RU"/>
                      </w:rPr>
                      <m:t>x+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32"/>
                            <w:szCs w:val="32"/>
                            <w:lang w:eastAsia="ru-RU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32"/>
                            <w:szCs w:val="32"/>
                            <w:lang w:eastAsia="ru-RU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32"/>
                            <w:szCs w:val="32"/>
                            <w:lang w:eastAsia="ru-RU"/>
                          </w:rPr>
                          <m:t>x</m:t>
                        </m:r>
                      </m:sub>
                    </m:sSub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32"/>
                            <w:szCs w:val="32"/>
                            <w:lang w:eastAsia="ru-RU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32"/>
                            <w:szCs w:val="32"/>
                            <w:lang w:eastAsia="ru-RU"/>
                          </w:rPr>
                          <m:t>y+T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32"/>
                            <w:szCs w:val="32"/>
                            <w:lang w:eastAsia="ru-RU"/>
                          </w:rPr>
                          <m:t>y</m:t>
                        </m:r>
                      </m:sub>
                    </m:sSub>
                  </m:e>
                </m:mr>
                <m:m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i/>
                            <w:sz w:val="32"/>
                            <w:szCs w:val="32"/>
                            <w:lang w:eastAsia="ru-RU"/>
                          </w:rPr>
                        </m:ctrlPr>
                      </m:mP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 w:val="32"/>
                                  <w:szCs w:val="32"/>
                                  <w:lang w:eastAsia="ru-RU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 w:val="32"/>
                                  <w:szCs w:val="32"/>
                                  <w:lang w:eastAsia="ru-RU"/>
                                </w:rPr>
                                <m:t>z+T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32"/>
                                  <w:szCs w:val="32"/>
                                  <w:lang w:eastAsia="ru-RU"/>
                                </w:rPr>
                                <m:t>z</m:t>
                              </m:r>
                            </m:sub>
                          </m:sSub>
                        </m:e>
                      </m:mr>
                      <m:mr>
                        <m:e>
                          <m:r>
                            <w:rPr>
                              <w:rFonts w:ascii="Cambria Math" w:hAnsi="Cambria Math"/>
                              <w:sz w:val="32"/>
                              <w:szCs w:val="32"/>
                              <w:lang w:eastAsia="ru-RU"/>
                            </w:rPr>
                            <m:t>1</m:t>
                          </m:r>
                        </m:e>
                      </m:mr>
                    </m:m>
                  </m:e>
                </m:mr>
              </m:m>
            </m:e>
          </m:d>
        </m:oMath>
      </w:del>
    </w:p>
    <w:p w14:paraId="2362D58C" w14:textId="1CF3B811" w:rsidR="00A85BE4" w:rsidDel="00587629" w:rsidRDefault="00A85BE4" w:rsidP="00F13D82">
      <w:pPr>
        <w:widowControl/>
        <w:autoSpaceDE/>
        <w:autoSpaceDN/>
        <w:spacing w:after="160"/>
        <w:rPr>
          <w:del w:id="518" w:author="John Gil" w:date="2022-08-26T14:17:00Z"/>
        </w:rPr>
      </w:pPr>
    </w:p>
    <w:p w14:paraId="29E62F98" w14:textId="2FB8837B" w:rsidR="00F13D82" w:rsidDel="00587629" w:rsidRDefault="00F13D82" w:rsidP="00F13D82">
      <w:pPr>
        <w:pStyle w:val="a3"/>
        <w:spacing w:before="8"/>
        <w:rPr>
          <w:del w:id="519" w:author="John Gil" w:date="2022-08-26T14:17:00Z"/>
        </w:rPr>
      </w:pPr>
      <w:del w:id="520" w:author="John Gil" w:date="2022-08-26T14:17:00Z">
        <w:r w:rsidDel="00587629">
          <w:delText xml:space="preserve">Вектор </w:delText>
        </w:r>
        <w:r w:rsidRPr="00F13D82" w:rsidDel="00587629">
          <w:delText>(</w:delText>
        </w:r>
        <w:r w:rsidDel="00587629">
          <w:rPr>
            <w:lang w:val="en-US"/>
          </w:rPr>
          <w:delText>x</w:delText>
        </w:r>
        <w:r w:rsidRPr="00F13D82" w:rsidDel="00587629">
          <w:delText>,</w:delText>
        </w:r>
        <w:r w:rsidDel="00587629">
          <w:rPr>
            <w:lang w:val="en-US"/>
          </w:rPr>
          <w:delText>y</w:delText>
        </w:r>
        <w:r w:rsidRPr="00F13D82" w:rsidDel="00587629">
          <w:delText>,</w:delText>
        </w:r>
        <w:r w:rsidDel="00587629">
          <w:rPr>
            <w:lang w:val="en-US"/>
          </w:rPr>
          <w:delText>z</w:delText>
        </w:r>
        <w:r w:rsidRPr="00F13D82" w:rsidDel="00587629">
          <w:delText xml:space="preserve">,1) </w:delText>
        </w:r>
        <w:r w:rsidDel="00587629">
          <w:delText>содержит координаты переносимой точки (</w:delText>
        </w:r>
        <w:r w:rsidDel="00587629">
          <w:rPr>
            <w:lang w:val="en-US"/>
          </w:rPr>
          <w:delText>x</w:delText>
        </w:r>
        <w:r w:rsidRPr="00F13D82" w:rsidDel="00587629">
          <w:delText>,</w:delText>
        </w:r>
        <w:r w:rsidDel="00587629">
          <w:rPr>
            <w:lang w:val="en-US"/>
          </w:rPr>
          <w:delText>y</w:delText>
        </w:r>
        <w:r w:rsidRPr="00F13D82" w:rsidDel="00587629">
          <w:delText>,</w:delText>
        </w:r>
        <w:r w:rsidDel="00587629">
          <w:rPr>
            <w:lang w:val="en-US"/>
          </w:rPr>
          <w:delText>z</w:delText>
        </w:r>
        <w:r w:rsidDel="00587629">
          <w:delText>)</w:delText>
        </w:r>
        <w:r w:rsidRPr="00F13D82" w:rsidDel="00587629">
          <w:delText xml:space="preserve"> </w:delText>
        </w:r>
        <w:r w:rsidDel="00587629">
          <w:delText xml:space="preserve">а также четвертый компонент </w:delText>
        </w:r>
        <w:r w:rsidDel="00587629">
          <w:rPr>
            <w:lang w:val="en-US"/>
          </w:rPr>
          <w:delText>w</w:delText>
        </w:r>
        <w:r w:rsidRPr="00F13D82" w:rsidDel="00587629">
          <w:delText xml:space="preserve">. </w:delText>
        </w:r>
        <w:r w:rsidDel="00587629">
          <w:delText xml:space="preserve">При </w:delText>
        </w:r>
        <w:r w:rsidDel="00587629">
          <w:rPr>
            <w:lang w:val="en-US"/>
          </w:rPr>
          <w:delText>w</w:delText>
        </w:r>
        <w:r w:rsidRPr="00F13D82" w:rsidDel="00587629">
          <w:delText xml:space="preserve"> = 1 -&gt; (</w:delText>
        </w:r>
        <w:r w:rsidDel="00587629">
          <w:rPr>
            <w:lang w:val="en-US"/>
          </w:rPr>
          <w:delText>x</w:delText>
        </w:r>
        <w:r w:rsidRPr="00F13D82" w:rsidDel="00587629">
          <w:delText>,</w:delText>
        </w:r>
        <w:r w:rsidDel="00587629">
          <w:rPr>
            <w:lang w:val="en-US"/>
          </w:rPr>
          <w:delText>y</w:delText>
        </w:r>
        <w:r w:rsidRPr="00F13D82" w:rsidDel="00587629">
          <w:delText>,</w:delText>
        </w:r>
        <w:r w:rsidDel="00587629">
          <w:rPr>
            <w:lang w:val="en-US"/>
          </w:rPr>
          <w:delText>z</w:delText>
        </w:r>
        <w:r w:rsidRPr="00F13D82" w:rsidDel="00587629">
          <w:delText xml:space="preserve">) – </w:delText>
        </w:r>
        <w:r w:rsidDel="00587629">
          <w:delText>точка</w:delText>
        </w:r>
        <w:r w:rsidRPr="00F13D82" w:rsidDel="00587629">
          <w:delText xml:space="preserve">, </w:delText>
        </w:r>
        <w:r w:rsidDel="00587629">
          <w:delText xml:space="preserve">а при </w:delText>
        </w:r>
        <w:r w:rsidDel="00587629">
          <w:rPr>
            <w:lang w:val="en-US"/>
          </w:rPr>
          <w:delText>w</w:delText>
        </w:r>
        <w:r w:rsidRPr="00F13D82" w:rsidDel="00587629">
          <w:delText xml:space="preserve"> = 0 (</w:delText>
        </w:r>
        <w:r w:rsidDel="00587629">
          <w:rPr>
            <w:lang w:val="en-US"/>
          </w:rPr>
          <w:delText>x</w:delText>
        </w:r>
        <w:r w:rsidRPr="00F13D82" w:rsidDel="00587629">
          <w:delText>,</w:delText>
        </w:r>
        <w:r w:rsidDel="00587629">
          <w:rPr>
            <w:lang w:val="en-US"/>
          </w:rPr>
          <w:delText>y</w:delText>
        </w:r>
        <w:r w:rsidRPr="00F13D82" w:rsidDel="00587629">
          <w:delText>,</w:delText>
        </w:r>
        <w:r w:rsidDel="00587629">
          <w:rPr>
            <w:lang w:val="en-US"/>
          </w:rPr>
          <w:delText>z</w:delText>
        </w:r>
        <w:r w:rsidRPr="00F13D82" w:rsidDel="00587629">
          <w:delText xml:space="preserve">) – </w:delText>
        </w:r>
        <w:r w:rsidDel="00587629">
          <w:delText>вектор.</w:delText>
        </w:r>
      </w:del>
    </w:p>
    <w:p w14:paraId="21A520AD" w14:textId="7EA50002" w:rsidR="00A85BE4" w:rsidDel="00587629" w:rsidRDefault="00F13D82" w:rsidP="00AB35A1">
      <w:pPr>
        <w:pStyle w:val="a3"/>
        <w:spacing w:before="8"/>
        <w:rPr>
          <w:del w:id="521" w:author="John Gil" w:date="2022-08-26T14:17:00Z"/>
        </w:rPr>
      </w:pPr>
      <w:del w:id="522" w:author="John Gil" w:date="2022-08-26T14:17:00Z">
        <w:r w:rsidDel="00587629">
          <w:delText>Для переноса точки (</w:delText>
        </w:r>
        <w:r w:rsidDel="00587629">
          <w:rPr>
            <w:lang w:val="en-US"/>
          </w:rPr>
          <w:delText>x</w:delText>
        </w:r>
        <w:r w:rsidRPr="00F13D82" w:rsidDel="00587629">
          <w:delText>,</w:delText>
        </w:r>
        <w:r w:rsidDel="00587629">
          <w:rPr>
            <w:lang w:val="en-US"/>
          </w:rPr>
          <w:delText>y</w:delText>
        </w:r>
        <w:r w:rsidRPr="00F13D82" w:rsidDel="00587629">
          <w:delText>,</w:delText>
        </w:r>
        <w:r w:rsidDel="00587629">
          <w:rPr>
            <w:lang w:val="en-US"/>
          </w:rPr>
          <w:delText>z</w:delText>
        </w:r>
        <w:r w:rsidDel="00587629">
          <w:delText>)</w:delText>
        </w:r>
        <w:r w:rsidRPr="00F13D82" w:rsidDel="00587629">
          <w:delText xml:space="preserve"> </w:delText>
        </w:r>
        <w:r w:rsidDel="00587629">
          <w:delText xml:space="preserve">на величину </w:delText>
        </w:r>
        <w:r w:rsidRPr="00F13D82" w:rsidDel="00587629">
          <w:delText>(</w:delText>
        </w:r>
        <w:r w:rsidDel="00587629">
          <w:rPr>
            <w:lang w:val="en-US"/>
          </w:rPr>
          <w:delText>Tx</w:delText>
        </w:r>
        <w:r w:rsidRPr="00F13D82" w:rsidDel="00587629">
          <w:delText>,</w:delText>
        </w:r>
        <w:r w:rsidDel="00587629">
          <w:rPr>
            <w:lang w:val="en-US"/>
          </w:rPr>
          <w:delText>Ty</w:delText>
        </w:r>
        <w:r w:rsidRPr="00F13D82" w:rsidDel="00587629">
          <w:delText>,</w:delText>
        </w:r>
        <w:r w:rsidDel="00587629">
          <w:rPr>
            <w:lang w:val="en-US"/>
          </w:rPr>
          <w:delText>Tz</w:delText>
        </w:r>
        <w:r w:rsidRPr="00F13D82" w:rsidDel="00587629">
          <w:delText xml:space="preserve">), </w:delText>
        </w:r>
        <w:r w:rsidDel="00587629">
          <w:delText>необходимо осуществить умножение представленной ранее матрицы на вектор</w:delText>
        </w:r>
        <w:r w:rsidRPr="00F13D82" w:rsidDel="00587629">
          <w:delText xml:space="preserve">, </w:delText>
        </w:r>
        <w:r w:rsidDel="00587629">
          <w:delText>содержащий координаты переносимой точки.</w:delText>
        </w:r>
      </w:del>
    </w:p>
    <w:p w14:paraId="7208E23A" w14:textId="1B4DBEB2" w:rsidR="00F13D82" w:rsidRPr="00AD7590" w:rsidDel="00587629" w:rsidRDefault="004318D7" w:rsidP="00F13D82">
      <w:pPr>
        <w:pStyle w:val="a3"/>
        <w:spacing w:before="8"/>
        <w:rPr>
          <w:del w:id="523" w:author="John Gil" w:date="2022-08-26T14:17:00Z"/>
        </w:rPr>
      </w:pPr>
      <w:del w:id="524" w:author="John Gil" w:date="2022-08-26T14:17:00Z">
        <w:r w:rsidDel="00587629">
          <w:delText xml:space="preserve">Масштабирование осуществляется с помощью </w:delText>
        </w:r>
        <w:r w:rsidR="00AB35A1" w:rsidDel="00587629">
          <w:delText>матрицы следующего вида</w:delText>
        </w:r>
        <w:r w:rsidR="00F13D82" w:rsidRPr="00AD7590" w:rsidDel="00587629">
          <w:delText>:</w:delText>
        </w:r>
      </w:del>
    </w:p>
    <w:p w14:paraId="2C91EEE0" w14:textId="10997115" w:rsidR="004318D7" w:rsidRPr="00AD7590" w:rsidDel="00587629" w:rsidRDefault="004318D7" w:rsidP="00F13D82">
      <w:pPr>
        <w:pStyle w:val="a3"/>
        <w:spacing w:before="8"/>
        <w:rPr>
          <w:del w:id="525" w:author="John Gil" w:date="2022-08-26T14:17:00Z"/>
        </w:rPr>
      </w:pPr>
    </w:p>
    <w:p w14:paraId="5FAA2ACB" w14:textId="4C91C668" w:rsidR="000555CF" w:rsidDel="00587629" w:rsidRDefault="00B5794D">
      <w:pPr>
        <w:pStyle w:val="a3"/>
        <w:spacing w:before="8"/>
        <w:ind w:firstLine="0"/>
        <w:jc w:val="center"/>
        <w:rPr>
          <w:del w:id="526" w:author="John Gil" w:date="2022-08-26T14:17:00Z"/>
          <w:sz w:val="32"/>
          <w:szCs w:val="32"/>
          <w:lang w:eastAsia="ru-RU"/>
        </w:rPr>
        <w:pPrChange w:id="527" w:author="John Gil" w:date="2022-08-24T15:07:00Z">
          <w:pPr>
            <w:pStyle w:val="a3"/>
            <w:spacing w:before="8"/>
          </w:pPr>
        </w:pPrChange>
      </w:pPr>
      <m:oMath>
        <m:d>
          <m:dPr>
            <m:ctrlPr>
              <w:del w:id="528" w:author="John Gil" w:date="2022-08-26T14:17:00Z">
                <w:rPr>
                  <w:rFonts w:ascii="Cambria Math" w:hAnsi="Cambria Math"/>
                  <w:i/>
                  <w:sz w:val="32"/>
                  <w:szCs w:val="32"/>
                  <w:lang w:eastAsia="ru-RU"/>
                </w:rPr>
              </w:del>
            </m:ctrlPr>
          </m:dPr>
          <m:e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del w:id="529" w:author="John Gil" w:date="2022-08-26T14:17:00Z">
                    <w:rPr>
                      <w:rFonts w:ascii="Cambria Math" w:hAnsi="Cambria Math"/>
                      <w:i/>
                      <w:sz w:val="32"/>
                      <w:szCs w:val="32"/>
                      <w:lang w:eastAsia="ru-RU"/>
                    </w:rPr>
                  </w:del>
                </m:ctrlPr>
              </m:mPr>
              <m:mr>
                <m:e>
                  <m:sSub>
                    <m:sSubPr>
                      <m:ctrlPr>
                        <w:del w:id="530" w:author="John Gil" w:date="2022-08-26T14:17:00Z">
                          <w:rPr>
                            <w:rFonts w:ascii="Cambria Math" w:hAnsi="Cambria Math"/>
                            <w:i/>
                            <w:sz w:val="32"/>
                            <w:szCs w:val="32"/>
                            <w:lang w:eastAsia="ru-RU"/>
                          </w:rPr>
                        </w:del>
                      </m:ctrlPr>
                    </m:sSubPr>
                    <m:e>
                      <m:r>
                        <w:del w:id="531" w:author="John Gil" w:date="2022-08-26T14:17:00Z">
                          <w:rPr>
                            <w:rFonts w:ascii="Cambria Math" w:hAnsi="Cambria Math"/>
                            <w:sz w:val="32"/>
                            <w:szCs w:val="32"/>
                            <w:lang w:eastAsia="ru-RU"/>
                          </w:rPr>
                          <m:t>S</m:t>
                        </w:del>
                      </m:r>
                    </m:e>
                    <m:sub>
                      <m:r>
                        <w:del w:id="532" w:author="John Gil" w:date="2022-08-26T14:17:00Z">
                          <w:rPr>
                            <w:rFonts w:ascii="Cambria Math" w:hAnsi="Cambria Math"/>
                            <w:sz w:val="32"/>
                            <w:szCs w:val="32"/>
                            <w:lang w:eastAsia="ru-RU"/>
                          </w:rPr>
                          <m:t>x</m:t>
                        </w:del>
                      </m:r>
                    </m:sub>
                  </m:sSub>
                </m:e>
                <m:e>
                  <m:r>
                    <w:del w:id="533" w:author="John Gil" w:date="2022-08-26T14:17:00Z">
                      <w:rPr>
                        <w:rFonts w:ascii="Cambria Math" w:hAnsi="Cambria Math"/>
                        <w:sz w:val="32"/>
                        <w:szCs w:val="32"/>
                        <w:lang w:eastAsia="ru-RU"/>
                      </w:rPr>
                      <m:t>0</m:t>
                    </w:del>
                  </m:r>
                </m:e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del w:id="534" w:author="John Gil" w:date="2022-08-26T14:17:00Z">
                          <w:rPr>
                            <w:rFonts w:ascii="Cambria Math" w:hAnsi="Cambria Math"/>
                            <w:i/>
                            <w:sz w:val="32"/>
                            <w:szCs w:val="32"/>
                            <w:lang w:eastAsia="ru-RU"/>
                          </w:rPr>
                        </w:del>
                      </m:ctrlPr>
                    </m:mPr>
                    <m:mr>
                      <m:e>
                        <m:r>
                          <w:del w:id="535" w:author="John Gil" w:date="2022-08-26T14:17:00Z">
                            <w:rPr>
                              <w:rFonts w:ascii="Cambria Math" w:hAnsi="Cambria Math"/>
                              <w:sz w:val="32"/>
                              <w:szCs w:val="32"/>
                              <w:lang w:eastAsia="ru-RU"/>
                            </w:rPr>
                            <m:t>0</m:t>
                          </w:del>
                        </m:r>
                      </m:e>
                      <m:e>
                        <m:r>
                          <w:del w:id="536" w:author="John Gil" w:date="2022-08-26T14:17:00Z">
                            <w:rPr>
                              <w:rFonts w:ascii="Cambria Math" w:hAnsi="Cambria Math"/>
                              <w:sz w:val="32"/>
                              <w:szCs w:val="32"/>
                              <w:lang w:eastAsia="ru-RU"/>
                            </w:rPr>
                            <m:t xml:space="preserve">  0</m:t>
                          </w:del>
                        </m:r>
                      </m:e>
                    </m:mr>
                  </m:m>
                </m:e>
              </m:mr>
              <m:mr>
                <m:e>
                  <m:r>
                    <w:del w:id="537" w:author="John Gil" w:date="2022-08-26T14:17:00Z">
                      <w:rPr>
                        <w:rFonts w:ascii="Cambria Math" w:hAnsi="Cambria Math"/>
                        <w:sz w:val="32"/>
                        <w:szCs w:val="32"/>
                        <w:lang w:eastAsia="ru-RU"/>
                      </w:rPr>
                      <m:t>0</m:t>
                    </w:del>
                  </m:r>
                </m:e>
                <m:e>
                  <m:sSub>
                    <m:sSubPr>
                      <m:ctrlPr>
                        <w:del w:id="538" w:author="John Gil" w:date="2022-08-26T14:17:00Z">
                          <w:rPr>
                            <w:rFonts w:ascii="Cambria Math" w:hAnsi="Cambria Math"/>
                            <w:i/>
                            <w:sz w:val="32"/>
                            <w:szCs w:val="32"/>
                            <w:lang w:eastAsia="ru-RU"/>
                          </w:rPr>
                        </w:del>
                      </m:ctrlPr>
                    </m:sSubPr>
                    <m:e>
                      <m:r>
                        <w:del w:id="539" w:author="John Gil" w:date="2022-08-26T14:17:00Z">
                          <w:rPr>
                            <w:rFonts w:ascii="Cambria Math" w:hAnsi="Cambria Math"/>
                            <w:sz w:val="32"/>
                            <w:szCs w:val="32"/>
                            <w:lang w:eastAsia="ru-RU"/>
                          </w:rPr>
                          <m:t>S</m:t>
                        </w:del>
                      </m:r>
                    </m:e>
                    <m:sub>
                      <m:r>
                        <w:del w:id="540" w:author="John Gil" w:date="2022-08-26T14:17:00Z">
                          <w:rPr>
                            <w:rFonts w:ascii="Cambria Math" w:hAnsi="Cambria Math"/>
                            <w:sz w:val="32"/>
                            <w:szCs w:val="32"/>
                            <w:lang w:eastAsia="ru-RU"/>
                          </w:rPr>
                          <m:t>y</m:t>
                        </w:del>
                      </m:r>
                    </m:sub>
                  </m:sSub>
                </m:e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del w:id="541" w:author="John Gil" w:date="2022-08-26T14:17:00Z">
                          <w:rPr>
                            <w:rFonts w:ascii="Cambria Math" w:hAnsi="Cambria Math"/>
                            <w:i/>
                            <w:sz w:val="32"/>
                            <w:szCs w:val="32"/>
                            <w:lang w:eastAsia="ru-RU"/>
                          </w:rPr>
                        </w:del>
                      </m:ctrlPr>
                    </m:mPr>
                    <m:mr>
                      <m:e>
                        <m:r>
                          <w:del w:id="542" w:author="John Gil" w:date="2022-08-26T14:17:00Z">
                            <w:rPr>
                              <w:rFonts w:ascii="Cambria Math" w:hAnsi="Cambria Math"/>
                              <w:sz w:val="32"/>
                              <w:szCs w:val="32"/>
                              <w:lang w:eastAsia="ru-RU"/>
                            </w:rPr>
                            <m:t>0</m:t>
                          </w:del>
                        </m:r>
                      </m:e>
                      <m:e>
                        <m:r>
                          <w:del w:id="543" w:author="John Gil" w:date="2022-08-26T14:17:00Z">
                            <w:rPr>
                              <w:rFonts w:ascii="Cambria Math" w:hAnsi="Cambria Math"/>
                              <w:sz w:val="32"/>
                              <w:szCs w:val="32"/>
                              <w:lang w:eastAsia="ru-RU"/>
                            </w:rPr>
                            <m:t xml:space="preserve">  0</m:t>
                          </w:del>
                        </m:r>
                      </m:e>
                    </m:mr>
                  </m:m>
                </m:e>
              </m:mr>
              <m:mr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del w:id="544" w:author="John Gil" w:date="2022-08-26T14:17:00Z">
                          <w:rPr>
                            <w:rFonts w:ascii="Cambria Math" w:hAnsi="Cambria Math"/>
                            <w:i/>
                            <w:sz w:val="32"/>
                            <w:szCs w:val="32"/>
                            <w:lang w:eastAsia="ru-RU"/>
                          </w:rPr>
                        </w:del>
                      </m:ctrlPr>
                    </m:mPr>
                    <m:mr>
                      <m:e>
                        <m:r>
                          <w:del w:id="545" w:author="John Gil" w:date="2022-08-26T14:17:00Z">
                            <w:rPr>
                              <w:rFonts w:ascii="Cambria Math" w:hAnsi="Cambria Math"/>
                              <w:sz w:val="32"/>
                              <w:szCs w:val="32"/>
                              <w:lang w:eastAsia="ru-RU"/>
                            </w:rPr>
                            <m:t>0</m:t>
                          </w:del>
                        </m:r>
                      </m:e>
                    </m:mr>
                    <m:mr>
                      <m:e>
                        <m:r>
                          <w:del w:id="546" w:author="John Gil" w:date="2022-08-26T14:17:00Z">
                            <w:rPr>
                              <w:rFonts w:ascii="Cambria Math" w:hAnsi="Cambria Math"/>
                              <w:sz w:val="32"/>
                              <w:szCs w:val="32"/>
                              <w:lang w:eastAsia="ru-RU"/>
                            </w:rPr>
                            <m:t>0</m:t>
                          </w:del>
                        </m:r>
                      </m:e>
                    </m:mr>
                  </m:m>
                </m:e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del w:id="547" w:author="John Gil" w:date="2022-08-26T14:17:00Z">
                          <w:rPr>
                            <w:rFonts w:ascii="Cambria Math" w:hAnsi="Cambria Math"/>
                            <w:i/>
                            <w:sz w:val="32"/>
                            <w:szCs w:val="32"/>
                            <w:lang w:eastAsia="ru-RU"/>
                          </w:rPr>
                        </w:del>
                      </m:ctrlPr>
                    </m:mPr>
                    <m:mr>
                      <m:e>
                        <m:r>
                          <w:del w:id="548" w:author="John Gil" w:date="2022-08-26T14:17:00Z">
                            <w:rPr>
                              <w:rFonts w:ascii="Cambria Math" w:hAnsi="Cambria Math"/>
                              <w:sz w:val="32"/>
                              <w:szCs w:val="32"/>
                              <w:lang w:eastAsia="ru-RU"/>
                            </w:rPr>
                            <m:t>0</m:t>
                          </w:del>
                        </m:r>
                      </m:e>
                    </m:mr>
                    <m:mr>
                      <m:e>
                        <m:r>
                          <w:del w:id="549" w:author="John Gil" w:date="2022-08-26T14:17:00Z">
                            <w:rPr>
                              <w:rFonts w:ascii="Cambria Math" w:hAnsi="Cambria Math"/>
                              <w:sz w:val="32"/>
                              <w:szCs w:val="32"/>
                              <w:lang w:eastAsia="ru-RU"/>
                            </w:rPr>
                            <m:t>0</m:t>
                          </w:del>
                        </m:r>
                      </m:e>
                    </m:mr>
                  </m:m>
                </m:e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del w:id="550" w:author="John Gil" w:date="2022-08-26T14:17:00Z">
                          <w:rPr>
                            <w:rFonts w:ascii="Cambria Math" w:hAnsi="Cambria Math"/>
                            <w:i/>
                            <w:sz w:val="32"/>
                            <w:szCs w:val="32"/>
                            <w:lang w:eastAsia="ru-RU"/>
                          </w:rPr>
                        </w:del>
                      </m:ctrlPr>
                    </m:mPr>
                    <m:mr>
                      <m:e>
                        <m:m>
                          <m:mPr>
                            <m:mcs>
                              <m:mc>
                                <m:mcPr>
                                  <m:count m:val="2"/>
                                  <m:mcJc m:val="center"/>
                                </m:mcPr>
                              </m:mc>
                            </m:mcs>
                            <m:ctrlPr>
                              <w:del w:id="551" w:author="John Gil" w:date="2022-08-26T14:17:00Z">
                                <w:rPr>
                                  <w:rFonts w:ascii="Cambria Math" w:hAnsi="Cambria Math"/>
                                  <w:i/>
                                  <w:sz w:val="32"/>
                                  <w:szCs w:val="32"/>
                                  <w:lang w:eastAsia="ru-RU"/>
                                </w:rPr>
                              </w:del>
                            </m:ctrlPr>
                          </m:mPr>
                          <m:mr>
                            <m:e>
                              <m:sSub>
                                <m:sSubPr>
                                  <m:ctrlPr>
                                    <w:del w:id="552" w:author="John Gil" w:date="2022-08-26T14:17:00Z">
                                      <w:rPr>
                                        <w:rFonts w:ascii="Cambria Math" w:hAnsi="Cambria Math"/>
                                        <w:i/>
                                        <w:sz w:val="32"/>
                                        <w:szCs w:val="32"/>
                                        <w:lang w:eastAsia="ru-RU"/>
                                      </w:rPr>
                                    </w:del>
                                  </m:ctrlPr>
                                </m:sSubPr>
                                <m:e>
                                  <m:r>
                                    <w:del w:id="553" w:author="John Gil" w:date="2022-08-26T14:17:00Z">
                                      <w:rPr>
                                        <w:rFonts w:ascii="Cambria Math" w:hAnsi="Cambria Math"/>
                                        <w:sz w:val="32"/>
                                        <w:szCs w:val="32"/>
                                        <w:lang w:eastAsia="ru-RU"/>
                                      </w:rPr>
                                      <m:t>S</m:t>
                                    </w:del>
                                  </m:r>
                                </m:e>
                                <m:sub>
                                  <m:r>
                                    <w:del w:id="554" w:author="John Gil" w:date="2022-08-26T14:17:00Z">
                                      <w:rPr>
                                        <w:rFonts w:ascii="Cambria Math" w:hAnsi="Cambria Math"/>
                                        <w:sz w:val="32"/>
                                        <w:szCs w:val="32"/>
                                        <w:lang w:eastAsia="ru-RU"/>
                                      </w:rPr>
                                      <m:t>x</m:t>
                                    </w:del>
                                  </m:r>
                                </m:sub>
                              </m:sSub>
                            </m:e>
                            <m:e>
                              <m:r>
                                <w:del w:id="555" w:author="John Gil" w:date="2022-08-26T14:17:00Z">
                                  <w:rPr>
                                    <w:rFonts w:ascii="Cambria Math" w:hAnsi="Cambria Math"/>
                                    <w:sz w:val="32"/>
                                    <w:szCs w:val="32"/>
                                    <w:lang w:eastAsia="ru-RU"/>
                                  </w:rPr>
                                  <m:t>0</m:t>
                                </w:del>
                              </m:r>
                            </m:e>
                          </m:mr>
                        </m:m>
                      </m:e>
                    </m:mr>
                    <m:mr>
                      <m:e>
                        <m:m>
                          <m:mPr>
                            <m:mcs>
                              <m:mc>
                                <m:mcPr>
                                  <m:count m:val="2"/>
                                  <m:mcJc m:val="center"/>
                                </m:mcPr>
                              </m:mc>
                            </m:mcs>
                            <m:ctrlPr>
                              <w:del w:id="556" w:author="John Gil" w:date="2022-08-26T14:17:00Z">
                                <w:rPr>
                                  <w:rFonts w:ascii="Cambria Math" w:hAnsi="Cambria Math"/>
                                  <w:i/>
                                  <w:sz w:val="32"/>
                                  <w:szCs w:val="32"/>
                                  <w:lang w:eastAsia="ru-RU"/>
                                </w:rPr>
                              </w:del>
                            </m:ctrlPr>
                          </m:mPr>
                          <m:mr>
                            <m:e>
                              <m:r>
                                <w:del w:id="557" w:author="John Gil" w:date="2022-08-26T14:17:00Z">
                                  <w:rPr>
                                    <w:rFonts w:ascii="Cambria Math" w:hAnsi="Cambria Math"/>
                                    <w:sz w:val="32"/>
                                    <w:szCs w:val="32"/>
                                    <w:lang w:eastAsia="ru-RU"/>
                                  </w:rPr>
                                  <m:t>0</m:t>
                                </w:del>
                              </m:r>
                            </m:e>
                            <m:e>
                              <m:r>
                                <w:del w:id="558" w:author="John Gil" w:date="2022-08-26T14:17:00Z">
                                  <w:rPr>
                                    <w:rFonts w:ascii="Cambria Math" w:hAnsi="Cambria Math"/>
                                    <w:sz w:val="32"/>
                                    <w:szCs w:val="32"/>
                                    <w:lang w:eastAsia="ru-RU"/>
                                  </w:rPr>
                                  <m:t xml:space="preserve">  1</m:t>
                                </w:del>
                              </m:r>
                            </m:e>
                          </m:mr>
                        </m:m>
                      </m:e>
                    </m:mr>
                  </m:m>
                </m:e>
              </m:mr>
            </m:m>
          </m:e>
        </m:d>
        <m:r>
          <w:del w:id="559" w:author="John Gil" w:date="2022-08-26T14:17:00Z">
            <w:rPr>
              <w:rFonts w:ascii="Cambria Math" w:hAnsi="Cambria Math"/>
              <w:sz w:val="32"/>
              <w:szCs w:val="32"/>
              <w:lang w:eastAsia="ru-RU"/>
            </w:rPr>
            <m:t>×</m:t>
          </w:del>
        </m:r>
        <m:d>
          <m:dPr>
            <m:ctrlPr>
              <w:del w:id="560" w:author="John Gil" w:date="2022-08-26T14:17:00Z">
                <w:rPr>
                  <w:rFonts w:ascii="Cambria Math" w:hAnsi="Cambria Math"/>
                  <w:i/>
                  <w:sz w:val="32"/>
                  <w:szCs w:val="32"/>
                  <w:lang w:eastAsia="ru-RU"/>
                </w:rPr>
              </w:del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del w:id="561" w:author="John Gil" w:date="2022-08-26T14:17:00Z">
                    <w:rPr>
                      <w:rFonts w:ascii="Cambria Math" w:hAnsi="Cambria Math"/>
                      <w:i/>
                      <w:sz w:val="32"/>
                      <w:szCs w:val="32"/>
                      <w:lang w:eastAsia="ru-RU"/>
                    </w:rPr>
                  </w:del>
                </m:ctrlPr>
              </m:mPr>
              <m:mr>
                <m:e>
                  <m:r>
                    <w:del w:id="562" w:author="John Gil" w:date="2022-08-26T14:17:00Z">
                      <w:rPr>
                        <w:rFonts w:ascii="Cambria Math" w:hAnsi="Cambria Math"/>
                        <w:sz w:val="32"/>
                        <w:szCs w:val="32"/>
                        <w:lang w:eastAsia="ru-RU"/>
                      </w:rPr>
                      <m:t>x</m:t>
                    </w:del>
                  </m:r>
                </m:e>
              </m:mr>
              <m:mr>
                <m:e>
                  <m:r>
                    <w:del w:id="563" w:author="John Gil" w:date="2022-08-26T14:17:00Z">
                      <w:rPr>
                        <w:rFonts w:ascii="Cambria Math" w:hAnsi="Cambria Math"/>
                        <w:sz w:val="32"/>
                        <w:szCs w:val="32"/>
                        <w:lang w:eastAsia="ru-RU"/>
                      </w:rPr>
                      <m:t>y</m:t>
                    </w:del>
                  </m:r>
                </m:e>
              </m:mr>
              <m:mr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del w:id="564" w:author="John Gil" w:date="2022-08-26T14:17:00Z">
                          <w:rPr>
                            <w:rFonts w:ascii="Cambria Math" w:hAnsi="Cambria Math"/>
                            <w:i/>
                            <w:sz w:val="32"/>
                            <w:szCs w:val="32"/>
                            <w:lang w:eastAsia="ru-RU"/>
                          </w:rPr>
                        </w:del>
                      </m:ctrlPr>
                    </m:mPr>
                    <m:mr>
                      <m:e>
                        <m:r>
                          <w:del w:id="565" w:author="John Gil" w:date="2022-08-26T14:17:00Z">
                            <w:rPr>
                              <w:rFonts w:ascii="Cambria Math" w:hAnsi="Cambria Math"/>
                              <w:sz w:val="32"/>
                              <w:szCs w:val="32"/>
                              <w:lang w:eastAsia="ru-RU"/>
                            </w:rPr>
                            <m:t>z</m:t>
                          </w:del>
                        </m:r>
                      </m:e>
                    </m:mr>
                    <m:mr>
                      <m:e>
                        <m:r>
                          <w:del w:id="566" w:author="John Gil" w:date="2022-08-26T14:17:00Z">
                            <w:rPr>
                              <w:rFonts w:ascii="Cambria Math" w:hAnsi="Cambria Math"/>
                              <w:sz w:val="32"/>
                              <w:szCs w:val="32"/>
                              <w:lang w:eastAsia="ru-RU"/>
                            </w:rPr>
                            <m:t>1</m:t>
                          </w:del>
                        </m:r>
                      </m:e>
                    </m:mr>
                  </m:m>
                </m:e>
              </m:mr>
            </m:m>
          </m:e>
        </m:d>
      </m:oMath>
      <w:del w:id="567" w:author="John Gil" w:date="2022-08-26T14:17:00Z">
        <w:r w:rsidR="000555CF" w:rsidRPr="00822CBA" w:rsidDel="00587629">
          <w:rPr>
            <w:sz w:val="32"/>
            <w:szCs w:val="32"/>
            <w:lang w:eastAsia="ru-RU"/>
          </w:rPr>
          <w:delText xml:space="preserve"> = </w:delText>
        </w:r>
        <m:oMath>
          <m:d>
            <m:dPr>
              <m:ctrlPr>
                <w:rPr>
                  <w:rFonts w:ascii="Cambria Math" w:hAnsi="Cambria Math"/>
                  <w:i/>
                  <w:sz w:val="32"/>
                  <w:szCs w:val="32"/>
                  <w:lang w:eastAsia="ru-RU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  <w:sz w:val="32"/>
                      <w:szCs w:val="32"/>
                      <w:lang w:eastAsia="ru-RU"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32"/>
                            <w:szCs w:val="32"/>
                            <w:lang w:eastAsia="ru-RU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32"/>
                            <w:szCs w:val="32"/>
                            <w:lang w:eastAsia="ru-RU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32"/>
                            <w:szCs w:val="32"/>
                            <w:lang w:eastAsia="ru-RU"/>
                          </w:rPr>
                          <m:t>x</m:t>
                        </m:r>
                      </m:sub>
                    </m:sSub>
                    <m:r>
                      <w:rPr>
                        <w:rFonts w:ascii="Cambria Math" w:hAnsi="Cambria Math"/>
                        <w:sz w:val="32"/>
                        <w:szCs w:val="32"/>
                        <w:lang w:eastAsia="ru-RU"/>
                      </w:rPr>
                      <m:t>x</m:t>
                    </m:r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32"/>
                            <w:szCs w:val="32"/>
                            <w:lang w:eastAsia="ru-RU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32"/>
                            <w:szCs w:val="32"/>
                            <w:lang w:eastAsia="ru-RU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32"/>
                            <w:szCs w:val="32"/>
                            <w:lang w:eastAsia="ru-RU"/>
                          </w:rPr>
                          <m:t>y</m:t>
                        </m:r>
                      </m:sub>
                    </m:sSub>
                    <m:r>
                      <w:rPr>
                        <w:rFonts w:ascii="Cambria Math" w:hAnsi="Cambria Math"/>
                        <w:sz w:val="32"/>
                        <w:szCs w:val="32"/>
                        <w:lang w:eastAsia="ru-RU"/>
                      </w:rPr>
                      <m:t>y</m:t>
                    </m:r>
                  </m:e>
                </m:mr>
                <m:m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i/>
                            <w:sz w:val="32"/>
                            <w:szCs w:val="32"/>
                            <w:lang w:eastAsia="ru-RU"/>
                          </w:rPr>
                        </m:ctrlPr>
                      </m:mP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 w:val="32"/>
                                  <w:szCs w:val="32"/>
                                  <w:lang w:eastAsia="ru-RU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 w:val="32"/>
                                  <w:szCs w:val="32"/>
                                  <w:lang w:eastAsia="ru-RU"/>
                                </w:rPr>
                                <m:t>S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32"/>
                                  <w:szCs w:val="32"/>
                                  <w:lang w:eastAsia="ru-RU"/>
                                </w:rPr>
                                <m:t>z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sz w:val="32"/>
                              <w:szCs w:val="32"/>
                              <w:lang w:eastAsia="ru-RU"/>
                            </w:rPr>
                            <m:t>z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hAnsi="Cambria Math"/>
                              <w:sz w:val="32"/>
                              <w:szCs w:val="32"/>
                              <w:lang w:eastAsia="ru-RU"/>
                            </w:rPr>
                            <m:t>1</m:t>
                          </m:r>
                        </m:e>
                      </m:mr>
                    </m:m>
                  </m:e>
                </m:mr>
              </m:m>
            </m:e>
          </m:d>
        </m:oMath>
      </w:del>
    </w:p>
    <w:p w14:paraId="32C48EE1" w14:textId="0F7565A4" w:rsidR="0098425D" w:rsidRPr="00822CBA" w:rsidDel="00587629" w:rsidRDefault="0098425D" w:rsidP="00F13D82">
      <w:pPr>
        <w:pStyle w:val="a3"/>
        <w:spacing w:before="8"/>
        <w:rPr>
          <w:del w:id="568" w:author="John Gil" w:date="2022-08-26T14:17:00Z"/>
        </w:rPr>
      </w:pPr>
    </w:p>
    <w:p w14:paraId="4699C51F" w14:textId="2B28B404" w:rsidR="00A76E61" w:rsidDel="00587629" w:rsidRDefault="000A7DF2" w:rsidP="00A76E61">
      <w:pPr>
        <w:pStyle w:val="a3"/>
        <w:spacing w:before="8"/>
        <w:rPr>
          <w:del w:id="569" w:author="John Gil" w:date="2022-08-26T14:17:00Z"/>
        </w:rPr>
      </w:pPr>
      <w:del w:id="570" w:author="John Gil" w:date="2022-08-26T14:17:00Z">
        <w:r w:rsidDel="00587629">
          <w:delText>Для вращения используется матрица вращения.</w:delText>
        </w:r>
      </w:del>
    </w:p>
    <w:p w14:paraId="0B2503F9" w14:textId="53A1AD4D" w:rsidR="000A7DF2" w:rsidDel="00587629" w:rsidRDefault="000A7DF2" w:rsidP="00A76E61">
      <w:pPr>
        <w:pStyle w:val="a3"/>
        <w:spacing w:before="8"/>
        <w:rPr>
          <w:del w:id="571" w:author="John Gil" w:date="2022-08-26T14:17:00Z"/>
        </w:rPr>
      </w:pPr>
      <w:del w:id="572" w:author="John Gil" w:date="2022-08-26T14:17:00Z">
        <w:r w:rsidDel="00587629">
          <w:delText>Пусть φ – величина угла</w:delText>
        </w:r>
        <w:r w:rsidRPr="000A7DF2" w:rsidDel="00587629">
          <w:delText xml:space="preserve">, </w:delText>
        </w:r>
        <w:r w:rsidDel="00587629">
          <w:delText>на которую необходимо повернуть точку.</w:delText>
        </w:r>
      </w:del>
    </w:p>
    <w:p w14:paraId="072CFD0C" w14:textId="7C823338" w:rsidR="0098425D" w:rsidDel="002D656D" w:rsidRDefault="0098425D">
      <w:pPr>
        <w:widowControl/>
        <w:autoSpaceDE/>
        <w:autoSpaceDN/>
        <w:spacing w:after="160" w:line="259" w:lineRule="auto"/>
        <w:rPr>
          <w:del w:id="573" w:author="John Gil" w:date="2022-08-24T15:04:00Z"/>
          <w:sz w:val="28"/>
          <w:szCs w:val="28"/>
        </w:rPr>
      </w:pPr>
      <w:del w:id="574" w:author="John Gil" w:date="2022-08-26T14:17:00Z">
        <w:r w:rsidDel="00587629">
          <w:br w:type="page"/>
        </w:r>
      </w:del>
    </w:p>
    <w:p w14:paraId="4C984EA6" w14:textId="29F3D9CA" w:rsidR="000A7DF2" w:rsidDel="00587629" w:rsidRDefault="000A7DF2">
      <w:pPr>
        <w:widowControl/>
        <w:autoSpaceDE/>
        <w:autoSpaceDN/>
        <w:spacing w:after="160" w:line="259" w:lineRule="auto"/>
        <w:rPr>
          <w:del w:id="575" w:author="John Gil" w:date="2022-08-26T14:17:00Z"/>
        </w:rPr>
        <w:pPrChange w:id="576" w:author="John Gil" w:date="2022-08-24T15:04:00Z">
          <w:pPr>
            <w:pStyle w:val="a3"/>
            <w:spacing w:before="8"/>
          </w:pPr>
        </w:pPrChange>
      </w:pPr>
    </w:p>
    <w:p w14:paraId="338BE9BA" w14:textId="3B491D6D" w:rsidR="000A7DF2" w:rsidRPr="000A7DF2" w:rsidDel="00587629" w:rsidRDefault="000A7DF2" w:rsidP="00A76E61">
      <w:pPr>
        <w:pStyle w:val="a3"/>
        <w:spacing w:before="8"/>
        <w:rPr>
          <w:del w:id="577" w:author="John Gil" w:date="2022-08-26T14:17:00Z"/>
        </w:rPr>
      </w:pPr>
      <w:del w:id="578" w:author="John Gil" w:date="2022-08-26T14:17:00Z">
        <w:r w:rsidDel="00587629">
          <w:delText xml:space="preserve">Для поворота вокруг оси </w:delText>
        </w:r>
        <w:r w:rsidDel="00587629">
          <w:rPr>
            <w:lang w:val="en-US"/>
          </w:rPr>
          <w:delText>X</w:delText>
        </w:r>
        <w:r w:rsidRPr="000A7DF2" w:rsidDel="00587629">
          <w:delText xml:space="preserve"> </w:delText>
        </w:r>
        <w:r w:rsidDel="00587629">
          <w:delText>используется операция</w:delText>
        </w:r>
        <w:r w:rsidRPr="000A7DF2" w:rsidDel="00587629">
          <w:delText>:</w:delText>
        </w:r>
      </w:del>
    </w:p>
    <w:p w14:paraId="1E27FA9E" w14:textId="7EFAAEBA" w:rsidR="00A76E61" w:rsidRPr="000A7DF2" w:rsidDel="00587629" w:rsidRDefault="00A76E61" w:rsidP="00F13D82">
      <w:pPr>
        <w:widowControl/>
        <w:autoSpaceDE/>
        <w:autoSpaceDN/>
        <w:spacing w:after="160"/>
        <w:rPr>
          <w:del w:id="579" w:author="John Gil" w:date="2022-08-26T14:17:00Z"/>
        </w:rPr>
      </w:pPr>
    </w:p>
    <w:p w14:paraId="64F04EB8" w14:textId="221E99FC" w:rsidR="00F13D82" w:rsidRPr="00822CBA" w:rsidDel="00587629" w:rsidRDefault="00B5794D">
      <w:pPr>
        <w:pStyle w:val="a3"/>
        <w:spacing w:before="8"/>
        <w:ind w:firstLine="0"/>
        <w:jc w:val="center"/>
        <w:rPr>
          <w:del w:id="580" w:author="John Gil" w:date="2022-08-26T14:17:00Z"/>
          <w:rFonts w:ascii="Cambria Math" w:hAnsi="Cambria Math"/>
          <w:i/>
          <w:sz w:val="32"/>
          <w:szCs w:val="32"/>
          <w:lang w:eastAsia="ru-RU"/>
        </w:rPr>
        <w:pPrChange w:id="581" w:author="John Gil" w:date="2022-08-24T15:07:00Z">
          <w:pPr>
            <w:widowControl/>
            <w:autoSpaceDE/>
            <w:autoSpaceDN/>
            <w:spacing w:after="160"/>
            <w:ind w:left="707"/>
          </w:pPr>
        </w:pPrChange>
      </w:pPr>
      <m:oMath>
        <m:d>
          <m:dPr>
            <m:begChr m:val="["/>
            <m:endChr m:val="]"/>
            <m:ctrlPr>
              <w:del w:id="582" w:author="John Gil" w:date="2022-08-26T14:17:00Z">
                <w:rPr>
                  <w:rFonts w:ascii="Cambria Math" w:hAnsi="Cambria Math"/>
                  <w:i/>
                  <w:sz w:val="32"/>
                  <w:szCs w:val="32"/>
                  <w:lang w:eastAsia="ru-RU"/>
                </w:rPr>
              </w:del>
            </m:ctrlPr>
          </m:dPr>
          <m:e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del w:id="583" w:author="John Gil" w:date="2022-08-26T14:17:00Z">
                    <w:rPr>
                      <w:rFonts w:ascii="Cambria Math" w:hAnsi="Cambria Math"/>
                      <w:i/>
                      <w:sz w:val="32"/>
                      <w:szCs w:val="32"/>
                      <w:lang w:eastAsia="ru-RU"/>
                    </w:rPr>
                  </w:del>
                </m:ctrlPr>
              </m:mPr>
              <m:mr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del w:id="584" w:author="John Gil" w:date="2022-08-26T14:17:00Z">
                          <w:rPr>
                            <w:rFonts w:ascii="Cambria Math" w:hAnsi="Cambria Math"/>
                            <w:i/>
                            <w:sz w:val="32"/>
                            <w:szCs w:val="32"/>
                            <w:lang w:eastAsia="ru-RU"/>
                          </w:rPr>
                        </w:del>
                      </m:ctrlPr>
                    </m:mPr>
                    <m:mr>
                      <m:e>
                        <m:r>
                          <w:del w:id="585" w:author="John Gil" w:date="2022-08-26T14:17:00Z">
                            <w:rPr>
                              <w:rFonts w:ascii="Cambria Math" w:hAnsi="Cambria Math"/>
                              <w:sz w:val="32"/>
                              <w:szCs w:val="32"/>
                              <w:lang w:eastAsia="ru-RU"/>
                            </w:rPr>
                            <m:t>1</m:t>
                          </w:del>
                        </m:r>
                      </m:e>
                    </m:mr>
                  </m:m>
                </m:e>
                <m:e>
                  <m:r>
                    <w:del w:id="586" w:author="John Gil" w:date="2022-08-26T14:17:00Z">
                      <w:rPr>
                        <w:rFonts w:ascii="Cambria Math" w:hAnsi="Cambria Math"/>
                        <w:sz w:val="32"/>
                        <w:szCs w:val="32"/>
                        <w:lang w:eastAsia="ru-RU"/>
                      </w:rPr>
                      <m:t xml:space="preserve">    0</m:t>
                    </w:del>
                  </m:r>
                </m:e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del w:id="587" w:author="John Gil" w:date="2022-08-26T14:17:00Z">
                          <w:rPr>
                            <w:rFonts w:ascii="Cambria Math" w:hAnsi="Cambria Math"/>
                            <w:i/>
                            <w:sz w:val="32"/>
                            <w:szCs w:val="32"/>
                            <w:lang w:eastAsia="ru-RU"/>
                          </w:rPr>
                        </w:del>
                      </m:ctrlPr>
                    </m:mPr>
                    <m:mr>
                      <m:e>
                        <m:r>
                          <w:del w:id="588" w:author="John Gil" w:date="2022-08-26T14:17:00Z">
                            <w:rPr>
                              <w:rFonts w:ascii="Cambria Math" w:hAnsi="Cambria Math"/>
                              <w:sz w:val="32"/>
                              <w:szCs w:val="32"/>
                              <w:lang w:eastAsia="ru-RU"/>
                            </w:rPr>
                            <m:t xml:space="preserve">     0   </m:t>
                          </w:del>
                        </m:r>
                      </m:e>
                      <m:e>
                        <m:r>
                          <w:del w:id="589" w:author="John Gil" w:date="2022-08-26T14:17:00Z">
                            <w:rPr>
                              <w:rFonts w:ascii="Cambria Math" w:hAnsi="Cambria Math"/>
                              <w:sz w:val="32"/>
                              <w:szCs w:val="32"/>
                              <w:lang w:eastAsia="ru-RU"/>
                            </w:rPr>
                            <m:t xml:space="preserve">   0</m:t>
                          </w:del>
                        </m:r>
                      </m:e>
                    </m:mr>
                  </m:m>
                </m:e>
              </m:mr>
              <m:mr>
                <m:e>
                  <m:r>
                    <w:del w:id="590" w:author="John Gil" w:date="2022-08-26T14:17:00Z">
                      <w:rPr>
                        <w:rFonts w:ascii="Cambria Math" w:hAnsi="Cambria Math"/>
                        <w:sz w:val="32"/>
                        <w:szCs w:val="32"/>
                        <w:lang w:eastAsia="ru-RU"/>
                      </w:rPr>
                      <m:t>0</m:t>
                    </w:del>
                  </m:r>
                </m:e>
                <m:e>
                  <m:r>
                    <w:del w:id="591" w:author="John Gil" w:date="2022-08-26T14:17:00Z">
                      <w:rPr>
                        <w:rFonts w:ascii="Cambria Math" w:hAnsi="Cambria Math"/>
                        <w:sz w:val="32"/>
                        <w:szCs w:val="32"/>
                        <w:lang w:eastAsia="ru-RU"/>
                      </w:rPr>
                      <m:t xml:space="preserve">    cosφ</m:t>
                    </w:del>
                  </m:r>
                </m:e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del w:id="592" w:author="John Gil" w:date="2022-08-26T14:17:00Z">
                          <w:rPr>
                            <w:rFonts w:ascii="Cambria Math" w:hAnsi="Cambria Math"/>
                            <w:i/>
                            <w:sz w:val="32"/>
                            <w:szCs w:val="32"/>
                            <w:lang w:eastAsia="ru-RU"/>
                          </w:rPr>
                        </w:del>
                      </m:ctrlPr>
                    </m:mPr>
                    <m:mr>
                      <m:e>
                        <m:r>
                          <w:del w:id="593" w:author="John Gil" w:date="2022-08-26T14:17:00Z">
                            <w:rPr>
                              <w:rFonts w:ascii="Cambria Math" w:hAnsi="Cambria Math"/>
                              <w:sz w:val="32"/>
                              <w:szCs w:val="32"/>
                              <w:lang w:eastAsia="ru-RU"/>
                            </w:rPr>
                            <m:t>-sinφ</m:t>
                          </w:del>
                        </m:r>
                      </m:e>
                      <m:e>
                        <m:r>
                          <w:del w:id="594" w:author="John Gil" w:date="2022-08-26T14:17:00Z">
                            <w:rPr>
                              <w:rFonts w:ascii="Cambria Math" w:hAnsi="Cambria Math"/>
                              <w:sz w:val="32"/>
                              <w:szCs w:val="32"/>
                              <w:lang w:eastAsia="ru-RU"/>
                            </w:rPr>
                            <m:t xml:space="preserve"> 0</m:t>
                          </w:del>
                        </m:r>
                      </m:e>
                    </m:mr>
                  </m:m>
                </m:e>
              </m:mr>
              <m:mr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del w:id="595" w:author="John Gil" w:date="2022-08-26T14:17:00Z">
                          <w:rPr>
                            <w:rFonts w:ascii="Cambria Math" w:hAnsi="Cambria Math"/>
                            <w:i/>
                            <w:sz w:val="32"/>
                            <w:szCs w:val="32"/>
                            <w:lang w:eastAsia="ru-RU"/>
                          </w:rPr>
                        </w:del>
                      </m:ctrlPr>
                    </m:mPr>
                    <m:mr>
                      <m:e>
                        <m:r>
                          <w:del w:id="596" w:author="John Gil" w:date="2022-08-26T14:17:00Z">
                            <w:rPr>
                              <w:rFonts w:ascii="Cambria Math" w:hAnsi="Cambria Math"/>
                              <w:sz w:val="32"/>
                              <w:szCs w:val="32"/>
                              <w:lang w:eastAsia="ru-RU"/>
                            </w:rPr>
                            <m:t>0</m:t>
                          </w:del>
                        </m:r>
                      </m:e>
                    </m:mr>
                    <m:mr>
                      <m:e>
                        <m:r>
                          <w:del w:id="597" w:author="John Gil" w:date="2022-08-26T14:17:00Z">
                            <w:rPr>
                              <w:rFonts w:ascii="Cambria Math" w:hAnsi="Cambria Math"/>
                              <w:sz w:val="32"/>
                              <w:szCs w:val="32"/>
                              <w:lang w:eastAsia="ru-RU"/>
                            </w:rPr>
                            <m:t>0</m:t>
                          </w:del>
                        </m:r>
                      </m:e>
                    </m:mr>
                  </m:m>
                </m:e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del w:id="598" w:author="John Gil" w:date="2022-08-26T14:17:00Z">
                          <w:rPr>
                            <w:rFonts w:ascii="Cambria Math" w:hAnsi="Cambria Math"/>
                            <w:i/>
                            <w:sz w:val="32"/>
                            <w:szCs w:val="32"/>
                            <w:lang w:eastAsia="ru-RU"/>
                          </w:rPr>
                        </w:del>
                      </m:ctrlPr>
                    </m:mPr>
                    <m:mr>
                      <m:e>
                        <m:r>
                          <w:del w:id="599" w:author="John Gil" w:date="2022-08-26T14:17:00Z">
                            <w:rPr>
                              <w:rFonts w:ascii="Cambria Math" w:hAnsi="Cambria Math"/>
                              <w:sz w:val="32"/>
                              <w:szCs w:val="32"/>
                              <w:lang w:eastAsia="ru-RU"/>
                            </w:rPr>
                            <m:t xml:space="preserve">    sinφ</m:t>
                          </w:del>
                        </m:r>
                      </m:e>
                    </m:mr>
                    <m:mr>
                      <m:e>
                        <m:r>
                          <w:del w:id="600" w:author="John Gil" w:date="2022-08-26T14:17:00Z">
                            <w:rPr>
                              <w:rFonts w:ascii="Cambria Math" w:hAnsi="Cambria Math"/>
                              <w:sz w:val="32"/>
                              <w:szCs w:val="32"/>
                              <w:lang w:eastAsia="ru-RU"/>
                            </w:rPr>
                            <m:t xml:space="preserve">    0</m:t>
                          </w:del>
                        </m:r>
                      </m:e>
                    </m:mr>
                  </m:m>
                </m:e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del w:id="601" w:author="John Gil" w:date="2022-08-26T14:17:00Z">
                          <w:rPr>
                            <w:rFonts w:ascii="Cambria Math" w:hAnsi="Cambria Math"/>
                            <w:i/>
                            <w:sz w:val="32"/>
                            <w:szCs w:val="32"/>
                            <w:lang w:eastAsia="ru-RU"/>
                          </w:rPr>
                        </w:del>
                      </m:ctrlPr>
                    </m:mPr>
                    <m:mr>
                      <m:e>
                        <m:m>
                          <m:mPr>
                            <m:mcs>
                              <m:mc>
                                <m:mcPr>
                                  <m:count m:val="1"/>
                                  <m:mcJc m:val="center"/>
                                </m:mcPr>
                              </m:mc>
                            </m:mcs>
                            <m:ctrlPr>
                              <w:del w:id="602" w:author="John Gil" w:date="2022-08-26T14:17:00Z">
                                <w:rPr>
                                  <w:rFonts w:ascii="Cambria Math" w:hAnsi="Cambria Math"/>
                                  <w:i/>
                                  <w:sz w:val="32"/>
                                  <w:szCs w:val="32"/>
                                  <w:lang w:eastAsia="ru-RU"/>
                                </w:rPr>
                              </w:del>
                            </m:ctrlPr>
                          </m:mPr>
                          <m:mr>
                            <m:e>
                              <m:r>
                                <w:del w:id="603" w:author="John Gil" w:date="2022-08-26T14:17:00Z">
                                  <w:rPr>
                                    <w:rFonts w:ascii="Cambria Math" w:hAnsi="Cambria Math"/>
                                    <w:sz w:val="32"/>
                                    <w:szCs w:val="32"/>
                                    <w:lang w:eastAsia="ru-RU"/>
                                  </w:rPr>
                                  <m:t xml:space="preserve">  cosφ</m:t>
                                </w:del>
                              </m:r>
                            </m:e>
                          </m:mr>
                          <m:mr>
                            <m:e>
                              <m:r>
                                <w:del w:id="604" w:author="John Gil" w:date="2022-08-26T14:17:00Z">
                                  <w:rPr>
                                    <w:rFonts w:ascii="Cambria Math" w:hAnsi="Cambria Math"/>
                                    <w:sz w:val="32"/>
                                    <w:szCs w:val="32"/>
                                    <w:lang w:eastAsia="ru-RU"/>
                                  </w:rPr>
                                  <m:t xml:space="preserve">  0</m:t>
                                </w:del>
                              </m:r>
                            </m:e>
                          </m:mr>
                        </m:m>
                      </m:e>
                      <m:e>
                        <m:m>
                          <m:mPr>
                            <m:mcs>
                              <m:mc>
                                <m:mcPr>
                                  <m:count m:val="1"/>
                                  <m:mcJc m:val="center"/>
                                </m:mcPr>
                              </m:mc>
                            </m:mcs>
                            <m:ctrlPr>
                              <w:del w:id="605" w:author="John Gil" w:date="2022-08-26T14:17:00Z">
                                <w:rPr>
                                  <w:rFonts w:ascii="Cambria Math" w:hAnsi="Cambria Math"/>
                                  <w:i/>
                                  <w:sz w:val="32"/>
                                  <w:szCs w:val="32"/>
                                  <w:lang w:eastAsia="ru-RU"/>
                                </w:rPr>
                              </w:del>
                            </m:ctrlPr>
                          </m:mPr>
                          <m:mr>
                            <m:e>
                              <m:r>
                                <w:del w:id="606" w:author="John Gil" w:date="2022-08-26T14:17:00Z">
                                  <w:rPr>
                                    <w:rFonts w:ascii="Cambria Math" w:hAnsi="Cambria Math"/>
                                    <w:sz w:val="32"/>
                                    <w:szCs w:val="32"/>
                                    <w:lang w:eastAsia="ru-RU"/>
                                  </w:rPr>
                                  <m:t xml:space="preserve">  0</m:t>
                                </w:del>
                              </m:r>
                            </m:e>
                          </m:mr>
                          <m:mr>
                            <m:e>
                              <m:r>
                                <w:del w:id="607" w:author="John Gil" w:date="2022-08-26T14:17:00Z">
                                  <w:rPr>
                                    <w:rFonts w:ascii="Cambria Math" w:hAnsi="Cambria Math"/>
                                    <w:sz w:val="32"/>
                                    <w:szCs w:val="32"/>
                                    <w:lang w:eastAsia="ru-RU"/>
                                  </w:rPr>
                                  <m:t xml:space="preserve">  1</m:t>
                                </w:del>
                              </m:r>
                            </m:e>
                          </m:mr>
                        </m:m>
                      </m:e>
                    </m:mr>
                  </m:m>
                </m:e>
              </m:mr>
            </m:m>
          </m:e>
        </m:d>
        <m:r>
          <w:del w:id="608" w:author="John Gil" w:date="2022-08-26T14:17:00Z">
            <w:rPr>
              <w:rFonts w:ascii="Cambria Math" w:hAnsi="Cambria Math"/>
              <w:sz w:val="32"/>
              <w:szCs w:val="32"/>
              <w:lang w:eastAsia="ru-RU"/>
            </w:rPr>
            <m:t>×</m:t>
          </w:del>
        </m:r>
        <m:d>
          <m:dPr>
            <m:ctrlPr>
              <w:del w:id="609" w:author="John Gil" w:date="2022-08-26T14:17:00Z">
                <w:rPr>
                  <w:rFonts w:ascii="Cambria Math" w:hAnsi="Cambria Math"/>
                  <w:i/>
                  <w:sz w:val="32"/>
                  <w:szCs w:val="32"/>
                  <w:lang w:eastAsia="ru-RU"/>
                </w:rPr>
              </w:del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del w:id="610" w:author="John Gil" w:date="2022-08-26T14:17:00Z">
                    <w:rPr>
                      <w:rFonts w:ascii="Cambria Math" w:hAnsi="Cambria Math"/>
                      <w:i/>
                      <w:sz w:val="32"/>
                      <w:szCs w:val="32"/>
                      <w:lang w:eastAsia="ru-RU"/>
                    </w:rPr>
                  </w:del>
                </m:ctrlPr>
              </m:mPr>
              <m:mr>
                <m:e>
                  <m:r>
                    <w:del w:id="611" w:author="John Gil" w:date="2022-08-26T14:17:00Z">
                      <w:rPr>
                        <w:rFonts w:ascii="Cambria Math" w:hAnsi="Cambria Math"/>
                        <w:sz w:val="32"/>
                        <w:szCs w:val="32"/>
                        <w:lang w:eastAsia="ru-RU"/>
                      </w:rPr>
                      <m:t>x</m:t>
                    </w:del>
                  </m:r>
                </m:e>
              </m:mr>
              <m:mr>
                <m:e>
                  <m:r>
                    <w:del w:id="612" w:author="John Gil" w:date="2022-08-26T14:17:00Z">
                      <w:rPr>
                        <w:rFonts w:ascii="Cambria Math" w:hAnsi="Cambria Math"/>
                        <w:sz w:val="32"/>
                        <w:szCs w:val="32"/>
                        <w:lang w:eastAsia="ru-RU"/>
                      </w:rPr>
                      <m:t>y</m:t>
                    </w:del>
                  </m:r>
                </m:e>
              </m:mr>
              <m:mr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del w:id="613" w:author="John Gil" w:date="2022-08-26T14:17:00Z">
                          <w:rPr>
                            <w:rFonts w:ascii="Cambria Math" w:hAnsi="Cambria Math"/>
                            <w:i/>
                            <w:sz w:val="32"/>
                            <w:szCs w:val="32"/>
                            <w:lang w:eastAsia="ru-RU"/>
                          </w:rPr>
                        </w:del>
                      </m:ctrlPr>
                    </m:mPr>
                    <m:mr>
                      <m:e>
                        <m:r>
                          <w:del w:id="614" w:author="John Gil" w:date="2022-08-26T14:17:00Z">
                            <w:rPr>
                              <w:rFonts w:ascii="Cambria Math" w:hAnsi="Cambria Math"/>
                              <w:sz w:val="32"/>
                              <w:szCs w:val="32"/>
                              <w:lang w:eastAsia="ru-RU"/>
                            </w:rPr>
                            <m:t>z</m:t>
                          </w:del>
                        </m:r>
                      </m:e>
                    </m:mr>
                    <m:mr>
                      <m:e>
                        <m:r>
                          <w:del w:id="615" w:author="John Gil" w:date="2022-08-26T14:17:00Z">
                            <w:rPr>
                              <w:rFonts w:ascii="Cambria Math" w:hAnsi="Cambria Math"/>
                              <w:sz w:val="32"/>
                              <w:szCs w:val="32"/>
                              <w:lang w:eastAsia="ru-RU"/>
                            </w:rPr>
                            <m:t>1</m:t>
                          </w:del>
                        </m:r>
                      </m:e>
                    </m:mr>
                  </m:m>
                </m:e>
              </m:mr>
            </m:m>
          </m:e>
        </m:d>
      </m:oMath>
      <w:del w:id="616" w:author="John Gil" w:date="2022-08-26T14:17:00Z">
        <w:r w:rsidR="00F04304" w:rsidRPr="002D656D" w:rsidDel="00587629">
          <w:rPr>
            <w:rFonts w:ascii="Cambria Math" w:hAnsi="Cambria Math"/>
            <w:i/>
            <w:sz w:val="32"/>
            <w:szCs w:val="32"/>
            <w:lang w:eastAsia="ru-RU"/>
            <w:rPrChange w:id="617" w:author="John Gil" w:date="2022-08-24T15:07:00Z">
              <w:rPr>
                <w:sz w:val="32"/>
                <w:szCs w:val="32"/>
                <w:lang w:eastAsia="ru-RU"/>
              </w:rPr>
            </w:rPrChange>
          </w:rPr>
          <w:delText xml:space="preserve"> = </w:delText>
        </w:r>
        <m:oMath>
          <m:d>
            <m:dPr>
              <m:ctrlPr>
                <w:rPr>
                  <w:rFonts w:ascii="Cambria Math" w:hAnsi="Cambria Math"/>
                  <w:i/>
                  <w:sz w:val="32"/>
                  <w:szCs w:val="32"/>
                  <w:lang w:eastAsia="ru-RU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  <w:sz w:val="32"/>
                      <w:szCs w:val="32"/>
                      <w:lang w:eastAsia="ru-RU"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  <w:sz w:val="32"/>
                        <w:szCs w:val="32"/>
                        <w:lang w:eastAsia="ru-RU"/>
                      </w:rPr>
                      <m:t>x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  <w:sz w:val="32"/>
                        <w:szCs w:val="32"/>
                        <w:lang w:eastAsia="ru-RU"/>
                      </w:rPr>
                      <m:t>cosφ*y-sinφ*z</m:t>
                    </m:r>
                  </m:e>
                </m:mr>
                <m:m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i/>
                            <w:sz w:val="32"/>
                            <w:szCs w:val="32"/>
                            <w:lang w:eastAsia="ru-RU"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/>
                              <w:sz w:val="32"/>
                              <w:szCs w:val="32"/>
                              <w:lang w:eastAsia="ru-RU"/>
                            </w:rPr>
                            <m:t>sinφ*y+cosφ*z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hAnsi="Cambria Math"/>
                              <w:sz w:val="32"/>
                              <w:szCs w:val="32"/>
                              <w:lang w:eastAsia="ru-RU"/>
                            </w:rPr>
                            <m:t>1</m:t>
                          </m:r>
                        </m:e>
                      </m:mr>
                    </m:m>
                  </m:e>
                </m:mr>
              </m:m>
            </m:e>
          </m:d>
        </m:oMath>
      </w:del>
    </w:p>
    <w:p w14:paraId="66FF43A2" w14:textId="0B062175" w:rsidR="00A85BE4" w:rsidRPr="00822CBA" w:rsidDel="00587629" w:rsidRDefault="00A85BE4" w:rsidP="00F13D82">
      <w:pPr>
        <w:widowControl/>
        <w:autoSpaceDE/>
        <w:autoSpaceDN/>
        <w:spacing w:after="160"/>
        <w:rPr>
          <w:del w:id="618" w:author="John Gil" w:date="2022-08-26T14:17:00Z"/>
        </w:rPr>
      </w:pPr>
    </w:p>
    <w:p w14:paraId="510B12D0" w14:textId="317BC102" w:rsidR="000A7DF2" w:rsidRPr="000A7DF2" w:rsidDel="00587629" w:rsidRDefault="000A7DF2" w:rsidP="000A7DF2">
      <w:pPr>
        <w:pStyle w:val="a3"/>
        <w:spacing w:before="8"/>
        <w:rPr>
          <w:del w:id="619" w:author="John Gil" w:date="2022-08-26T14:17:00Z"/>
        </w:rPr>
      </w:pPr>
      <w:del w:id="620" w:author="John Gil" w:date="2022-08-26T14:17:00Z">
        <w:r w:rsidDel="00587629">
          <w:delText xml:space="preserve">Для поворота вокруг оси </w:delText>
        </w:r>
        <w:r w:rsidDel="00587629">
          <w:rPr>
            <w:lang w:val="en-US"/>
          </w:rPr>
          <w:delText>Y</w:delText>
        </w:r>
        <w:r w:rsidRPr="000A7DF2" w:rsidDel="00587629">
          <w:delText xml:space="preserve"> </w:delText>
        </w:r>
        <w:r w:rsidDel="00587629">
          <w:delText>используется операция</w:delText>
        </w:r>
        <w:r w:rsidRPr="000A7DF2" w:rsidDel="00587629">
          <w:delText>:</w:delText>
        </w:r>
      </w:del>
    </w:p>
    <w:p w14:paraId="4AFFC3E5" w14:textId="73A833E7" w:rsidR="000A7DF2" w:rsidRPr="000A7DF2" w:rsidDel="00587629" w:rsidRDefault="000A7DF2" w:rsidP="00F13D82">
      <w:pPr>
        <w:widowControl/>
        <w:autoSpaceDE/>
        <w:autoSpaceDN/>
        <w:spacing w:after="160"/>
        <w:rPr>
          <w:del w:id="621" w:author="John Gil" w:date="2022-08-26T14:17:00Z"/>
        </w:rPr>
      </w:pPr>
    </w:p>
    <w:p w14:paraId="704CFFED" w14:textId="7DA0FC0A" w:rsidR="00857E1F" w:rsidRPr="00822CBA" w:rsidDel="00587629" w:rsidRDefault="00B5794D">
      <w:pPr>
        <w:pStyle w:val="a3"/>
        <w:spacing w:before="8"/>
        <w:ind w:firstLine="0"/>
        <w:jc w:val="center"/>
        <w:rPr>
          <w:del w:id="622" w:author="John Gil" w:date="2022-08-26T14:17:00Z"/>
          <w:rFonts w:ascii="Cambria Math" w:hAnsi="Cambria Math"/>
          <w:i/>
          <w:sz w:val="32"/>
          <w:szCs w:val="32"/>
          <w:lang w:eastAsia="ru-RU"/>
        </w:rPr>
        <w:pPrChange w:id="623" w:author="John Gil" w:date="2022-08-24T15:07:00Z">
          <w:pPr>
            <w:widowControl/>
            <w:autoSpaceDE/>
            <w:autoSpaceDN/>
            <w:spacing w:after="160"/>
            <w:ind w:left="707"/>
          </w:pPr>
        </w:pPrChange>
      </w:pPr>
      <m:oMath>
        <m:d>
          <m:dPr>
            <m:begChr m:val="["/>
            <m:endChr m:val="]"/>
            <m:ctrlPr>
              <w:del w:id="624" w:author="John Gil" w:date="2022-08-26T14:17:00Z">
                <w:rPr>
                  <w:rFonts w:ascii="Cambria Math" w:hAnsi="Cambria Math"/>
                  <w:i/>
                  <w:sz w:val="32"/>
                  <w:szCs w:val="32"/>
                  <w:lang w:eastAsia="ru-RU"/>
                </w:rPr>
              </w:del>
            </m:ctrlPr>
          </m:dPr>
          <m:e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del w:id="625" w:author="John Gil" w:date="2022-08-26T14:17:00Z">
                    <w:rPr>
                      <w:rFonts w:ascii="Cambria Math" w:hAnsi="Cambria Math"/>
                      <w:i/>
                      <w:sz w:val="32"/>
                      <w:szCs w:val="32"/>
                      <w:lang w:eastAsia="ru-RU"/>
                    </w:rPr>
                  </w:del>
                </m:ctrlPr>
              </m:mPr>
              <m:mr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del w:id="626" w:author="John Gil" w:date="2022-08-26T14:17:00Z">
                          <w:rPr>
                            <w:rFonts w:ascii="Cambria Math" w:hAnsi="Cambria Math"/>
                            <w:i/>
                            <w:sz w:val="32"/>
                            <w:szCs w:val="32"/>
                            <w:lang w:eastAsia="ru-RU"/>
                          </w:rPr>
                        </w:del>
                      </m:ctrlPr>
                    </m:mPr>
                    <m:mr>
                      <m:e>
                        <m:r>
                          <w:del w:id="627" w:author="John Gil" w:date="2022-08-26T14:17:00Z">
                            <w:rPr>
                              <w:rFonts w:ascii="Cambria Math" w:hAnsi="Cambria Math"/>
                              <w:sz w:val="32"/>
                              <w:szCs w:val="32"/>
                              <w:lang w:eastAsia="ru-RU"/>
                            </w:rPr>
                            <m:t>cosφ</m:t>
                          </w:del>
                        </m:r>
                      </m:e>
                    </m:mr>
                  </m:m>
                </m:e>
                <m:e>
                  <m:r>
                    <w:del w:id="628" w:author="John Gil" w:date="2022-08-26T14:17:00Z">
                      <w:rPr>
                        <w:rFonts w:ascii="Cambria Math" w:hAnsi="Cambria Math"/>
                        <w:sz w:val="32"/>
                        <w:szCs w:val="32"/>
                        <w:lang w:eastAsia="ru-RU"/>
                      </w:rPr>
                      <m:t xml:space="preserve">    0</m:t>
                    </w:del>
                  </m:r>
                </m:e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del w:id="629" w:author="John Gil" w:date="2022-08-26T14:17:00Z">
                          <w:rPr>
                            <w:rFonts w:ascii="Cambria Math" w:hAnsi="Cambria Math"/>
                            <w:i/>
                            <w:sz w:val="32"/>
                            <w:szCs w:val="32"/>
                            <w:lang w:eastAsia="ru-RU"/>
                          </w:rPr>
                        </w:del>
                      </m:ctrlPr>
                    </m:mPr>
                    <m:mr>
                      <m:e>
                        <m:r>
                          <w:del w:id="630" w:author="John Gil" w:date="2022-08-26T14:17:00Z">
                            <w:rPr>
                              <w:rFonts w:ascii="Cambria Math" w:hAnsi="Cambria Math"/>
                              <w:sz w:val="32"/>
                              <w:szCs w:val="32"/>
                              <w:lang w:eastAsia="ru-RU"/>
                            </w:rPr>
                            <m:t xml:space="preserve">sinφ   </m:t>
                          </w:del>
                        </m:r>
                      </m:e>
                      <m:e>
                        <m:r>
                          <w:del w:id="631" w:author="John Gil" w:date="2022-08-26T14:17:00Z">
                            <w:rPr>
                              <w:rFonts w:ascii="Cambria Math" w:hAnsi="Cambria Math"/>
                              <w:sz w:val="32"/>
                              <w:szCs w:val="32"/>
                              <w:lang w:eastAsia="ru-RU"/>
                            </w:rPr>
                            <m:t xml:space="preserve">   0</m:t>
                          </w:del>
                        </m:r>
                      </m:e>
                    </m:mr>
                  </m:m>
                </m:e>
              </m:mr>
              <m:mr>
                <m:e>
                  <m:r>
                    <w:del w:id="632" w:author="John Gil" w:date="2022-08-26T14:17:00Z">
                      <w:rPr>
                        <w:rFonts w:ascii="Cambria Math" w:hAnsi="Cambria Math"/>
                        <w:sz w:val="32"/>
                        <w:szCs w:val="32"/>
                        <w:lang w:eastAsia="ru-RU"/>
                      </w:rPr>
                      <m:t>0</m:t>
                    </w:del>
                  </m:r>
                </m:e>
                <m:e>
                  <m:r>
                    <w:del w:id="633" w:author="John Gil" w:date="2022-08-26T14:17:00Z">
                      <w:rPr>
                        <w:rFonts w:ascii="Cambria Math" w:hAnsi="Cambria Math"/>
                        <w:sz w:val="32"/>
                        <w:szCs w:val="32"/>
                        <w:lang w:eastAsia="ru-RU"/>
                      </w:rPr>
                      <m:t xml:space="preserve">    1</m:t>
                    </w:del>
                  </m:r>
                </m:e>
                <m:e>
                  <m:r>
                    <w:del w:id="634" w:author="John Gil" w:date="2022-08-26T14:17:00Z">
                      <w:rPr>
                        <w:rFonts w:ascii="Cambria Math" w:hAnsi="Cambria Math"/>
                        <w:sz w:val="32"/>
                        <w:szCs w:val="32"/>
                        <w:lang w:eastAsia="ru-RU"/>
                      </w:rPr>
                      <m:t xml:space="preserve">    </m:t>
                    </w:del>
                  </m:r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del w:id="635" w:author="John Gil" w:date="2022-08-26T14:17:00Z">
                          <w:rPr>
                            <w:rFonts w:ascii="Cambria Math" w:hAnsi="Cambria Math"/>
                            <w:i/>
                            <w:sz w:val="32"/>
                            <w:szCs w:val="32"/>
                            <w:lang w:eastAsia="ru-RU"/>
                          </w:rPr>
                        </w:del>
                      </m:ctrlPr>
                    </m:mPr>
                    <m:mr>
                      <m:e>
                        <m:r>
                          <w:del w:id="636" w:author="John Gil" w:date="2022-08-26T14:17:00Z">
                            <w:rPr>
                              <w:rFonts w:ascii="Cambria Math" w:hAnsi="Cambria Math"/>
                              <w:sz w:val="32"/>
                              <w:szCs w:val="32"/>
                              <w:lang w:eastAsia="ru-RU"/>
                            </w:rPr>
                            <m:t>0</m:t>
                          </w:del>
                        </m:r>
                      </m:e>
                      <m:e>
                        <m:r>
                          <w:del w:id="637" w:author="John Gil" w:date="2022-08-26T14:17:00Z">
                            <w:rPr>
                              <w:rFonts w:ascii="Cambria Math" w:hAnsi="Cambria Math"/>
                              <w:sz w:val="32"/>
                              <w:szCs w:val="32"/>
                              <w:lang w:eastAsia="ru-RU"/>
                            </w:rPr>
                            <m:t xml:space="preserve">         0</m:t>
                          </w:del>
                        </m:r>
                      </m:e>
                    </m:mr>
                  </m:m>
                </m:e>
              </m:mr>
              <m:mr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del w:id="638" w:author="John Gil" w:date="2022-08-26T14:17:00Z">
                          <w:rPr>
                            <w:rFonts w:ascii="Cambria Math" w:hAnsi="Cambria Math"/>
                            <w:i/>
                            <w:sz w:val="32"/>
                            <w:szCs w:val="32"/>
                            <w:lang w:eastAsia="ru-RU"/>
                          </w:rPr>
                        </w:del>
                      </m:ctrlPr>
                    </m:mPr>
                    <m:mr>
                      <m:e>
                        <m:r>
                          <w:del w:id="639" w:author="John Gil" w:date="2022-08-26T14:17:00Z">
                            <w:rPr>
                              <w:rFonts w:ascii="Cambria Math" w:hAnsi="Cambria Math"/>
                              <w:sz w:val="32"/>
                              <w:szCs w:val="32"/>
                              <w:lang w:eastAsia="ru-RU"/>
                            </w:rPr>
                            <m:t xml:space="preserve">-sinφ </m:t>
                          </w:del>
                        </m:r>
                      </m:e>
                    </m:mr>
                    <m:mr>
                      <m:e>
                        <m:r>
                          <w:del w:id="640" w:author="John Gil" w:date="2022-08-26T14:17:00Z">
                            <w:rPr>
                              <w:rFonts w:ascii="Cambria Math" w:hAnsi="Cambria Math"/>
                              <w:sz w:val="32"/>
                              <w:szCs w:val="32"/>
                              <w:lang w:eastAsia="ru-RU"/>
                            </w:rPr>
                            <m:t>0</m:t>
                          </w:del>
                        </m:r>
                      </m:e>
                    </m:mr>
                  </m:m>
                </m:e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del w:id="641" w:author="John Gil" w:date="2022-08-26T14:17:00Z">
                          <w:rPr>
                            <w:rFonts w:ascii="Cambria Math" w:hAnsi="Cambria Math"/>
                            <w:i/>
                            <w:sz w:val="32"/>
                            <w:szCs w:val="32"/>
                            <w:lang w:eastAsia="ru-RU"/>
                          </w:rPr>
                        </w:del>
                      </m:ctrlPr>
                    </m:mPr>
                    <m:mr>
                      <m:e>
                        <m:r>
                          <w:del w:id="642" w:author="John Gil" w:date="2022-08-26T14:17:00Z">
                            <w:rPr>
                              <w:rFonts w:ascii="Cambria Math" w:hAnsi="Cambria Math"/>
                              <w:sz w:val="32"/>
                              <w:szCs w:val="32"/>
                              <w:lang w:eastAsia="ru-RU"/>
                            </w:rPr>
                            <m:t xml:space="preserve">    0</m:t>
                          </w:del>
                        </m:r>
                      </m:e>
                    </m:mr>
                    <m:mr>
                      <m:e>
                        <m:r>
                          <w:del w:id="643" w:author="John Gil" w:date="2022-08-26T14:17:00Z">
                            <w:rPr>
                              <w:rFonts w:ascii="Cambria Math" w:hAnsi="Cambria Math"/>
                              <w:sz w:val="32"/>
                              <w:szCs w:val="32"/>
                              <w:lang w:eastAsia="ru-RU"/>
                            </w:rPr>
                            <m:t xml:space="preserve">    0</m:t>
                          </w:del>
                        </m:r>
                      </m:e>
                    </m:mr>
                  </m:m>
                </m:e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del w:id="644" w:author="John Gil" w:date="2022-08-26T14:17:00Z">
                          <w:rPr>
                            <w:rFonts w:ascii="Cambria Math" w:hAnsi="Cambria Math"/>
                            <w:i/>
                            <w:sz w:val="32"/>
                            <w:szCs w:val="32"/>
                            <w:lang w:eastAsia="ru-RU"/>
                          </w:rPr>
                        </w:del>
                      </m:ctrlPr>
                    </m:mPr>
                    <m:mr>
                      <m:e>
                        <m:m>
                          <m:mPr>
                            <m:mcs>
                              <m:mc>
                                <m:mcPr>
                                  <m:count m:val="1"/>
                                  <m:mcJc m:val="center"/>
                                </m:mcPr>
                              </m:mc>
                            </m:mcs>
                            <m:ctrlPr>
                              <w:del w:id="645" w:author="John Gil" w:date="2022-08-26T14:17:00Z">
                                <w:rPr>
                                  <w:rFonts w:ascii="Cambria Math" w:hAnsi="Cambria Math"/>
                                  <w:i/>
                                  <w:sz w:val="32"/>
                                  <w:szCs w:val="32"/>
                                  <w:lang w:eastAsia="ru-RU"/>
                                </w:rPr>
                              </w:del>
                            </m:ctrlPr>
                          </m:mPr>
                          <m:mr>
                            <m:e>
                              <m:r>
                                <w:del w:id="646" w:author="John Gil" w:date="2022-08-26T14:17:00Z">
                                  <w:rPr>
                                    <w:rFonts w:ascii="Cambria Math" w:hAnsi="Cambria Math"/>
                                    <w:sz w:val="32"/>
                                    <w:szCs w:val="32"/>
                                    <w:lang w:eastAsia="ru-RU"/>
                                  </w:rPr>
                                  <m:t>cosφ</m:t>
                                </w:del>
                              </m:r>
                            </m:e>
                          </m:mr>
                          <m:mr>
                            <m:e>
                              <m:r>
                                <w:del w:id="647" w:author="John Gil" w:date="2022-08-26T14:17:00Z">
                                  <w:rPr>
                                    <w:rFonts w:ascii="Cambria Math" w:hAnsi="Cambria Math"/>
                                    <w:sz w:val="32"/>
                                    <w:szCs w:val="32"/>
                                    <w:lang w:eastAsia="ru-RU"/>
                                  </w:rPr>
                                  <m:t xml:space="preserve"> 0</m:t>
                                </w:del>
                              </m:r>
                            </m:e>
                          </m:mr>
                        </m:m>
                      </m:e>
                      <m:e>
                        <m:m>
                          <m:mPr>
                            <m:mcs>
                              <m:mc>
                                <m:mcPr>
                                  <m:count m:val="1"/>
                                  <m:mcJc m:val="center"/>
                                </m:mcPr>
                              </m:mc>
                            </m:mcs>
                            <m:ctrlPr>
                              <w:del w:id="648" w:author="John Gil" w:date="2022-08-26T14:17:00Z">
                                <w:rPr>
                                  <w:rFonts w:ascii="Cambria Math" w:hAnsi="Cambria Math"/>
                                  <w:i/>
                                  <w:sz w:val="32"/>
                                  <w:szCs w:val="32"/>
                                  <w:lang w:eastAsia="ru-RU"/>
                                </w:rPr>
                              </w:del>
                            </m:ctrlPr>
                          </m:mPr>
                          <m:mr>
                            <m:e>
                              <m:r>
                                <w:del w:id="649" w:author="John Gil" w:date="2022-08-26T14:17:00Z">
                                  <w:rPr>
                                    <w:rFonts w:ascii="Cambria Math" w:hAnsi="Cambria Math"/>
                                    <w:sz w:val="32"/>
                                    <w:szCs w:val="32"/>
                                    <w:lang w:eastAsia="ru-RU"/>
                                  </w:rPr>
                                  <m:t xml:space="preserve">      0</m:t>
                                </w:del>
                              </m:r>
                            </m:e>
                          </m:mr>
                          <m:mr>
                            <m:e>
                              <m:r>
                                <w:del w:id="650" w:author="John Gil" w:date="2022-08-26T14:17:00Z">
                                  <w:rPr>
                                    <w:rFonts w:ascii="Cambria Math" w:hAnsi="Cambria Math"/>
                                    <w:sz w:val="32"/>
                                    <w:szCs w:val="32"/>
                                    <w:lang w:eastAsia="ru-RU"/>
                                  </w:rPr>
                                  <m:t xml:space="preserve">      1</m:t>
                                </w:del>
                              </m:r>
                            </m:e>
                          </m:mr>
                        </m:m>
                      </m:e>
                    </m:mr>
                  </m:m>
                </m:e>
              </m:mr>
            </m:m>
          </m:e>
        </m:d>
        <m:r>
          <w:del w:id="651" w:author="John Gil" w:date="2022-08-26T14:17:00Z">
            <w:rPr>
              <w:rFonts w:ascii="Cambria Math" w:hAnsi="Cambria Math"/>
              <w:sz w:val="32"/>
              <w:szCs w:val="32"/>
              <w:lang w:eastAsia="ru-RU"/>
            </w:rPr>
            <m:t>×</m:t>
          </w:del>
        </m:r>
        <m:d>
          <m:dPr>
            <m:ctrlPr>
              <w:del w:id="652" w:author="John Gil" w:date="2022-08-26T14:17:00Z">
                <w:rPr>
                  <w:rFonts w:ascii="Cambria Math" w:hAnsi="Cambria Math"/>
                  <w:i/>
                  <w:sz w:val="32"/>
                  <w:szCs w:val="32"/>
                  <w:lang w:eastAsia="ru-RU"/>
                </w:rPr>
              </w:del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del w:id="653" w:author="John Gil" w:date="2022-08-26T14:17:00Z">
                    <w:rPr>
                      <w:rFonts w:ascii="Cambria Math" w:hAnsi="Cambria Math"/>
                      <w:i/>
                      <w:sz w:val="32"/>
                      <w:szCs w:val="32"/>
                      <w:lang w:eastAsia="ru-RU"/>
                    </w:rPr>
                  </w:del>
                </m:ctrlPr>
              </m:mPr>
              <m:mr>
                <m:e>
                  <m:r>
                    <w:del w:id="654" w:author="John Gil" w:date="2022-08-26T14:17:00Z">
                      <w:rPr>
                        <w:rFonts w:ascii="Cambria Math" w:hAnsi="Cambria Math"/>
                        <w:sz w:val="32"/>
                        <w:szCs w:val="32"/>
                        <w:lang w:eastAsia="ru-RU"/>
                      </w:rPr>
                      <m:t>x</m:t>
                    </w:del>
                  </m:r>
                </m:e>
              </m:mr>
              <m:mr>
                <m:e>
                  <m:r>
                    <w:del w:id="655" w:author="John Gil" w:date="2022-08-26T14:17:00Z">
                      <w:rPr>
                        <w:rFonts w:ascii="Cambria Math" w:hAnsi="Cambria Math"/>
                        <w:sz w:val="32"/>
                        <w:szCs w:val="32"/>
                        <w:lang w:eastAsia="ru-RU"/>
                      </w:rPr>
                      <m:t>y</m:t>
                    </w:del>
                  </m:r>
                </m:e>
              </m:mr>
              <m:mr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del w:id="656" w:author="John Gil" w:date="2022-08-26T14:17:00Z">
                          <w:rPr>
                            <w:rFonts w:ascii="Cambria Math" w:hAnsi="Cambria Math"/>
                            <w:i/>
                            <w:sz w:val="32"/>
                            <w:szCs w:val="32"/>
                            <w:lang w:eastAsia="ru-RU"/>
                          </w:rPr>
                        </w:del>
                      </m:ctrlPr>
                    </m:mPr>
                    <m:mr>
                      <m:e>
                        <m:r>
                          <w:del w:id="657" w:author="John Gil" w:date="2022-08-26T14:17:00Z">
                            <w:rPr>
                              <w:rFonts w:ascii="Cambria Math" w:hAnsi="Cambria Math"/>
                              <w:sz w:val="32"/>
                              <w:szCs w:val="32"/>
                              <w:lang w:eastAsia="ru-RU"/>
                            </w:rPr>
                            <m:t>z</m:t>
                          </w:del>
                        </m:r>
                      </m:e>
                    </m:mr>
                    <m:mr>
                      <m:e>
                        <m:r>
                          <w:del w:id="658" w:author="John Gil" w:date="2022-08-26T14:17:00Z">
                            <w:rPr>
                              <w:rFonts w:ascii="Cambria Math" w:hAnsi="Cambria Math"/>
                              <w:sz w:val="32"/>
                              <w:szCs w:val="32"/>
                              <w:lang w:eastAsia="ru-RU"/>
                            </w:rPr>
                            <m:t>1</m:t>
                          </w:del>
                        </m:r>
                      </m:e>
                    </m:mr>
                  </m:m>
                </m:e>
              </m:mr>
            </m:m>
          </m:e>
        </m:d>
      </m:oMath>
      <w:del w:id="659" w:author="John Gil" w:date="2022-08-26T14:17:00Z">
        <w:r w:rsidR="00857E1F" w:rsidRPr="002D656D" w:rsidDel="00587629">
          <w:rPr>
            <w:rFonts w:ascii="Cambria Math" w:hAnsi="Cambria Math"/>
            <w:i/>
            <w:sz w:val="32"/>
            <w:szCs w:val="32"/>
            <w:lang w:eastAsia="ru-RU"/>
            <w:rPrChange w:id="660" w:author="John Gil" w:date="2022-08-24T15:07:00Z">
              <w:rPr>
                <w:sz w:val="32"/>
                <w:szCs w:val="32"/>
                <w:lang w:eastAsia="ru-RU"/>
              </w:rPr>
            </w:rPrChange>
          </w:rPr>
          <w:delText xml:space="preserve"> = </w:delText>
        </w:r>
        <m:oMath>
          <m:d>
            <m:dPr>
              <m:ctrlPr>
                <w:rPr>
                  <w:rFonts w:ascii="Cambria Math" w:hAnsi="Cambria Math"/>
                  <w:i/>
                  <w:sz w:val="32"/>
                  <w:szCs w:val="32"/>
                  <w:lang w:eastAsia="ru-RU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  <w:sz w:val="32"/>
                      <w:szCs w:val="32"/>
                      <w:lang w:eastAsia="ru-RU"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  <w:sz w:val="32"/>
                        <w:szCs w:val="32"/>
                        <w:lang w:eastAsia="ru-RU"/>
                      </w:rPr>
                      <m:t>cosφ*x+sinφ*z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  <w:sz w:val="32"/>
                        <w:szCs w:val="32"/>
                        <w:lang w:eastAsia="ru-RU"/>
                        <w:rPrChange w:id="661" w:author="John Gil" w:date="2022-08-24T15:07:00Z">
                          <w:rPr>
                            <w:rFonts w:ascii="Cambria Math" w:hAnsi="Cambria Math"/>
                            <w:sz w:val="32"/>
                            <w:szCs w:val="32"/>
                            <w:lang w:val="en-US" w:eastAsia="ru-RU"/>
                          </w:rPr>
                        </w:rPrChange>
                      </w:rPr>
                      <m:t>y</m:t>
                    </m:r>
                  </m:e>
                </m:mr>
                <m:m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i/>
                            <w:sz w:val="32"/>
                            <w:szCs w:val="32"/>
                            <w:lang w:eastAsia="ru-RU"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/>
                              <w:sz w:val="32"/>
                              <w:szCs w:val="32"/>
                              <w:lang w:eastAsia="ru-RU"/>
                            </w:rPr>
                            <m:t>-sinφ*x+cosφ*z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hAnsi="Cambria Math"/>
                              <w:sz w:val="32"/>
                              <w:szCs w:val="32"/>
                              <w:lang w:eastAsia="ru-RU"/>
                            </w:rPr>
                            <m:t>1</m:t>
                          </m:r>
                        </m:e>
                      </m:mr>
                    </m:m>
                  </m:e>
                </m:mr>
              </m:m>
            </m:e>
          </m:d>
        </m:oMath>
      </w:del>
    </w:p>
    <w:p w14:paraId="710B148D" w14:textId="23F20CE3" w:rsidR="00857E1F" w:rsidRPr="00822CBA" w:rsidDel="00587629" w:rsidRDefault="00857E1F" w:rsidP="00F13D82">
      <w:pPr>
        <w:widowControl/>
        <w:autoSpaceDE/>
        <w:autoSpaceDN/>
        <w:spacing w:after="160"/>
        <w:rPr>
          <w:del w:id="662" w:author="John Gil" w:date="2022-08-26T14:17:00Z"/>
        </w:rPr>
      </w:pPr>
    </w:p>
    <w:p w14:paraId="7458B32C" w14:textId="09CAD537" w:rsidR="000A7DF2" w:rsidRPr="000A7DF2" w:rsidDel="00587629" w:rsidRDefault="000A7DF2" w:rsidP="000A7DF2">
      <w:pPr>
        <w:pStyle w:val="a3"/>
        <w:spacing w:before="8"/>
        <w:rPr>
          <w:del w:id="663" w:author="John Gil" w:date="2022-08-26T14:17:00Z"/>
        </w:rPr>
      </w:pPr>
      <w:del w:id="664" w:author="John Gil" w:date="2022-08-26T14:17:00Z">
        <w:r w:rsidDel="00587629">
          <w:delText xml:space="preserve">Для поворота вокруг оси </w:delText>
        </w:r>
        <w:r w:rsidDel="00587629">
          <w:rPr>
            <w:lang w:val="en-US"/>
          </w:rPr>
          <w:delText>Z</w:delText>
        </w:r>
        <w:r w:rsidRPr="000A7DF2" w:rsidDel="00587629">
          <w:delText xml:space="preserve"> </w:delText>
        </w:r>
        <w:r w:rsidDel="00587629">
          <w:delText>используется операция</w:delText>
        </w:r>
        <w:r w:rsidRPr="000A7DF2" w:rsidDel="00587629">
          <w:delText>:</w:delText>
        </w:r>
      </w:del>
    </w:p>
    <w:p w14:paraId="418DB4AA" w14:textId="4562650A" w:rsidR="000A7DF2" w:rsidRPr="000A7DF2" w:rsidDel="00587629" w:rsidRDefault="000A7DF2" w:rsidP="00F13D82">
      <w:pPr>
        <w:widowControl/>
        <w:autoSpaceDE/>
        <w:autoSpaceDN/>
        <w:spacing w:after="160"/>
        <w:rPr>
          <w:del w:id="665" w:author="John Gil" w:date="2022-08-26T14:17:00Z"/>
        </w:rPr>
      </w:pPr>
    </w:p>
    <w:p w14:paraId="555D9108" w14:textId="5732710B" w:rsidR="00857E1F" w:rsidRPr="00822CBA" w:rsidDel="00587629" w:rsidRDefault="00B5794D">
      <w:pPr>
        <w:pStyle w:val="a3"/>
        <w:spacing w:before="8"/>
        <w:ind w:firstLine="0"/>
        <w:jc w:val="center"/>
        <w:rPr>
          <w:del w:id="666" w:author="John Gil" w:date="2022-08-26T14:17:00Z"/>
          <w:rFonts w:ascii="Cambria Math" w:hAnsi="Cambria Math"/>
          <w:i/>
          <w:sz w:val="32"/>
          <w:szCs w:val="32"/>
          <w:lang w:eastAsia="ru-RU"/>
        </w:rPr>
        <w:pPrChange w:id="667" w:author="John Gil" w:date="2022-08-24T15:07:00Z">
          <w:pPr>
            <w:widowControl/>
            <w:autoSpaceDE/>
            <w:autoSpaceDN/>
            <w:spacing w:after="160"/>
            <w:ind w:left="707"/>
          </w:pPr>
        </w:pPrChange>
      </w:pPr>
      <m:oMath>
        <m:d>
          <m:dPr>
            <m:begChr m:val="["/>
            <m:endChr m:val="]"/>
            <m:ctrlPr>
              <w:del w:id="668" w:author="John Gil" w:date="2022-08-26T14:17:00Z">
                <w:rPr>
                  <w:rFonts w:ascii="Cambria Math" w:hAnsi="Cambria Math"/>
                  <w:i/>
                  <w:sz w:val="32"/>
                  <w:szCs w:val="32"/>
                  <w:lang w:eastAsia="ru-RU"/>
                </w:rPr>
              </w:del>
            </m:ctrlPr>
          </m:dPr>
          <m:e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del w:id="669" w:author="John Gil" w:date="2022-08-26T14:17:00Z">
                    <w:rPr>
                      <w:rFonts w:ascii="Cambria Math" w:hAnsi="Cambria Math"/>
                      <w:i/>
                      <w:sz w:val="32"/>
                      <w:szCs w:val="32"/>
                      <w:lang w:eastAsia="ru-RU"/>
                    </w:rPr>
                  </w:del>
                </m:ctrlPr>
              </m:mPr>
              <m:mr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del w:id="670" w:author="John Gil" w:date="2022-08-26T14:17:00Z">
                          <w:rPr>
                            <w:rFonts w:ascii="Cambria Math" w:hAnsi="Cambria Math"/>
                            <w:i/>
                            <w:sz w:val="32"/>
                            <w:szCs w:val="32"/>
                            <w:lang w:eastAsia="ru-RU"/>
                          </w:rPr>
                        </w:del>
                      </m:ctrlPr>
                    </m:mPr>
                    <m:mr>
                      <m:e>
                        <m:r>
                          <w:del w:id="671" w:author="John Gil" w:date="2022-08-26T14:17:00Z">
                            <w:rPr>
                              <w:rFonts w:ascii="Cambria Math" w:hAnsi="Cambria Math"/>
                              <w:sz w:val="32"/>
                              <w:szCs w:val="32"/>
                              <w:lang w:eastAsia="ru-RU"/>
                            </w:rPr>
                            <m:t>cosφ</m:t>
                          </w:del>
                        </m:r>
                      </m:e>
                    </m:mr>
                  </m:m>
                </m:e>
                <m:e>
                  <m:r>
                    <w:del w:id="672" w:author="John Gil" w:date="2022-08-26T14:17:00Z">
                      <w:rPr>
                        <w:rFonts w:ascii="Cambria Math" w:hAnsi="Cambria Math"/>
                        <w:sz w:val="32"/>
                        <w:szCs w:val="32"/>
                        <w:lang w:eastAsia="ru-RU"/>
                      </w:rPr>
                      <m:t xml:space="preserve">   -sinφ </m:t>
                    </w:del>
                  </m:r>
                </m:e>
                <m:e>
                  <m:r>
                    <w:del w:id="673" w:author="John Gil" w:date="2022-08-26T14:17:00Z">
                      <w:rPr>
                        <w:rFonts w:ascii="Cambria Math" w:hAnsi="Cambria Math"/>
                        <w:sz w:val="32"/>
                        <w:szCs w:val="32"/>
                        <w:lang w:eastAsia="ru-RU"/>
                      </w:rPr>
                      <m:t xml:space="preserve"> </m:t>
                    </w:del>
                  </m:r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del w:id="674" w:author="John Gil" w:date="2022-08-26T14:17:00Z">
                          <w:rPr>
                            <w:rFonts w:ascii="Cambria Math" w:hAnsi="Cambria Math"/>
                            <w:i/>
                            <w:sz w:val="32"/>
                            <w:szCs w:val="32"/>
                            <w:lang w:eastAsia="ru-RU"/>
                          </w:rPr>
                        </w:del>
                      </m:ctrlPr>
                    </m:mPr>
                    <m:mr>
                      <m:e>
                        <m:r>
                          <w:del w:id="675" w:author="John Gil" w:date="2022-08-26T14:17:00Z">
                            <w:rPr>
                              <w:rFonts w:ascii="Cambria Math" w:hAnsi="Cambria Math"/>
                              <w:sz w:val="32"/>
                              <w:szCs w:val="32"/>
                              <w:lang w:eastAsia="ru-RU"/>
                            </w:rPr>
                            <m:t xml:space="preserve">0   </m:t>
                          </w:del>
                        </m:r>
                      </m:e>
                      <m:e>
                        <m:r>
                          <w:del w:id="676" w:author="John Gil" w:date="2022-08-26T14:17:00Z">
                            <w:rPr>
                              <w:rFonts w:ascii="Cambria Math" w:hAnsi="Cambria Math"/>
                              <w:sz w:val="32"/>
                              <w:szCs w:val="32"/>
                              <w:lang w:eastAsia="ru-RU"/>
                            </w:rPr>
                            <m:t xml:space="preserve">   0</m:t>
                          </w:del>
                        </m:r>
                      </m:e>
                    </m:mr>
                  </m:m>
                </m:e>
              </m:mr>
              <m:mr>
                <m:e>
                  <m:r>
                    <w:del w:id="677" w:author="John Gil" w:date="2022-08-26T14:17:00Z">
                      <w:rPr>
                        <w:rFonts w:ascii="Cambria Math" w:hAnsi="Cambria Math"/>
                        <w:sz w:val="32"/>
                        <w:szCs w:val="32"/>
                        <w:lang w:eastAsia="ru-RU"/>
                      </w:rPr>
                      <m:t>sinφ</m:t>
                    </w:del>
                  </m:r>
                </m:e>
                <m:e>
                  <m:r>
                    <w:del w:id="678" w:author="John Gil" w:date="2022-08-26T14:17:00Z">
                      <w:rPr>
                        <w:rFonts w:ascii="Cambria Math" w:hAnsi="Cambria Math"/>
                        <w:sz w:val="32"/>
                        <w:szCs w:val="32"/>
                        <w:lang w:eastAsia="ru-RU"/>
                      </w:rPr>
                      <m:t xml:space="preserve">    </m:t>
                    </w:del>
                  </m:r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del w:id="679" w:author="John Gil" w:date="2022-08-26T14:17:00Z">
                          <w:rPr>
                            <w:rFonts w:ascii="Cambria Math" w:hAnsi="Cambria Math"/>
                            <w:i/>
                            <w:sz w:val="32"/>
                            <w:szCs w:val="32"/>
                            <w:lang w:eastAsia="ru-RU"/>
                          </w:rPr>
                        </w:del>
                      </m:ctrlPr>
                    </m:mPr>
                    <m:mr>
                      <m:e>
                        <m:r>
                          <w:del w:id="680" w:author="John Gil" w:date="2022-08-26T14:17:00Z">
                            <w:rPr>
                              <w:rFonts w:ascii="Cambria Math" w:hAnsi="Cambria Math"/>
                              <w:sz w:val="32"/>
                              <w:szCs w:val="32"/>
                              <w:lang w:eastAsia="ru-RU"/>
                            </w:rPr>
                            <m:t>cosφ</m:t>
                          </w:del>
                        </m:r>
                      </m:e>
                    </m:mr>
                  </m:m>
                </m:e>
                <m:e>
                  <m:r>
                    <w:del w:id="681" w:author="John Gil" w:date="2022-08-26T14:17:00Z">
                      <w:rPr>
                        <w:rFonts w:ascii="Cambria Math" w:hAnsi="Cambria Math"/>
                        <w:sz w:val="32"/>
                        <w:szCs w:val="32"/>
                        <w:lang w:eastAsia="ru-RU"/>
                      </w:rPr>
                      <m:t xml:space="preserve"> </m:t>
                    </w:del>
                  </m:r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del w:id="682" w:author="John Gil" w:date="2022-08-26T14:17:00Z">
                          <w:rPr>
                            <w:rFonts w:ascii="Cambria Math" w:hAnsi="Cambria Math"/>
                            <w:i/>
                            <w:sz w:val="32"/>
                            <w:szCs w:val="32"/>
                            <w:lang w:eastAsia="ru-RU"/>
                          </w:rPr>
                        </w:del>
                      </m:ctrlPr>
                    </m:mPr>
                    <m:mr>
                      <m:e>
                        <m:r>
                          <w:del w:id="683" w:author="John Gil" w:date="2022-08-26T14:17:00Z">
                            <w:rPr>
                              <w:rFonts w:ascii="Cambria Math" w:hAnsi="Cambria Math"/>
                              <w:sz w:val="32"/>
                              <w:szCs w:val="32"/>
                              <w:lang w:eastAsia="ru-RU"/>
                            </w:rPr>
                            <m:t>0</m:t>
                          </w:del>
                        </m:r>
                      </m:e>
                      <m:e>
                        <m:r>
                          <w:del w:id="684" w:author="John Gil" w:date="2022-08-26T14:17:00Z">
                            <w:rPr>
                              <w:rFonts w:ascii="Cambria Math" w:hAnsi="Cambria Math"/>
                              <w:sz w:val="32"/>
                              <w:szCs w:val="32"/>
                              <w:lang w:eastAsia="ru-RU"/>
                            </w:rPr>
                            <m:t xml:space="preserve">      0</m:t>
                          </w:del>
                        </m:r>
                      </m:e>
                    </m:mr>
                  </m:m>
                </m:e>
              </m:mr>
              <m:mr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del w:id="685" w:author="John Gil" w:date="2022-08-26T14:17:00Z">
                          <w:rPr>
                            <w:rFonts w:ascii="Cambria Math" w:hAnsi="Cambria Math"/>
                            <w:i/>
                            <w:sz w:val="32"/>
                            <w:szCs w:val="32"/>
                            <w:lang w:eastAsia="ru-RU"/>
                          </w:rPr>
                        </w:del>
                      </m:ctrlPr>
                    </m:mPr>
                    <m:mr>
                      <m:e>
                        <m:r>
                          <w:del w:id="686" w:author="John Gil" w:date="2022-08-26T14:17:00Z">
                            <w:rPr>
                              <w:rFonts w:ascii="Cambria Math" w:hAnsi="Cambria Math"/>
                              <w:sz w:val="32"/>
                              <w:szCs w:val="32"/>
                              <w:lang w:eastAsia="ru-RU"/>
                            </w:rPr>
                            <m:t>0</m:t>
                          </w:del>
                        </m:r>
                      </m:e>
                    </m:mr>
                    <m:mr>
                      <m:e>
                        <m:r>
                          <w:del w:id="687" w:author="John Gil" w:date="2022-08-26T14:17:00Z">
                            <w:rPr>
                              <w:rFonts w:ascii="Cambria Math" w:hAnsi="Cambria Math"/>
                              <w:sz w:val="32"/>
                              <w:szCs w:val="32"/>
                              <w:lang w:eastAsia="ru-RU"/>
                            </w:rPr>
                            <m:t>0</m:t>
                          </w:del>
                        </m:r>
                      </m:e>
                    </m:mr>
                  </m:m>
                </m:e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del w:id="688" w:author="John Gil" w:date="2022-08-26T14:17:00Z">
                          <w:rPr>
                            <w:rFonts w:ascii="Cambria Math" w:hAnsi="Cambria Math"/>
                            <w:i/>
                            <w:sz w:val="32"/>
                            <w:szCs w:val="32"/>
                            <w:lang w:eastAsia="ru-RU"/>
                          </w:rPr>
                        </w:del>
                      </m:ctrlPr>
                    </m:mPr>
                    <m:mr>
                      <m:e>
                        <m:r>
                          <w:del w:id="689" w:author="John Gil" w:date="2022-08-26T14:17:00Z">
                            <w:rPr>
                              <w:rFonts w:ascii="Cambria Math" w:hAnsi="Cambria Math"/>
                              <w:sz w:val="32"/>
                              <w:szCs w:val="32"/>
                              <w:lang w:eastAsia="ru-RU"/>
                            </w:rPr>
                            <m:t xml:space="preserve">    0</m:t>
                          </w:del>
                        </m:r>
                      </m:e>
                    </m:mr>
                    <m:mr>
                      <m:e>
                        <m:r>
                          <w:del w:id="690" w:author="John Gil" w:date="2022-08-26T14:17:00Z">
                            <w:rPr>
                              <w:rFonts w:ascii="Cambria Math" w:hAnsi="Cambria Math"/>
                              <w:sz w:val="32"/>
                              <w:szCs w:val="32"/>
                              <w:lang w:eastAsia="ru-RU"/>
                            </w:rPr>
                            <m:t xml:space="preserve">    0</m:t>
                          </w:del>
                        </m:r>
                      </m:e>
                    </m:mr>
                  </m:m>
                </m:e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del w:id="691" w:author="John Gil" w:date="2022-08-26T14:17:00Z">
                          <w:rPr>
                            <w:rFonts w:ascii="Cambria Math" w:hAnsi="Cambria Math"/>
                            <w:i/>
                            <w:sz w:val="32"/>
                            <w:szCs w:val="32"/>
                            <w:lang w:eastAsia="ru-RU"/>
                          </w:rPr>
                        </w:del>
                      </m:ctrlPr>
                    </m:mPr>
                    <m:mr>
                      <m:e>
                        <m:m>
                          <m:mPr>
                            <m:mcs>
                              <m:mc>
                                <m:mcPr>
                                  <m:count m:val="1"/>
                                  <m:mcJc m:val="center"/>
                                </m:mcPr>
                              </m:mc>
                            </m:mcs>
                            <m:ctrlPr>
                              <w:del w:id="692" w:author="John Gil" w:date="2022-08-26T14:17:00Z">
                                <w:rPr>
                                  <w:rFonts w:ascii="Cambria Math" w:hAnsi="Cambria Math"/>
                                  <w:i/>
                                  <w:sz w:val="32"/>
                                  <w:szCs w:val="32"/>
                                  <w:lang w:eastAsia="ru-RU"/>
                                </w:rPr>
                              </w:del>
                            </m:ctrlPr>
                          </m:mPr>
                          <m:mr>
                            <m:e>
                              <m:r>
                                <w:del w:id="693" w:author="John Gil" w:date="2022-08-26T14:17:00Z">
                                  <w:rPr>
                                    <w:rFonts w:ascii="Cambria Math" w:hAnsi="Cambria Math"/>
                                    <w:sz w:val="32"/>
                                    <w:szCs w:val="32"/>
                                    <w:lang w:eastAsia="ru-RU"/>
                                  </w:rPr>
                                  <m:t xml:space="preserve"> 1</m:t>
                                </w:del>
                              </m:r>
                            </m:e>
                          </m:mr>
                          <m:mr>
                            <m:e>
                              <m:r>
                                <w:del w:id="694" w:author="John Gil" w:date="2022-08-26T14:17:00Z">
                                  <w:rPr>
                                    <w:rFonts w:ascii="Cambria Math" w:hAnsi="Cambria Math"/>
                                    <w:sz w:val="32"/>
                                    <w:szCs w:val="32"/>
                                    <w:lang w:eastAsia="ru-RU"/>
                                  </w:rPr>
                                  <m:t xml:space="preserve"> 0</m:t>
                                </w:del>
                              </m:r>
                            </m:e>
                          </m:mr>
                        </m:m>
                      </m:e>
                      <m:e>
                        <m:m>
                          <m:mPr>
                            <m:mcs>
                              <m:mc>
                                <m:mcPr>
                                  <m:count m:val="1"/>
                                  <m:mcJc m:val="center"/>
                                </m:mcPr>
                              </m:mc>
                            </m:mcs>
                            <m:ctrlPr>
                              <w:del w:id="695" w:author="John Gil" w:date="2022-08-26T14:17:00Z">
                                <w:rPr>
                                  <w:rFonts w:ascii="Cambria Math" w:hAnsi="Cambria Math"/>
                                  <w:i/>
                                  <w:sz w:val="32"/>
                                  <w:szCs w:val="32"/>
                                  <w:lang w:eastAsia="ru-RU"/>
                                </w:rPr>
                              </w:del>
                            </m:ctrlPr>
                          </m:mPr>
                          <m:mr>
                            <m:e>
                              <m:r>
                                <w:del w:id="696" w:author="John Gil" w:date="2022-08-26T14:17:00Z">
                                  <w:rPr>
                                    <w:rFonts w:ascii="Cambria Math" w:hAnsi="Cambria Math"/>
                                    <w:sz w:val="32"/>
                                    <w:szCs w:val="32"/>
                                    <w:lang w:eastAsia="ru-RU"/>
                                  </w:rPr>
                                  <m:t xml:space="preserve">      0</m:t>
                                </w:del>
                              </m:r>
                            </m:e>
                          </m:mr>
                          <m:mr>
                            <m:e>
                              <m:r>
                                <w:del w:id="697" w:author="John Gil" w:date="2022-08-26T14:17:00Z">
                                  <w:rPr>
                                    <w:rFonts w:ascii="Cambria Math" w:hAnsi="Cambria Math"/>
                                    <w:sz w:val="32"/>
                                    <w:szCs w:val="32"/>
                                    <w:lang w:eastAsia="ru-RU"/>
                                  </w:rPr>
                                  <m:t xml:space="preserve">      1</m:t>
                                </w:del>
                              </m:r>
                            </m:e>
                          </m:mr>
                        </m:m>
                      </m:e>
                    </m:mr>
                  </m:m>
                </m:e>
              </m:mr>
            </m:m>
          </m:e>
        </m:d>
        <m:r>
          <w:del w:id="698" w:author="John Gil" w:date="2022-08-26T14:17:00Z">
            <w:rPr>
              <w:rFonts w:ascii="Cambria Math" w:hAnsi="Cambria Math"/>
              <w:sz w:val="32"/>
              <w:szCs w:val="32"/>
              <w:lang w:eastAsia="ru-RU"/>
            </w:rPr>
            <m:t>×</m:t>
          </w:del>
        </m:r>
        <m:d>
          <m:dPr>
            <m:ctrlPr>
              <w:del w:id="699" w:author="John Gil" w:date="2022-08-26T14:17:00Z">
                <w:rPr>
                  <w:rFonts w:ascii="Cambria Math" w:hAnsi="Cambria Math"/>
                  <w:i/>
                  <w:sz w:val="32"/>
                  <w:szCs w:val="32"/>
                  <w:lang w:eastAsia="ru-RU"/>
                </w:rPr>
              </w:del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del w:id="700" w:author="John Gil" w:date="2022-08-26T14:17:00Z">
                    <w:rPr>
                      <w:rFonts w:ascii="Cambria Math" w:hAnsi="Cambria Math"/>
                      <w:i/>
                      <w:sz w:val="32"/>
                      <w:szCs w:val="32"/>
                      <w:lang w:eastAsia="ru-RU"/>
                    </w:rPr>
                  </w:del>
                </m:ctrlPr>
              </m:mPr>
              <m:mr>
                <m:e>
                  <m:r>
                    <w:del w:id="701" w:author="John Gil" w:date="2022-08-26T14:17:00Z">
                      <w:rPr>
                        <w:rFonts w:ascii="Cambria Math" w:hAnsi="Cambria Math"/>
                        <w:sz w:val="32"/>
                        <w:szCs w:val="32"/>
                        <w:lang w:eastAsia="ru-RU"/>
                      </w:rPr>
                      <m:t>x</m:t>
                    </w:del>
                  </m:r>
                </m:e>
              </m:mr>
              <m:mr>
                <m:e>
                  <m:r>
                    <w:del w:id="702" w:author="John Gil" w:date="2022-08-26T14:17:00Z">
                      <w:rPr>
                        <w:rFonts w:ascii="Cambria Math" w:hAnsi="Cambria Math"/>
                        <w:sz w:val="32"/>
                        <w:szCs w:val="32"/>
                        <w:lang w:eastAsia="ru-RU"/>
                      </w:rPr>
                      <m:t>y</m:t>
                    </w:del>
                  </m:r>
                </m:e>
              </m:mr>
              <m:mr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del w:id="703" w:author="John Gil" w:date="2022-08-26T14:17:00Z">
                          <w:rPr>
                            <w:rFonts w:ascii="Cambria Math" w:hAnsi="Cambria Math"/>
                            <w:i/>
                            <w:sz w:val="32"/>
                            <w:szCs w:val="32"/>
                            <w:lang w:eastAsia="ru-RU"/>
                          </w:rPr>
                        </w:del>
                      </m:ctrlPr>
                    </m:mPr>
                    <m:mr>
                      <m:e>
                        <m:r>
                          <w:del w:id="704" w:author="John Gil" w:date="2022-08-26T14:17:00Z">
                            <w:rPr>
                              <w:rFonts w:ascii="Cambria Math" w:hAnsi="Cambria Math"/>
                              <w:sz w:val="32"/>
                              <w:szCs w:val="32"/>
                              <w:lang w:eastAsia="ru-RU"/>
                            </w:rPr>
                            <m:t>z</m:t>
                          </w:del>
                        </m:r>
                      </m:e>
                    </m:mr>
                    <m:mr>
                      <m:e>
                        <m:r>
                          <w:del w:id="705" w:author="John Gil" w:date="2022-08-26T14:17:00Z">
                            <w:rPr>
                              <w:rFonts w:ascii="Cambria Math" w:hAnsi="Cambria Math"/>
                              <w:sz w:val="32"/>
                              <w:szCs w:val="32"/>
                              <w:lang w:eastAsia="ru-RU"/>
                            </w:rPr>
                            <m:t>1</m:t>
                          </w:del>
                        </m:r>
                      </m:e>
                    </m:mr>
                  </m:m>
                </m:e>
              </m:mr>
            </m:m>
          </m:e>
        </m:d>
      </m:oMath>
      <w:del w:id="706" w:author="John Gil" w:date="2022-08-26T14:17:00Z">
        <w:r w:rsidR="00857E1F" w:rsidRPr="002D656D" w:rsidDel="00587629">
          <w:rPr>
            <w:rFonts w:ascii="Cambria Math" w:hAnsi="Cambria Math"/>
            <w:i/>
            <w:sz w:val="32"/>
            <w:szCs w:val="32"/>
            <w:lang w:eastAsia="ru-RU"/>
            <w:rPrChange w:id="707" w:author="John Gil" w:date="2022-08-24T15:07:00Z">
              <w:rPr>
                <w:sz w:val="32"/>
                <w:szCs w:val="32"/>
                <w:lang w:eastAsia="ru-RU"/>
              </w:rPr>
            </w:rPrChange>
          </w:rPr>
          <w:delText xml:space="preserve"> = </w:delText>
        </w:r>
        <m:oMath>
          <m:d>
            <m:dPr>
              <m:ctrlPr>
                <w:rPr>
                  <w:rFonts w:ascii="Cambria Math" w:hAnsi="Cambria Math"/>
                  <w:i/>
                  <w:sz w:val="32"/>
                  <w:szCs w:val="32"/>
                  <w:lang w:eastAsia="ru-RU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  <w:sz w:val="32"/>
                      <w:szCs w:val="32"/>
                      <w:lang w:eastAsia="ru-RU"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  <w:sz w:val="32"/>
                        <w:szCs w:val="32"/>
                        <w:lang w:eastAsia="ru-RU"/>
                      </w:rPr>
                      <m:t>cosφ*x-sinφ*y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  <w:sz w:val="32"/>
                        <w:szCs w:val="32"/>
                        <w:lang w:eastAsia="ru-RU"/>
                      </w:rPr>
                      <m:t>sinφ*x+cosφ*y</m:t>
                    </m:r>
                  </m:e>
                </m:mr>
                <m:m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i/>
                            <w:sz w:val="32"/>
                            <w:szCs w:val="32"/>
                            <w:lang w:eastAsia="ru-RU"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/>
                              <w:sz w:val="32"/>
                              <w:szCs w:val="32"/>
                              <w:lang w:eastAsia="ru-RU"/>
                            </w:rPr>
                            <m:t>z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hAnsi="Cambria Math"/>
                              <w:sz w:val="32"/>
                              <w:szCs w:val="32"/>
                              <w:lang w:eastAsia="ru-RU"/>
                            </w:rPr>
                            <m:t>1</m:t>
                          </m:r>
                        </m:e>
                      </m:mr>
                    </m:m>
                  </m:e>
                </m:mr>
              </m:m>
            </m:e>
          </m:d>
        </m:oMath>
      </w:del>
    </w:p>
    <w:p w14:paraId="258B115A" w14:textId="45279B85" w:rsidR="005E4279" w:rsidRPr="00822CBA" w:rsidDel="00587629" w:rsidRDefault="005E4279" w:rsidP="00F13D82">
      <w:pPr>
        <w:widowControl/>
        <w:autoSpaceDE/>
        <w:autoSpaceDN/>
        <w:spacing w:after="160"/>
        <w:rPr>
          <w:del w:id="708" w:author="John Gil" w:date="2022-08-26T14:17:00Z"/>
        </w:rPr>
      </w:pPr>
    </w:p>
    <w:p w14:paraId="4FBE4B6D" w14:textId="527E0FE8" w:rsidR="003378EB" w:rsidRPr="00211E91" w:rsidDel="00587629" w:rsidRDefault="003378EB" w:rsidP="003378EB">
      <w:pPr>
        <w:pStyle w:val="a3"/>
        <w:spacing w:before="8"/>
        <w:rPr>
          <w:del w:id="709" w:author="John Gil" w:date="2022-08-26T14:17:00Z"/>
          <w:lang w:val="en-US"/>
          <w:rPrChange w:id="710" w:author="John Gil" w:date="2022-08-23T18:22:00Z">
            <w:rPr>
              <w:del w:id="711" w:author="John Gil" w:date="2022-08-26T14:17:00Z"/>
            </w:rPr>
          </w:rPrChange>
        </w:rPr>
      </w:pPr>
      <w:del w:id="712" w:author="John Gil" w:date="2022-08-26T14:17:00Z">
        <w:r w:rsidDel="00587629">
          <w:delText xml:space="preserve">Чтобы применить все геометрические </w:delText>
        </w:r>
        <w:r w:rsidR="00E65001" w:rsidDel="00587629">
          <w:delText>трансформации</w:delText>
        </w:r>
        <w:r w:rsidDel="00587629">
          <w:delText xml:space="preserve"> используется произведение матрицы переноса</w:delText>
        </w:r>
        <w:r w:rsidRPr="003378EB" w:rsidDel="00587629">
          <w:delText xml:space="preserve">, </w:delText>
        </w:r>
        <w:r w:rsidDel="00587629">
          <w:delText>матриц вращения и матрицы масштабирования.</w:delText>
        </w:r>
      </w:del>
    </w:p>
    <w:p w14:paraId="2BC362FD" w14:textId="49351A09" w:rsidR="003378EB" w:rsidDel="00587629" w:rsidRDefault="003378EB" w:rsidP="003378EB">
      <w:pPr>
        <w:pStyle w:val="a3"/>
        <w:spacing w:before="8"/>
        <w:rPr>
          <w:del w:id="713" w:author="John Gil" w:date="2022-08-26T14:17:00Z"/>
        </w:rPr>
      </w:pPr>
    </w:p>
    <w:p w14:paraId="6D8B1B83" w14:textId="2F617EC5" w:rsidR="003378EB" w:rsidRPr="00E65001" w:rsidDel="00587629" w:rsidRDefault="00B5794D" w:rsidP="003378EB">
      <w:pPr>
        <w:pStyle w:val="a3"/>
        <w:spacing w:before="8"/>
        <w:rPr>
          <w:del w:id="714" w:author="John Gil" w:date="2022-08-26T14:17:00Z"/>
          <w:sz w:val="24"/>
          <w:szCs w:val="24"/>
          <w:lang w:eastAsia="ru-RU"/>
        </w:rPr>
      </w:pPr>
      <m:oMathPara>
        <m:oMath>
          <m:d>
            <m:dPr>
              <m:ctrlPr>
                <w:del w:id="715" w:author="John Gil" w:date="2022-08-26T14:17:00Z">
                  <w:rPr>
                    <w:rFonts w:ascii="Cambria Math" w:hAnsi="Cambria Math"/>
                    <w:i/>
                    <w:sz w:val="24"/>
                    <w:szCs w:val="24"/>
                    <w:lang w:eastAsia="ru-RU"/>
                  </w:rPr>
                </w:del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del w:id="716" w:author="John Gil" w:date="2022-08-26T14:17:00Z">
                      <w:rPr>
                        <w:rFonts w:ascii="Cambria Math" w:hAnsi="Cambria Math"/>
                        <w:i/>
                        <w:sz w:val="24"/>
                        <w:szCs w:val="24"/>
                        <w:lang w:eastAsia="ru-RU"/>
                      </w:rPr>
                    </w:del>
                  </m:ctrlPr>
                </m:mPr>
                <m:mr>
                  <m:e>
                    <m:r>
                      <w:del w:id="717" w:author="John Gil" w:date="2022-08-26T14:17:00Z">
                        <w:rPr>
                          <w:rFonts w:ascii="Cambria Math" w:hAnsi="Cambria Math"/>
                          <w:sz w:val="24"/>
                          <w:szCs w:val="24"/>
                          <w:lang w:eastAsia="ru-RU"/>
                        </w:rPr>
                        <m:t>1</m:t>
                      </w:del>
                    </m:r>
                  </m:e>
                  <m:e>
                    <m:r>
                      <w:del w:id="718" w:author="John Gil" w:date="2022-08-26T14:17:00Z">
                        <w:rPr>
                          <w:rFonts w:ascii="Cambria Math" w:hAnsi="Cambria Math"/>
                          <w:sz w:val="24"/>
                          <w:szCs w:val="24"/>
                          <w:lang w:eastAsia="ru-RU"/>
                        </w:rPr>
                        <m:t>0</m:t>
                      </w:del>
                    </m:r>
                  </m:e>
                  <m:e>
                    <m:m>
                      <m:mPr>
                        <m:mcs>
                          <m:mc>
                            <m:mcPr>
                              <m:count m:val="2"/>
                              <m:mcJc m:val="center"/>
                            </m:mcPr>
                          </m:mc>
                        </m:mcs>
                        <m:ctrlPr>
                          <w:del w:id="719" w:author="John Gil" w:date="2022-08-26T14:17:00Z">
                            <w:rPr>
                              <w:rFonts w:ascii="Cambria Math" w:hAnsi="Cambria Math"/>
                              <w:i/>
                              <w:sz w:val="24"/>
                              <w:szCs w:val="24"/>
                              <w:lang w:eastAsia="ru-RU"/>
                            </w:rPr>
                          </w:del>
                        </m:ctrlPr>
                      </m:mPr>
                      <m:mr>
                        <m:e>
                          <m:r>
                            <w:del w:id="720" w:author="John Gil" w:date="2022-08-26T14:17:00Z">
                              <w:rPr>
                                <w:rFonts w:ascii="Cambria Math" w:hAnsi="Cambria Math"/>
                                <w:sz w:val="24"/>
                                <w:szCs w:val="24"/>
                                <w:lang w:eastAsia="ru-RU"/>
                              </w:rPr>
                              <m:t>0</m:t>
                            </w:del>
                          </m:r>
                        </m:e>
                        <m:e>
                          <m:sSub>
                            <m:sSubPr>
                              <m:ctrlPr>
                                <w:del w:id="721" w:author="John Gil" w:date="2022-08-26T14:17:00Z">
                                  <w:rPr>
                                    <w:rFonts w:ascii="Cambria Math" w:hAnsi="Cambria Math"/>
                                    <w:i/>
                                    <w:sz w:val="24"/>
                                    <w:szCs w:val="24"/>
                                    <w:lang w:eastAsia="ru-RU"/>
                                  </w:rPr>
                                </w:del>
                              </m:ctrlPr>
                            </m:sSubPr>
                            <m:e>
                              <m:r>
                                <w:del w:id="722" w:author="John Gil" w:date="2022-08-26T14:17:00Z">
                                  <w:rPr>
                                    <w:rFonts w:ascii="Cambria Math" w:hAnsi="Cambria Math"/>
                                    <w:sz w:val="24"/>
                                    <w:szCs w:val="24"/>
                                    <w:lang w:eastAsia="ru-RU"/>
                                  </w:rPr>
                                  <m:t>T</m:t>
                                </w:del>
                              </m:r>
                            </m:e>
                            <m:sub>
                              <m:r>
                                <w:del w:id="723" w:author="John Gil" w:date="2022-08-26T14:17:00Z">
                                  <w:rPr>
                                    <w:rFonts w:ascii="Cambria Math" w:hAnsi="Cambria Math"/>
                                    <w:sz w:val="24"/>
                                    <w:szCs w:val="24"/>
                                    <w:lang w:eastAsia="ru-RU"/>
                                  </w:rPr>
                                  <m:t>x</m:t>
                                </w:del>
                              </m:r>
                            </m:sub>
                          </m:sSub>
                        </m:e>
                      </m:mr>
                    </m:m>
                  </m:e>
                </m:mr>
                <m:mr>
                  <m:e>
                    <m:r>
                      <w:del w:id="724" w:author="John Gil" w:date="2022-08-26T14:17:00Z">
                        <w:rPr>
                          <w:rFonts w:ascii="Cambria Math" w:hAnsi="Cambria Math"/>
                          <w:sz w:val="24"/>
                          <w:szCs w:val="24"/>
                          <w:lang w:eastAsia="ru-RU"/>
                        </w:rPr>
                        <m:t>0</m:t>
                      </w:del>
                    </m:r>
                  </m:e>
                  <m:e>
                    <m:r>
                      <w:del w:id="725" w:author="John Gil" w:date="2022-08-26T14:17:00Z">
                        <w:rPr>
                          <w:rFonts w:ascii="Cambria Math" w:hAnsi="Cambria Math"/>
                          <w:sz w:val="24"/>
                          <w:szCs w:val="24"/>
                          <w:lang w:eastAsia="ru-RU"/>
                        </w:rPr>
                        <m:t>1</m:t>
                      </w:del>
                    </m:r>
                  </m:e>
                  <m:e>
                    <m:m>
                      <m:mPr>
                        <m:mcs>
                          <m:mc>
                            <m:mcPr>
                              <m:count m:val="2"/>
                              <m:mcJc m:val="center"/>
                            </m:mcPr>
                          </m:mc>
                        </m:mcs>
                        <m:ctrlPr>
                          <w:del w:id="726" w:author="John Gil" w:date="2022-08-26T14:17:00Z">
                            <w:rPr>
                              <w:rFonts w:ascii="Cambria Math" w:hAnsi="Cambria Math"/>
                              <w:i/>
                              <w:sz w:val="24"/>
                              <w:szCs w:val="24"/>
                              <w:lang w:eastAsia="ru-RU"/>
                            </w:rPr>
                          </w:del>
                        </m:ctrlPr>
                      </m:mPr>
                      <m:mr>
                        <m:e>
                          <m:r>
                            <w:del w:id="727" w:author="John Gil" w:date="2022-08-26T14:17:00Z">
                              <w:rPr>
                                <w:rFonts w:ascii="Cambria Math" w:hAnsi="Cambria Math"/>
                                <w:sz w:val="24"/>
                                <w:szCs w:val="24"/>
                                <w:lang w:eastAsia="ru-RU"/>
                              </w:rPr>
                              <m:t>0</m:t>
                            </w:del>
                          </m:r>
                        </m:e>
                        <m:e>
                          <m:sSub>
                            <m:sSubPr>
                              <m:ctrlPr>
                                <w:del w:id="728" w:author="John Gil" w:date="2022-08-26T14:17:00Z">
                                  <w:rPr>
                                    <w:rFonts w:ascii="Cambria Math" w:hAnsi="Cambria Math"/>
                                    <w:i/>
                                    <w:sz w:val="24"/>
                                    <w:szCs w:val="24"/>
                                    <w:lang w:eastAsia="ru-RU"/>
                                  </w:rPr>
                                </w:del>
                              </m:ctrlPr>
                            </m:sSubPr>
                            <m:e>
                              <m:r>
                                <w:del w:id="729" w:author="John Gil" w:date="2022-08-26T14:17:00Z">
                                  <w:rPr>
                                    <w:rFonts w:ascii="Cambria Math" w:hAnsi="Cambria Math"/>
                                    <w:sz w:val="24"/>
                                    <w:szCs w:val="24"/>
                                    <w:lang w:eastAsia="ru-RU"/>
                                  </w:rPr>
                                  <m:t>T</m:t>
                                </w:del>
                              </m:r>
                            </m:e>
                            <m:sub>
                              <m:r>
                                <w:del w:id="730" w:author="John Gil" w:date="2022-08-26T14:17:00Z">
                                  <w:rPr>
                                    <w:rFonts w:ascii="Cambria Math" w:hAnsi="Cambria Math"/>
                                    <w:sz w:val="24"/>
                                    <w:szCs w:val="24"/>
                                    <w:lang w:eastAsia="ru-RU"/>
                                  </w:rPr>
                                  <m:t>y</m:t>
                                </w:del>
                              </m:r>
                            </m:sub>
                          </m:sSub>
                        </m:e>
                      </m:mr>
                    </m:m>
                  </m:e>
                </m:mr>
                <m:m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del w:id="731" w:author="John Gil" w:date="2022-08-26T14:17:00Z">
                            <w:rPr>
                              <w:rFonts w:ascii="Cambria Math" w:hAnsi="Cambria Math"/>
                              <w:i/>
                              <w:sz w:val="24"/>
                              <w:szCs w:val="24"/>
                              <w:lang w:eastAsia="ru-RU"/>
                            </w:rPr>
                          </w:del>
                        </m:ctrlPr>
                      </m:mPr>
                      <m:mr>
                        <m:e>
                          <m:r>
                            <w:del w:id="732" w:author="John Gil" w:date="2022-08-26T14:17:00Z">
                              <w:rPr>
                                <w:rFonts w:ascii="Cambria Math" w:hAnsi="Cambria Math"/>
                                <w:sz w:val="24"/>
                                <w:szCs w:val="24"/>
                                <w:lang w:eastAsia="ru-RU"/>
                              </w:rPr>
                              <m:t>0</m:t>
                            </w:del>
                          </m:r>
                        </m:e>
                      </m:mr>
                      <m:mr>
                        <m:e>
                          <m:r>
                            <w:del w:id="733" w:author="John Gil" w:date="2022-08-26T14:17:00Z">
                              <w:rPr>
                                <w:rFonts w:ascii="Cambria Math" w:hAnsi="Cambria Math"/>
                                <w:sz w:val="24"/>
                                <w:szCs w:val="24"/>
                                <w:lang w:eastAsia="ru-RU"/>
                              </w:rPr>
                              <m:t>0</m:t>
                            </w:del>
                          </m:r>
                        </m:e>
                      </m:mr>
                    </m:m>
                  </m:e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del w:id="734" w:author="John Gil" w:date="2022-08-26T14:17:00Z">
                            <w:rPr>
                              <w:rFonts w:ascii="Cambria Math" w:hAnsi="Cambria Math"/>
                              <w:i/>
                              <w:sz w:val="24"/>
                              <w:szCs w:val="24"/>
                              <w:lang w:eastAsia="ru-RU"/>
                            </w:rPr>
                          </w:del>
                        </m:ctrlPr>
                      </m:mPr>
                      <m:mr>
                        <m:e>
                          <m:r>
                            <w:del w:id="735" w:author="John Gil" w:date="2022-08-26T14:17:00Z">
                              <w:rPr>
                                <w:rFonts w:ascii="Cambria Math" w:hAnsi="Cambria Math"/>
                                <w:sz w:val="24"/>
                                <w:szCs w:val="24"/>
                                <w:lang w:eastAsia="ru-RU"/>
                              </w:rPr>
                              <m:t>0</m:t>
                            </w:del>
                          </m:r>
                        </m:e>
                      </m:mr>
                      <m:mr>
                        <m:e>
                          <m:r>
                            <w:del w:id="736" w:author="John Gil" w:date="2022-08-26T14:17:00Z">
                              <w:rPr>
                                <w:rFonts w:ascii="Cambria Math" w:hAnsi="Cambria Math"/>
                                <w:sz w:val="24"/>
                                <w:szCs w:val="24"/>
                                <w:lang w:eastAsia="ru-RU"/>
                              </w:rPr>
                              <m:t>0</m:t>
                            </w:del>
                          </m:r>
                        </m:e>
                      </m:mr>
                    </m:m>
                  </m:e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del w:id="737" w:author="John Gil" w:date="2022-08-26T14:17:00Z">
                            <w:rPr>
                              <w:rFonts w:ascii="Cambria Math" w:hAnsi="Cambria Math"/>
                              <w:i/>
                              <w:sz w:val="24"/>
                              <w:szCs w:val="24"/>
                              <w:lang w:eastAsia="ru-RU"/>
                            </w:rPr>
                          </w:del>
                        </m:ctrlPr>
                      </m:mPr>
                      <m:mr>
                        <m:e>
                          <m:m>
                            <m:mPr>
                              <m:mcs>
                                <m:mc>
                                  <m:mcPr>
                                    <m:count m:val="2"/>
                                    <m:mcJc m:val="center"/>
                                  </m:mcPr>
                                </m:mc>
                              </m:mcs>
                              <m:ctrlPr>
                                <w:del w:id="738" w:author="John Gil" w:date="2022-08-26T14:17:00Z">
                                  <w:rPr>
                                    <w:rFonts w:ascii="Cambria Math" w:hAnsi="Cambria Math"/>
                                    <w:i/>
                                    <w:sz w:val="24"/>
                                    <w:szCs w:val="24"/>
                                    <w:lang w:eastAsia="ru-RU"/>
                                  </w:rPr>
                                </w:del>
                              </m:ctrlPr>
                            </m:mPr>
                            <m:mr>
                              <m:e>
                                <m:r>
                                  <w:del w:id="739" w:author="John Gil" w:date="2022-08-26T14:17:00Z"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  <w:lang w:eastAsia="ru-RU"/>
                                    </w:rPr>
                                    <m:t>1</m:t>
                                  </w:del>
                                </m:r>
                              </m:e>
                              <m:e>
                                <m:sSub>
                                  <m:sSubPr>
                                    <m:ctrlPr>
                                      <w:del w:id="740" w:author="John Gil" w:date="2022-08-26T14:17:00Z">
                                        <w:rPr>
                                          <w:rFonts w:ascii="Cambria Math" w:hAnsi="Cambria Math"/>
                                          <w:i/>
                                          <w:sz w:val="24"/>
                                          <w:szCs w:val="24"/>
                                          <w:lang w:eastAsia="ru-RU"/>
                                        </w:rPr>
                                      </w:del>
                                    </m:ctrlPr>
                                  </m:sSubPr>
                                  <m:e>
                                    <m:r>
                                      <w:del w:id="741" w:author="John Gil" w:date="2022-08-26T14:17:00Z">
                                        <w:rPr>
                                          <w:rFonts w:ascii="Cambria Math" w:hAnsi="Cambria Math"/>
                                          <w:sz w:val="24"/>
                                          <w:szCs w:val="24"/>
                                          <w:lang w:eastAsia="ru-RU"/>
                                        </w:rPr>
                                        <m:t>T</m:t>
                                      </w:del>
                                    </m:r>
                                  </m:e>
                                  <m:sub>
                                    <m:r>
                                      <w:del w:id="742" w:author="John Gil" w:date="2022-08-26T14:17:00Z">
                                        <w:rPr>
                                          <w:rFonts w:ascii="Cambria Math" w:hAnsi="Cambria Math"/>
                                          <w:sz w:val="24"/>
                                          <w:szCs w:val="24"/>
                                          <w:lang w:eastAsia="ru-RU"/>
                                        </w:rPr>
                                        <m:t>z</m:t>
                                      </w:del>
                                    </m:r>
                                  </m:sub>
                                </m:sSub>
                              </m:e>
                            </m:mr>
                          </m:m>
                        </m:e>
                      </m:mr>
                      <m:mr>
                        <m:e>
                          <m:m>
                            <m:mPr>
                              <m:mcs>
                                <m:mc>
                                  <m:mcPr>
                                    <m:count m:val="2"/>
                                    <m:mcJc m:val="center"/>
                                  </m:mcPr>
                                </m:mc>
                              </m:mcs>
                              <m:ctrlPr>
                                <w:del w:id="743" w:author="John Gil" w:date="2022-08-26T14:17:00Z">
                                  <w:rPr>
                                    <w:rFonts w:ascii="Cambria Math" w:hAnsi="Cambria Math"/>
                                    <w:i/>
                                    <w:sz w:val="24"/>
                                    <w:szCs w:val="24"/>
                                    <w:lang w:eastAsia="ru-RU"/>
                                  </w:rPr>
                                </w:del>
                              </m:ctrlPr>
                            </m:mPr>
                            <m:mr>
                              <m:e>
                                <m:r>
                                  <w:del w:id="744" w:author="John Gil" w:date="2022-08-26T14:17:00Z"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  <w:lang w:eastAsia="ru-RU"/>
                                    </w:rPr>
                                    <m:t>0</m:t>
                                  </w:del>
                                </m:r>
                              </m:e>
                              <m:e>
                                <m:r>
                                  <w:del w:id="745" w:author="John Gil" w:date="2022-08-26T14:17:00Z"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  <w:lang w:eastAsia="ru-RU"/>
                                    </w:rPr>
                                    <m:t>1</m:t>
                                  </w:del>
                                </m:r>
                              </m:e>
                            </m:mr>
                          </m:m>
                        </m:e>
                      </m:mr>
                    </m:m>
                  </m:e>
                </m:mr>
              </m:m>
            </m:e>
          </m:d>
          <m:r>
            <w:del w:id="746" w:author="John Gil" w:date="2022-08-26T14:17:00Z">
              <w:rPr>
                <w:rFonts w:ascii="Cambria Math" w:hAnsi="Cambria Math"/>
                <w:sz w:val="24"/>
                <w:szCs w:val="24"/>
                <w:lang w:eastAsia="ru-RU"/>
              </w:rPr>
              <m:t>×</m:t>
            </w:del>
          </m:r>
          <m:d>
            <m:dPr>
              <m:begChr m:val="["/>
              <m:endChr m:val="]"/>
              <m:ctrlPr>
                <w:del w:id="747" w:author="John Gil" w:date="2022-08-26T14:17:00Z">
                  <w:rPr>
                    <w:rFonts w:ascii="Cambria Math" w:hAnsi="Cambria Math"/>
                    <w:i/>
                    <w:sz w:val="24"/>
                    <w:szCs w:val="24"/>
                    <w:lang w:eastAsia="ru-RU"/>
                  </w:rPr>
                </w:del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del w:id="748" w:author="John Gil" w:date="2022-08-26T14:17:00Z">
                      <w:rPr>
                        <w:rFonts w:ascii="Cambria Math" w:hAnsi="Cambria Math"/>
                        <w:i/>
                        <w:sz w:val="24"/>
                        <w:szCs w:val="24"/>
                        <w:lang w:eastAsia="ru-RU"/>
                      </w:rPr>
                    </w:del>
                  </m:ctrlPr>
                </m:mPr>
                <m:m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del w:id="749" w:author="John Gil" w:date="2022-08-26T14:17:00Z">
                            <w:rPr>
                              <w:rFonts w:ascii="Cambria Math" w:hAnsi="Cambria Math"/>
                              <w:i/>
                              <w:sz w:val="24"/>
                              <w:szCs w:val="24"/>
                              <w:lang w:eastAsia="ru-RU"/>
                            </w:rPr>
                          </w:del>
                        </m:ctrlPr>
                      </m:mPr>
                      <m:mr>
                        <m:e>
                          <m:r>
                            <w:del w:id="750" w:author="John Gil" w:date="2022-08-26T14:17:00Z">
                              <w:rPr>
                                <w:rFonts w:ascii="Cambria Math" w:hAnsi="Cambria Math"/>
                                <w:sz w:val="24"/>
                                <w:szCs w:val="24"/>
                                <w:lang w:val="en-US" w:eastAsia="ru-RU"/>
                              </w:rPr>
                              <m:t>1</m:t>
                            </w:del>
                          </m:r>
                        </m:e>
                      </m:mr>
                    </m:m>
                  </m:e>
                  <m:e>
                    <m:r>
                      <w:del w:id="751" w:author="John Gil" w:date="2022-08-26T14:17:00Z">
                        <w:rPr>
                          <w:rFonts w:ascii="Cambria Math" w:hAnsi="Cambria Math"/>
                          <w:sz w:val="24"/>
                          <w:szCs w:val="24"/>
                          <w:lang w:val="en-US" w:eastAsia="ru-RU"/>
                        </w:rPr>
                        <m:t xml:space="preserve">    0</m:t>
                      </w:del>
                    </m:r>
                  </m:e>
                  <m:e>
                    <m:m>
                      <m:mPr>
                        <m:mcs>
                          <m:mc>
                            <m:mcPr>
                              <m:count m:val="2"/>
                              <m:mcJc m:val="center"/>
                            </m:mcPr>
                          </m:mc>
                        </m:mcs>
                        <m:ctrlPr>
                          <w:del w:id="752" w:author="John Gil" w:date="2022-08-26T14:17:00Z">
                            <w:rPr>
                              <w:rFonts w:ascii="Cambria Math" w:hAnsi="Cambria Math"/>
                              <w:i/>
                              <w:sz w:val="24"/>
                              <w:szCs w:val="24"/>
                              <w:lang w:eastAsia="ru-RU"/>
                            </w:rPr>
                          </w:del>
                        </m:ctrlPr>
                      </m:mPr>
                      <m:mr>
                        <m:e>
                          <m:r>
                            <w:del w:id="753" w:author="John Gil" w:date="2022-08-26T14:17:00Z">
                              <w:rPr>
                                <w:rFonts w:ascii="Cambria Math" w:hAnsi="Cambria Math"/>
                                <w:sz w:val="24"/>
                                <w:szCs w:val="24"/>
                                <w:lang w:val="en-US" w:eastAsia="ru-RU"/>
                              </w:rPr>
                              <m:t xml:space="preserve">     0   </m:t>
                            </w:del>
                          </m:r>
                        </m:e>
                        <m:e>
                          <m:r>
                            <w:del w:id="754" w:author="John Gil" w:date="2022-08-26T14:17:00Z">
                              <w:rPr>
                                <w:rFonts w:ascii="Cambria Math" w:hAnsi="Cambria Math"/>
                                <w:sz w:val="24"/>
                                <w:szCs w:val="24"/>
                                <w:lang w:val="en-US" w:eastAsia="ru-RU"/>
                              </w:rPr>
                              <m:t xml:space="preserve">   0</m:t>
                            </w:del>
                          </m:r>
                        </m:e>
                      </m:mr>
                    </m:m>
                  </m:e>
                </m:mr>
                <m:mr>
                  <m:e>
                    <m:r>
                      <w:del w:id="755" w:author="John Gil" w:date="2022-08-26T14:17:00Z">
                        <w:rPr>
                          <w:rFonts w:ascii="Cambria Math" w:hAnsi="Cambria Math"/>
                          <w:sz w:val="24"/>
                          <w:szCs w:val="24"/>
                          <w:lang w:val="en-US" w:eastAsia="ru-RU"/>
                        </w:rPr>
                        <m:t>0</m:t>
                      </w:del>
                    </m:r>
                  </m:e>
                  <m:e>
                    <m:r>
                      <w:del w:id="756" w:author="John Gil" w:date="2022-08-26T14:17:00Z">
                        <w:rPr>
                          <w:rFonts w:ascii="Cambria Math" w:hAnsi="Cambria Math"/>
                          <w:sz w:val="24"/>
                          <w:szCs w:val="24"/>
                          <w:lang w:eastAsia="ru-RU"/>
                        </w:rPr>
                        <m:t xml:space="preserve">    cosφ</m:t>
                      </w:del>
                    </m:r>
                  </m:e>
                  <m:e>
                    <m:m>
                      <m:mPr>
                        <m:mcs>
                          <m:mc>
                            <m:mcPr>
                              <m:count m:val="2"/>
                              <m:mcJc m:val="center"/>
                            </m:mcPr>
                          </m:mc>
                        </m:mcs>
                        <m:ctrlPr>
                          <w:del w:id="757" w:author="John Gil" w:date="2022-08-26T14:17:00Z">
                            <w:rPr>
                              <w:rFonts w:ascii="Cambria Math" w:hAnsi="Cambria Math"/>
                              <w:i/>
                              <w:sz w:val="24"/>
                              <w:szCs w:val="24"/>
                              <w:lang w:eastAsia="ru-RU"/>
                            </w:rPr>
                          </w:del>
                        </m:ctrlPr>
                      </m:mPr>
                      <m:mr>
                        <m:e>
                          <m:r>
                            <w:del w:id="758" w:author="John Gil" w:date="2022-08-26T14:17:00Z">
                              <w:rPr>
                                <w:rFonts w:ascii="Cambria Math" w:hAnsi="Cambria Math"/>
                                <w:sz w:val="24"/>
                                <w:szCs w:val="24"/>
                                <w:lang w:val="en-US" w:eastAsia="ru-RU"/>
                              </w:rPr>
                              <m:t>-</m:t>
                            </w:del>
                          </m:r>
                          <m:r>
                            <w:del w:id="759" w:author="John Gil" w:date="2022-08-26T14:17:00Z">
                              <w:rPr>
                                <w:rFonts w:ascii="Cambria Math" w:hAnsi="Cambria Math"/>
                                <w:sz w:val="24"/>
                                <w:szCs w:val="24"/>
                                <w:lang w:eastAsia="ru-RU"/>
                              </w:rPr>
                              <m:t>sinφ</m:t>
                            </w:del>
                          </m:r>
                        </m:e>
                        <m:e>
                          <m:r>
                            <w:del w:id="760" w:author="John Gil" w:date="2022-08-26T14:17:00Z">
                              <w:rPr>
                                <w:rFonts w:ascii="Cambria Math" w:hAnsi="Cambria Math"/>
                                <w:sz w:val="24"/>
                                <w:szCs w:val="24"/>
                                <w:lang w:val="en-US" w:eastAsia="ru-RU"/>
                              </w:rPr>
                              <m:t xml:space="preserve"> 0</m:t>
                            </w:del>
                          </m:r>
                        </m:e>
                      </m:mr>
                    </m:m>
                  </m:e>
                </m:mr>
                <m:m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del w:id="761" w:author="John Gil" w:date="2022-08-26T14:17:00Z">
                            <w:rPr>
                              <w:rFonts w:ascii="Cambria Math" w:hAnsi="Cambria Math"/>
                              <w:i/>
                              <w:sz w:val="24"/>
                              <w:szCs w:val="24"/>
                              <w:lang w:eastAsia="ru-RU"/>
                            </w:rPr>
                          </w:del>
                        </m:ctrlPr>
                      </m:mPr>
                      <m:mr>
                        <m:e>
                          <m:r>
                            <w:del w:id="762" w:author="John Gil" w:date="2022-08-26T14:17:00Z">
                              <w:rPr>
                                <w:rFonts w:ascii="Cambria Math" w:hAnsi="Cambria Math"/>
                                <w:sz w:val="24"/>
                                <w:szCs w:val="24"/>
                                <w:lang w:val="en-US" w:eastAsia="ru-RU"/>
                              </w:rPr>
                              <m:t>0</m:t>
                            </w:del>
                          </m:r>
                        </m:e>
                      </m:mr>
                      <m:mr>
                        <m:e>
                          <m:r>
                            <w:del w:id="763" w:author="John Gil" w:date="2022-08-26T14:17:00Z">
                              <w:rPr>
                                <w:rFonts w:ascii="Cambria Math" w:hAnsi="Cambria Math"/>
                                <w:sz w:val="24"/>
                                <w:szCs w:val="24"/>
                                <w:lang w:val="en-US" w:eastAsia="ru-RU"/>
                              </w:rPr>
                              <m:t>0</m:t>
                            </w:del>
                          </m:r>
                        </m:e>
                      </m:mr>
                    </m:m>
                  </m:e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del w:id="764" w:author="John Gil" w:date="2022-08-26T14:17:00Z">
                            <w:rPr>
                              <w:rFonts w:ascii="Cambria Math" w:hAnsi="Cambria Math"/>
                              <w:i/>
                              <w:sz w:val="24"/>
                              <w:szCs w:val="24"/>
                              <w:lang w:eastAsia="ru-RU"/>
                            </w:rPr>
                          </w:del>
                        </m:ctrlPr>
                      </m:mPr>
                      <m:mr>
                        <m:e>
                          <m:r>
                            <w:del w:id="765" w:author="John Gil" w:date="2022-08-26T14:17:00Z">
                              <w:rPr>
                                <w:rFonts w:ascii="Cambria Math" w:hAnsi="Cambria Math"/>
                                <w:sz w:val="24"/>
                                <w:szCs w:val="24"/>
                                <w:lang w:eastAsia="ru-RU"/>
                              </w:rPr>
                              <m:t xml:space="preserve">    sinφ</m:t>
                            </w:del>
                          </m:r>
                        </m:e>
                      </m:mr>
                      <m:mr>
                        <m:e>
                          <m:r>
                            <w:del w:id="766" w:author="John Gil" w:date="2022-08-26T14:17:00Z">
                              <w:rPr>
                                <w:rFonts w:ascii="Cambria Math" w:hAnsi="Cambria Math"/>
                                <w:sz w:val="24"/>
                                <w:szCs w:val="24"/>
                                <w:lang w:val="en-US" w:eastAsia="ru-RU"/>
                              </w:rPr>
                              <m:t xml:space="preserve">    0</m:t>
                            </w:del>
                          </m:r>
                        </m:e>
                      </m:mr>
                    </m:m>
                  </m:e>
                  <m:e>
                    <m:m>
                      <m:mPr>
                        <m:mcs>
                          <m:mc>
                            <m:mcPr>
                              <m:count m:val="2"/>
                              <m:mcJc m:val="center"/>
                            </m:mcPr>
                          </m:mc>
                        </m:mcs>
                        <m:ctrlPr>
                          <w:del w:id="767" w:author="John Gil" w:date="2022-08-26T14:17:00Z">
                            <w:rPr>
                              <w:rFonts w:ascii="Cambria Math" w:hAnsi="Cambria Math"/>
                              <w:i/>
                              <w:sz w:val="24"/>
                              <w:szCs w:val="24"/>
                              <w:lang w:eastAsia="ru-RU"/>
                            </w:rPr>
                          </w:del>
                        </m:ctrlPr>
                      </m:mPr>
                      <m:mr>
                        <m:e>
                          <m:m>
                            <m:mPr>
                              <m:mcs>
                                <m:mc>
                                  <m:mcPr>
                                    <m:count m:val="1"/>
                                    <m:mcJc m:val="center"/>
                                  </m:mcPr>
                                </m:mc>
                              </m:mcs>
                              <m:ctrlPr>
                                <w:del w:id="768" w:author="John Gil" w:date="2022-08-26T14:17:00Z">
                                  <w:rPr>
                                    <w:rFonts w:ascii="Cambria Math" w:hAnsi="Cambria Math"/>
                                    <w:i/>
                                    <w:sz w:val="24"/>
                                    <w:szCs w:val="24"/>
                                    <w:lang w:eastAsia="ru-RU"/>
                                  </w:rPr>
                                </w:del>
                              </m:ctrlPr>
                            </m:mPr>
                            <m:mr>
                              <m:e>
                                <m:r>
                                  <w:del w:id="769" w:author="John Gil" w:date="2022-08-26T14:17:00Z"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  <w:lang w:eastAsia="ru-RU"/>
                                    </w:rPr>
                                    <m:t xml:space="preserve">  cosφ</m:t>
                                  </w:del>
                                </m:r>
                              </m:e>
                            </m:mr>
                            <m:mr>
                              <m:e>
                                <m:r>
                                  <w:del w:id="770" w:author="John Gil" w:date="2022-08-26T14:17:00Z"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  <w:lang w:val="en-US" w:eastAsia="ru-RU"/>
                                    </w:rPr>
                                    <m:t xml:space="preserve">  0</m:t>
                                  </w:del>
                                </m:r>
                              </m:e>
                            </m:mr>
                          </m:m>
                        </m:e>
                        <m:e>
                          <m:m>
                            <m:mPr>
                              <m:mcs>
                                <m:mc>
                                  <m:mcPr>
                                    <m:count m:val="1"/>
                                    <m:mcJc m:val="center"/>
                                  </m:mcPr>
                                </m:mc>
                              </m:mcs>
                              <m:ctrlPr>
                                <w:del w:id="771" w:author="John Gil" w:date="2022-08-26T14:17:00Z">
                                  <w:rPr>
                                    <w:rFonts w:ascii="Cambria Math" w:hAnsi="Cambria Math"/>
                                    <w:i/>
                                    <w:sz w:val="24"/>
                                    <w:szCs w:val="24"/>
                                    <w:lang w:eastAsia="ru-RU"/>
                                  </w:rPr>
                                </w:del>
                              </m:ctrlPr>
                            </m:mPr>
                            <m:mr>
                              <m:e>
                                <m:r>
                                  <w:del w:id="772" w:author="John Gil" w:date="2022-08-26T14:17:00Z"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  <w:lang w:val="en-US" w:eastAsia="ru-RU"/>
                                    </w:rPr>
                                    <m:t xml:space="preserve">  0</m:t>
                                  </w:del>
                                </m:r>
                              </m:e>
                            </m:mr>
                            <m:mr>
                              <m:e>
                                <m:r>
                                  <w:del w:id="773" w:author="John Gil" w:date="2022-08-26T14:17:00Z"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  <w:lang w:val="en-US" w:eastAsia="ru-RU"/>
                                    </w:rPr>
                                    <m:t xml:space="preserve">  1</m:t>
                                  </w:del>
                                </m:r>
                              </m:e>
                            </m:mr>
                          </m:m>
                        </m:e>
                      </m:mr>
                    </m:m>
                  </m:e>
                </m:mr>
              </m:m>
            </m:e>
          </m:d>
          <m:r>
            <w:del w:id="774" w:author="John Gil" w:date="2022-08-26T14:17:00Z">
              <w:rPr>
                <w:rFonts w:ascii="Cambria Math" w:hAnsi="Cambria Math"/>
                <w:sz w:val="24"/>
                <w:szCs w:val="24"/>
                <w:lang w:eastAsia="ru-RU"/>
              </w:rPr>
              <m:t>×</m:t>
            </w:del>
          </m:r>
          <m:d>
            <m:dPr>
              <m:begChr m:val="["/>
              <m:endChr m:val="]"/>
              <m:ctrlPr>
                <w:del w:id="775" w:author="John Gil" w:date="2022-08-26T14:17:00Z">
                  <w:rPr>
                    <w:rFonts w:ascii="Cambria Math" w:hAnsi="Cambria Math"/>
                    <w:i/>
                    <w:sz w:val="24"/>
                    <w:szCs w:val="24"/>
                    <w:lang w:eastAsia="ru-RU"/>
                  </w:rPr>
                </w:del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del w:id="776" w:author="John Gil" w:date="2022-08-26T14:17:00Z">
                      <w:rPr>
                        <w:rFonts w:ascii="Cambria Math" w:hAnsi="Cambria Math"/>
                        <w:i/>
                        <w:sz w:val="24"/>
                        <w:szCs w:val="24"/>
                        <w:lang w:eastAsia="ru-RU"/>
                      </w:rPr>
                    </w:del>
                  </m:ctrlPr>
                </m:mPr>
                <m:m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del w:id="777" w:author="John Gil" w:date="2022-08-26T14:17:00Z">
                            <w:rPr>
                              <w:rFonts w:ascii="Cambria Math" w:hAnsi="Cambria Math"/>
                              <w:i/>
                              <w:sz w:val="24"/>
                              <w:szCs w:val="24"/>
                              <w:lang w:eastAsia="ru-RU"/>
                            </w:rPr>
                          </w:del>
                        </m:ctrlPr>
                      </m:mPr>
                      <m:mr>
                        <m:e>
                          <m:r>
                            <w:del w:id="778" w:author="John Gil" w:date="2022-08-26T14:17:00Z">
                              <w:rPr>
                                <w:rFonts w:ascii="Cambria Math" w:hAnsi="Cambria Math"/>
                                <w:sz w:val="24"/>
                                <w:szCs w:val="24"/>
                                <w:lang w:eastAsia="ru-RU"/>
                              </w:rPr>
                              <m:t>cosφ</m:t>
                            </w:del>
                          </m:r>
                        </m:e>
                      </m:mr>
                    </m:m>
                  </m:e>
                  <m:e>
                    <m:r>
                      <w:del w:id="779" w:author="John Gil" w:date="2022-08-26T14:17:00Z">
                        <w:rPr>
                          <w:rFonts w:ascii="Cambria Math" w:hAnsi="Cambria Math"/>
                          <w:sz w:val="24"/>
                          <w:szCs w:val="24"/>
                          <w:lang w:val="en-US" w:eastAsia="ru-RU"/>
                        </w:rPr>
                        <m:t xml:space="preserve">    0</m:t>
                      </w:del>
                    </m:r>
                  </m:e>
                  <m:e>
                    <m:m>
                      <m:mPr>
                        <m:mcs>
                          <m:mc>
                            <m:mcPr>
                              <m:count m:val="2"/>
                              <m:mcJc m:val="center"/>
                            </m:mcPr>
                          </m:mc>
                        </m:mcs>
                        <m:ctrlPr>
                          <w:del w:id="780" w:author="John Gil" w:date="2022-08-26T14:17:00Z">
                            <w:rPr>
                              <w:rFonts w:ascii="Cambria Math" w:hAnsi="Cambria Math"/>
                              <w:i/>
                              <w:sz w:val="24"/>
                              <w:szCs w:val="24"/>
                              <w:lang w:eastAsia="ru-RU"/>
                            </w:rPr>
                          </w:del>
                        </m:ctrlPr>
                      </m:mPr>
                      <m:mr>
                        <m:e>
                          <m:r>
                            <w:del w:id="781" w:author="John Gil" w:date="2022-08-26T14:17:00Z">
                              <w:rPr>
                                <w:rFonts w:ascii="Cambria Math" w:hAnsi="Cambria Math"/>
                                <w:sz w:val="24"/>
                                <w:szCs w:val="24"/>
                                <w:lang w:eastAsia="ru-RU"/>
                              </w:rPr>
                              <m:t>sinφ</m:t>
                            </w:del>
                          </m:r>
                          <m:r>
                            <w:del w:id="782" w:author="John Gil" w:date="2022-08-26T14:17:00Z">
                              <w:rPr>
                                <w:rFonts w:ascii="Cambria Math" w:hAnsi="Cambria Math"/>
                                <w:sz w:val="24"/>
                                <w:szCs w:val="24"/>
                                <w:lang w:val="en-US" w:eastAsia="ru-RU"/>
                              </w:rPr>
                              <m:t xml:space="preserve">   </m:t>
                            </w:del>
                          </m:r>
                        </m:e>
                        <m:e>
                          <m:r>
                            <w:del w:id="783" w:author="John Gil" w:date="2022-08-26T14:17:00Z">
                              <w:rPr>
                                <w:rFonts w:ascii="Cambria Math" w:hAnsi="Cambria Math"/>
                                <w:sz w:val="24"/>
                                <w:szCs w:val="24"/>
                                <w:lang w:val="en-US" w:eastAsia="ru-RU"/>
                              </w:rPr>
                              <m:t xml:space="preserve">   0</m:t>
                            </w:del>
                          </m:r>
                        </m:e>
                      </m:mr>
                    </m:m>
                  </m:e>
                </m:mr>
                <m:mr>
                  <m:e>
                    <m:r>
                      <w:del w:id="784" w:author="John Gil" w:date="2022-08-26T14:17:00Z">
                        <w:rPr>
                          <w:rFonts w:ascii="Cambria Math" w:hAnsi="Cambria Math"/>
                          <w:sz w:val="24"/>
                          <w:szCs w:val="24"/>
                          <w:lang w:val="en-US" w:eastAsia="ru-RU"/>
                        </w:rPr>
                        <m:t>0</m:t>
                      </w:del>
                    </m:r>
                  </m:e>
                  <m:e>
                    <m:r>
                      <w:del w:id="785" w:author="John Gil" w:date="2022-08-26T14:17:00Z">
                        <w:rPr>
                          <w:rFonts w:ascii="Cambria Math" w:hAnsi="Cambria Math"/>
                          <w:sz w:val="24"/>
                          <w:szCs w:val="24"/>
                          <w:lang w:val="en-US" w:eastAsia="ru-RU"/>
                        </w:rPr>
                        <m:t xml:space="preserve">    </m:t>
                      </w:del>
                    </m:r>
                    <m:r>
                      <w:del w:id="786" w:author="John Gil" w:date="2022-08-26T14:17:00Z">
                        <w:rPr>
                          <w:rFonts w:ascii="Cambria Math" w:hAnsi="Cambria Math"/>
                          <w:sz w:val="24"/>
                          <w:szCs w:val="24"/>
                          <w:lang w:eastAsia="ru-RU"/>
                        </w:rPr>
                        <m:t>1</m:t>
                      </w:del>
                    </m:r>
                  </m:e>
                  <m:e>
                    <m:r>
                      <w:del w:id="787" w:author="John Gil" w:date="2022-08-26T14:17:00Z">
                        <w:rPr>
                          <w:rFonts w:ascii="Cambria Math" w:hAnsi="Cambria Math"/>
                          <w:sz w:val="24"/>
                          <w:szCs w:val="24"/>
                          <w:lang w:eastAsia="ru-RU"/>
                        </w:rPr>
                        <m:t xml:space="preserve">    </m:t>
                      </w:del>
                    </m:r>
                    <m:m>
                      <m:mPr>
                        <m:mcs>
                          <m:mc>
                            <m:mcPr>
                              <m:count m:val="2"/>
                              <m:mcJc m:val="center"/>
                            </m:mcPr>
                          </m:mc>
                        </m:mcs>
                        <m:ctrlPr>
                          <w:del w:id="788" w:author="John Gil" w:date="2022-08-26T14:17:00Z">
                            <w:rPr>
                              <w:rFonts w:ascii="Cambria Math" w:hAnsi="Cambria Math"/>
                              <w:i/>
                              <w:sz w:val="24"/>
                              <w:szCs w:val="24"/>
                              <w:lang w:eastAsia="ru-RU"/>
                            </w:rPr>
                          </w:del>
                        </m:ctrlPr>
                      </m:mPr>
                      <m:mr>
                        <m:e>
                          <m:r>
                            <w:del w:id="789" w:author="John Gil" w:date="2022-08-26T14:17:00Z">
                              <w:rPr>
                                <w:rFonts w:ascii="Cambria Math" w:hAnsi="Cambria Math"/>
                                <w:sz w:val="24"/>
                                <w:szCs w:val="24"/>
                                <w:lang w:eastAsia="ru-RU"/>
                              </w:rPr>
                              <m:t>0</m:t>
                            </w:del>
                          </m:r>
                        </m:e>
                        <m:e>
                          <m:r>
                            <w:del w:id="790" w:author="John Gil" w:date="2022-08-26T14:17:00Z">
                              <w:rPr>
                                <w:rFonts w:ascii="Cambria Math" w:hAnsi="Cambria Math"/>
                                <w:sz w:val="24"/>
                                <w:szCs w:val="24"/>
                                <w:lang w:val="en-US" w:eastAsia="ru-RU"/>
                              </w:rPr>
                              <m:t xml:space="preserve">         0</m:t>
                            </w:del>
                          </m:r>
                        </m:e>
                      </m:mr>
                    </m:m>
                  </m:e>
                </m:mr>
                <m:m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del w:id="791" w:author="John Gil" w:date="2022-08-26T14:17:00Z">
                            <w:rPr>
                              <w:rFonts w:ascii="Cambria Math" w:hAnsi="Cambria Math"/>
                              <w:i/>
                              <w:sz w:val="24"/>
                              <w:szCs w:val="24"/>
                              <w:lang w:eastAsia="ru-RU"/>
                            </w:rPr>
                          </w:del>
                        </m:ctrlPr>
                      </m:mPr>
                      <m:mr>
                        <m:e>
                          <m:r>
                            <w:del w:id="792" w:author="John Gil" w:date="2022-08-26T14:17:00Z">
                              <w:rPr>
                                <w:rFonts w:ascii="Cambria Math" w:hAnsi="Cambria Math"/>
                                <w:sz w:val="24"/>
                                <w:szCs w:val="24"/>
                                <w:lang w:val="en-US" w:eastAsia="ru-RU"/>
                              </w:rPr>
                              <m:t>-</m:t>
                            </w:del>
                          </m:r>
                          <m:r>
                            <w:del w:id="793" w:author="John Gil" w:date="2022-08-26T14:17:00Z">
                              <w:rPr>
                                <w:rFonts w:ascii="Cambria Math" w:hAnsi="Cambria Math"/>
                                <w:sz w:val="24"/>
                                <w:szCs w:val="24"/>
                                <w:lang w:eastAsia="ru-RU"/>
                              </w:rPr>
                              <m:t>sinφ</m:t>
                            </w:del>
                          </m:r>
                          <m:r>
                            <w:del w:id="794" w:author="John Gil" w:date="2022-08-26T14:17:00Z">
                              <w:rPr>
                                <w:rFonts w:ascii="Cambria Math" w:hAnsi="Cambria Math"/>
                                <w:sz w:val="24"/>
                                <w:szCs w:val="24"/>
                                <w:lang w:val="en-US" w:eastAsia="ru-RU"/>
                              </w:rPr>
                              <m:t xml:space="preserve"> </m:t>
                            </w:del>
                          </m:r>
                        </m:e>
                      </m:mr>
                      <m:mr>
                        <m:e>
                          <m:r>
                            <w:del w:id="795" w:author="John Gil" w:date="2022-08-26T14:17:00Z">
                              <w:rPr>
                                <w:rFonts w:ascii="Cambria Math" w:hAnsi="Cambria Math"/>
                                <w:sz w:val="24"/>
                                <w:szCs w:val="24"/>
                                <w:lang w:val="en-US" w:eastAsia="ru-RU"/>
                              </w:rPr>
                              <m:t>0</m:t>
                            </w:del>
                          </m:r>
                        </m:e>
                      </m:mr>
                    </m:m>
                  </m:e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del w:id="796" w:author="John Gil" w:date="2022-08-26T14:17:00Z">
                            <w:rPr>
                              <w:rFonts w:ascii="Cambria Math" w:hAnsi="Cambria Math"/>
                              <w:i/>
                              <w:sz w:val="24"/>
                              <w:szCs w:val="24"/>
                              <w:lang w:eastAsia="ru-RU"/>
                            </w:rPr>
                          </w:del>
                        </m:ctrlPr>
                      </m:mPr>
                      <m:mr>
                        <m:e>
                          <m:r>
                            <w:del w:id="797" w:author="John Gil" w:date="2022-08-26T14:17:00Z">
                              <w:rPr>
                                <w:rFonts w:ascii="Cambria Math" w:hAnsi="Cambria Math"/>
                                <w:sz w:val="24"/>
                                <w:szCs w:val="24"/>
                                <w:lang w:val="en-US" w:eastAsia="ru-RU"/>
                              </w:rPr>
                              <m:t xml:space="preserve">    </m:t>
                            </w:del>
                          </m:r>
                          <m:r>
                            <w:del w:id="798" w:author="John Gil" w:date="2022-08-26T14:17:00Z">
                              <w:rPr>
                                <w:rFonts w:ascii="Cambria Math" w:hAnsi="Cambria Math"/>
                                <w:sz w:val="24"/>
                                <w:szCs w:val="24"/>
                                <w:lang w:eastAsia="ru-RU"/>
                              </w:rPr>
                              <m:t>0</m:t>
                            </w:del>
                          </m:r>
                        </m:e>
                      </m:mr>
                      <m:mr>
                        <m:e>
                          <m:r>
                            <w:del w:id="799" w:author="John Gil" w:date="2022-08-26T14:17:00Z">
                              <w:rPr>
                                <w:rFonts w:ascii="Cambria Math" w:hAnsi="Cambria Math"/>
                                <w:sz w:val="24"/>
                                <w:szCs w:val="24"/>
                                <w:lang w:val="en-US" w:eastAsia="ru-RU"/>
                              </w:rPr>
                              <m:t xml:space="preserve">    0</m:t>
                            </w:del>
                          </m:r>
                        </m:e>
                      </m:mr>
                    </m:m>
                  </m:e>
                  <m:e>
                    <m:m>
                      <m:mPr>
                        <m:mcs>
                          <m:mc>
                            <m:mcPr>
                              <m:count m:val="2"/>
                              <m:mcJc m:val="center"/>
                            </m:mcPr>
                          </m:mc>
                        </m:mcs>
                        <m:ctrlPr>
                          <w:del w:id="800" w:author="John Gil" w:date="2022-08-26T14:17:00Z">
                            <w:rPr>
                              <w:rFonts w:ascii="Cambria Math" w:hAnsi="Cambria Math"/>
                              <w:i/>
                              <w:sz w:val="24"/>
                              <w:szCs w:val="24"/>
                              <w:lang w:eastAsia="ru-RU"/>
                            </w:rPr>
                          </w:del>
                        </m:ctrlPr>
                      </m:mPr>
                      <m:mr>
                        <m:e>
                          <m:m>
                            <m:mPr>
                              <m:mcs>
                                <m:mc>
                                  <m:mcPr>
                                    <m:count m:val="1"/>
                                    <m:mcJc m:val="center"/>
                                  </m:mcPr>
                                </m:mc>
                              </m:mcs>
                              <m:ctrlPr>
                                <w:del w:id="801" w:author="John Gil" w:date="2022-08-26T14:17:00Z">
                                  <w:rPr>
                                    <w:rFonts w:ascii="Cambria Math" w:hAnsi="Cambria Math"/>
                                    <w:i/>
                                    <w:sz w:val="24"/>
                                    <w:szCs w:val="24"/>
                                    <w:lang w:eastAsia="ru-RU"/>
                                  </w:rPr>
                                </w:del>
                              </m:ctrlPr>
                            </m:mPr>
                            <m:mr>
                              <m:e>
                                <m:r>
                                  <w:del w:id="802" w:author="John Gil" w:date="2022-08-26T14:17:00Z"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  <w:lang w:eastAsia="ru-RU"/>
                                    </w:rPr>
                                    <m:t>cosφ</m:t>
                                  </w:del>
                                </m:r>
                              </m:e>
                            </m:mr>
                            <m:mr>
                              <m:e>
                                <m:r>
                                  <w:del w:id="803" w:author="John Gil" w:date="2022-08-26T14:17:00Z"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  <w:lang w:val="en-US" w:eastAsia="ru-RU"/>
                                    </w:rPr>
                                    <m:t xml:space="preserve"> 0</m:t>
                                  </w:del>
                                </m:r>
                              </m:e>
                            </m:mr>
                          </m:m>
                        </m:e>
                        <m:e>
                          <m:m>
                            <m:mPr>
                              <m:mcs>
                                <m:mc>
                                  <m:mcPr>
                                    <m:count m:val="1"/>
                                    <m:mcJc m:val="center"/>
                                  </m:mcPr>
                                </m:mc>
                              </m:mcs>
                              <m:ctrlPr>
                                <w:del w:id="804" w:author="John Gil" w:date="2022-08-26T14:17:00Z">
                                  <w:rPr>
                                    <w:rFonts w:ascii="Cambria Math" w:hAnsi="Cambria Math"/>
                                    <w:i/>
                                    <w:sz w:val="24"/>
                                    <w:szCs w:val="24"/>
                                    <w:lang w:eastAsia="ru-RU"/>
                                  </w:rPr>
                                </w:del>
                              </m:ctrlPr>
                            </m:mPr>
                            <m:mr>
                              <m:e>
                                <m:r>
                                  <w:del w:id="805" w:author="John Gil" w:date="2022-08-26T14:17:00Z"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  <w:lang w:val="en-US" w:eastAsia="ru-RU"/>
                                    </w:rPr>
                                    <m:t xml:space="preserve">      0</m:t>
                                  </w:del>
                                </m:r>
                              </m:e>
                            </m:mr>
                            <m:mr>
                              <m:e>
                                <m:r>
                                  <w:del w:id="806" w:author="John Gil" w:date="2022-08-26T14:17:00Z"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  <w:lang w:val="en-US" w:eastAsia="ru-RU"/>
                                    </w:rPr>
                                    <m:t xml:space="preserve">      1</m:t>
                                  </w:del>
                                </m:r>
                              </m:e>
                            </m:mr>
                          </m:m>
                        </m:e>
                      </m:mr>
                    </m:m>
                  </m:e>
                </m:mr>
              </m:m>
            </m:e>
          </m:d>
        </m:oMath>
      </m:oMathPara>
    </w:p>
    <w:p w14:paraId="7E5D3B90" w14:textId="4A4925C8" w:rsidR="00E65001" w:rsidRPr="003378EB" w:rsidDel="00587629" w:rsidRDefault="00E65001" w:rsidP="003378EB">
      <w:pPr>
        <w:pStyle w:val="a3"/>
        <w:spacing w:before="8"/>
        <w:rPr>
          <w:del w:id="807" w:author="John Gil" w:date="2022-08-26T14:17:00Z"/>
          <w:sz w:val="24"/>
          <w:szCs w:val="24"/>
          <w:lang w:eastAsia="ru-RU"/>
        </w:rPr>
      </w:pPr>
    </w:p>
    <w:p w14:paraId="3FC43B1F" w14:textId="2B62251B" w:rsidR="003378EB" w:rsidRPr="003378EB" w:rsidDel="00587629" w:rsidRDefault="003378EB" w:rsidP="003378EB">
      <w:pPr>
        <w:pStyle w:val="a3"/>
        <w:spacing w:before="8"/>
        <w:rPr>
          <w:del w:id="808" w:author="John Gil" w:date="2022-08-26T14:17:00Z"/>
          <w:sz w:val="24"/>
          <w:szCs w:val="24"/>
        </w:rPr>
      </w:pPr>
      <m:oMathPara>
        <m:oMath>
          <m:r>
            <w:del w:id="809" w:author="John Gil" w:date="2022-08-26T14:17:00Z">
              <w:rPr>
                <w:rFonts w:ascii="Cambria Math" w:hAnsi="Cambria Math"/>
                <w:sz w:val="24"/>
                <w:szCs w:val="24"/>
                <w:lang w:eastAsia="ru-RU"/>
              </w:rPr>
              <m:t>×</m:t>
            </w:del>
          </m:r>
          <m:d>
            <m:dPr>
              <m:begChr m:val="["/>
              <m:endChr m:val="]"/>
              <m:ctrlPr>
                <w:del w:id="810" w:author="John Gil" w:date="2022-08-26T14:17:00Z">
                  <w:rPr>
                    <w:rFonts w:ascii="Cambria Math" w:hAnsi="Cambria Math"/>
                    <w:i/>
                    <w:sz w:val="24"/>
                    <w:szCs w:val="24"/>
                    <w:lang w:eastAsia="ru-RU"/>
                  </w:rPr>
                </w:del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del w:id="811" w:author="John Gil" w:date="2022-08-26T14:17:00Z">
                      <w:rPr>
                        <w:rFonts w:ascii="Cambria Math" w:hAnsi="Cambria Math"/>
                        <w:i/>
                        <w:sz w:val="24"/>
                        <w:szCs w:val="24"/>
                        <w:lang w:eastAsia="ru-RU"/>
                      </w:rPr>
                    </w:del>
                  </m:ctrlPr>
                </m:mPr>
                <m:m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del w:id="812" w:author="John Gil" w:date="2022-08-26T14:17:00Z">
                            <w:rPr>
                              <w:rFonts w:ascii="Cambria Math" w:hAnsi="Cambria Math"/>
                              <w:i/>
                              <w:sz w:val="24"/>
                              <w:szCs w:val="24"/>
                              <w:lang w:eastAsia="ru-RU"/>
                            </w:rPr>
                          </w:del>
                        </m:ctrlPr>
                      </m:mPr>
                      <m:mr>
                        <m:e>
                          <m:r>
                            <w:del w:id="813" w:author="John Gil" w:date="2022-08-26T14:17:00Z">
                              <w:rPr>
                                <w:rFonts w:ascii="Cambria Math" w:hAnsi="Cambria Math"/>
                                <w:sz w:val="24"/>
                                <w:szCs w:val="24"/>
                                <w:lang w:eastAsia="ru-RU"/>
                              </w:rPr>
                              <m:t>cosφ</m:t>
                            </w:del>
                          </m:r>
                        </m:e>
                      </m:mr>
                    </m:m>
                  </m:e>
                  <m:e>
                    <m:r>
                      <w:del w:id="814" w:author="John Gil" w:date="2022-08-26T14:17:00Z">
                        <w:rPr>
                          <w:rFonts w:ascii="Cambria Math" w:hAnsi="Cambria Math"/>
                          <w:sz w:val="24"/>
                          <w:szCs w:val="24"/>
                          <w:lang w:eastAsia="ru-RU"/>
                        </w:rPr>
                        <m:t xml:space="preserve">   -sinφ </m:t>
                      </w:del>
                    </m:r>
                  </m:e>
                  <m:e>
                    <m:r>
                      <w:del w:id="815" w:author="John Gil" w:date="2022-08-26T14:17:00Z">
                        <w:rPr>
                          <w:rFonts w:ascii="Cambria Math" w:hAnsi="Cambria Math"/>
                          <w:sz w:val="24"/>
                          <w:szCs w:val="24"/>
                          <w:lang w:eastAsia="ru-RU"/>
                        </w:rPr>
                        <m:t xml:space="preserve"> </m:t>
                      </w:del>
                    </m:r>
                    <m:m>
                      <m:mPr>
                        <m:mcs>
                          <m:mc>
                            <m:mcPr>
                              <m:count m:val="2"/>
                              <m:mcJc m:val="center"/>
                            </m:mcPr>
                          </m:mc>
                        </m:mcs>
                        <m:ctrlPr>
                          <w:del w:id="816" w:author="John Gil" w:date="2022-08-26T14:17:00Z">
                            <w:rPr>
                              <w:rFonts w:ascii="Cambria Math" w:hAnsi="Cambria Math"/>
                              <w:i/>
                              <w:sz w:val="24"/>
                              <w:szCs w:val="24"/>
                              <w:lang w:eastAsia="ru-RU"/>
                            </w:rPr>
                          </w:del>
                        </m:ctrlPr>
                      </m:mPr>
                      <m:mr>
                        <m:e>
                          <m:r>
                            <w:del w:id="817" w:author="John Gil" w:date="2022-08-26T14:17:00Z">
                              <w:rPr>
                                <w:rFonts w:ascii="Cambria Math" w:hAnsi="Cambria Math"/>
                                <w:sz w:val="24"/>
                                <w:szCs w:val="24"/>
                                <w:lang w:eastAsia="ru-RU"/>
                              </w:rPr>
                              <m:t xml:space="preserve">0   </m:t>
                            </w:del>
                          </m:r>
                        </m:e>
                        <m:e>
                          <m:r>
                            <w:del w:id="818" w:author="John Gil" w:date="2022-08-26T14:17:00Z">
                              <w:rPr>
                                <w:rFonts w:ascii="Cambria Math" w:hAnsi="Cambria Math"/>
                                <w:sz w:val="24"/>
                                <w:szCs w:val="24"/>
                                <w:lang w:eastAsia="ru-RU"/>
                              </w:rPr>
                              <m:t xml:space="preserve">   0</m:t>
                            </w:del>
                          </m:r>
                        </m:e>
                      </m:mr>
                    </m:m>
                  </m:e>
                </m:mr>
                <m:mr>
                  <m:e>
                    <m:r>
                      <w:del w:id="819" w:author="John Gil" w:date="2022-08-26T14:17:00Z">
                        <w:rPr>
                          <w:rFonts w:ascii="Cambria Math" w:hAnsi="Cambria Math"/>
                          <w:sz w:val="24"/>
                          <w:szCs w:val="24"/>
                          <w:lang w:eastAsia="ru-RU"/>
                        </w:rPr>
                        <m:t>sinφ</m:t>
                      </w:del>
                    </m:r>
                  </m:e>
                  <m:e>
                    <m:r>
                      <w:del w:id="820" w:author="John Gil" w:date="2022-08-26T14:17:00Z">
                        <w:rPr>
                          <w:rFonts w:ascii="Cambria Math" w:hAnsi="Cambria Math"/>
                          <w:sz w:val="24"/>
                          <w:szCs w:val="24"/>
                          <w:lang w:eastAsia="ru-RU"/>
                        </w:rPr>
                        <m:t xml:space="preserve">    </m:t>
                      </w:del>
                    </m:r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del w:id="821" w:author="John Gil" w:date="2022-08-26T14:17:00Z">
                            <w:rPr>
                              <w:rFonts w:ascii="Cambria Math" w:hAnsi="Cambria Math"/>
                              <w:i/>
                              <w:sz w:val="24"/>
                              <w:szCs w:val="24"/>
                              <w:lang w:eastAsia="ru-RU"/>
                            </w:rPr>
                          </w:del>
                        </m:ctrlPr>
                      </m:mPr>
                      <m:mr>
                        <m:e>
                          <m:r>
                            <w:del w:id="822" w:author="John Gil" w:date="2022-08-26T14:17:00Z">
                              <w:rPr>
                                <w:rFonts w:ascii="Cambria Math" w:hAnsi="Cambria Math"/>
                                <w:sz w:val="24"/>
                                <w:szCs w:val="24"/>
                                <w:lang w:eastAsia="ru-RU"/>
                              </w:rPr>
                              <m:t>cosφ</m:t>
                            </w:del>
                          </m:r>
                        </m:e>
                      </m:mr>
                    </m:m>
                  </m:e>
                  <m:e>
                    <m:r>
                      <w:del w:id="823" w:author="John Gil" w:date="2022-08-26T14:17:00Z">
                        <w:rPr>
                          <w:rFonts w:ascii="Cambria Math" w:hAnsi="Cambria Math"/>
                          <w:sz w:val="24"/>
                          <w:szCs w:val="24"/>
                          <w:lang w:eastAsia="ru-RU"/>
                        </w:rPr>
                        <m:t xml:space="preserve"> </m:t>
                      </w:del>
                    </m:r>
                    <m:m>
                      <m:mPr>
                        <m:mcs>
                          <m:mc>
                            <m:mcPr>
                              <m:count m:val="2"/>
                              <m:mcJc m:val="center"/>
                            </m:mcPr>
                          </m:mc>
                        </m:mcs>
                        <m:ctrlPr>
                          <w:del w:id="824" w:author="John Gil" w:date="2022-08-26T14:17:00Z">
                            <w:rPr>
                              <w:rFonts w:ascii="Cambria Math" w:hAnsi="Cambria Math"/>
                              <w:i/>
                              <w:sz w:val="24"/>
                              <w:szCs w:val="24"/>
                              <w:lang w:eastAsia="ru-RU"/>
                            </w:rPr>
                          </w:del>
                        </m:ctrlPr>
                      </m:mPr>
                      <m:mr>
                        <m:e>
                          <m:r>
                            <w:del w:id="825" w:author="John Gil" w:date="2022-08-26T14:17:00Z">
                              <w:rPr>
                                <w:rFonts w:ascii="Cambria Math" w:hAnsi="Cambria Math"/>
                                <w:sz w:val="24"/>
                                <w:szCs w:val="24"/>
                                <w:lang w:eastAsia="ru-RU"/>
                              </w:rPr>
                              <m:t>0</m:t>
                            </w:del>
                          </m:r>
                        </m:e>
                        <m:e>
                          <m:r>
                            <w:del w:id="826" w:author="John Gil" w:date="2022-08-26T14:17:00Z">
                              <w:rPr>
                                <w:rFonts w:ascii="Cambria Math" w:hAnsi="Cambria Math"/>
                                <w:sz w:val="24"/>
                                <w:szCs w:val="24"/>
                                <w:lang w:eastAsia="ru-RU"/>
                              </w:rPr>
                              <m:t xml:space="preserve">      0</m:t>
                            </w:del>
                          </m:r>
                        </m:e>
                      </m:mr>
                    </m:m>
                  </m:e>
                </m:mr>
                <m:m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del w:id="827" w:author="John Gil" w:date="2022-08-26T14:17:00Z">
                            <w:rPr>
                              <w:rFonts w:ascii="Cambria Math" w:hAnsi="Cambria Math"/>
                              <w:i/>
                              <w:sz w:val="24"/>
                              <w:szCs w:val="24"/>
                              <w:lang w:eastAsia="ru-RU"/>
                            </w:rPr>
                          </w:del>
                        </m:ctrlPr>
                      </m:mPr>
                      <m:mr>
                        <m:e>
                          <m:r>
                            <w:del w:id="828" w:author="John Gil" w:date="2022-08-26T14:17:00Z">
                              <w:rPr>
                                <w:rFonts w:ascii="Cambria Math" w:hAnsi="Cambria Math"/>
                                <w:sz w:val="24"/>
                                <w:szCs w:val="24"/>
                                <w:lang w:eastAsia="ru-RU"/>
                              </w:rPr>
                              <m:t>0</m:t>
                            </w:del>
                          </m:r>
                        </m:e>
                      </m:mr>
                      <m:mr>
                        <m:e>
                          <m:r>
                            <w:del w:id="829" w:author="John Gil" w:date="2022-08-26T14:17:00Z">
                              <w:rPr>
                                <w:rFonts w:ascii="Cambria Math" w:hAnsi="Cambria Math"/>
                                <w:sz w:val="24"/>
                                <w:szCs w:val="24"/>
                                <w:lang w:eastAsia="ru-RU"/>
                              </w:rPr>
                              <m:t>0</m:t>
                            </w:del>
                          </m:r>
                        </m:e>
                      </m:mr>
                    </m:m>
                  </m:e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del w:id="830" w:author="John Gil" w:date="2022-08-26T14:17:00Z">
                            <w:rPr>
                              <w:rFonts w:ascii="Cambria Math" w:hAnsi="Cambria Math"/>
                              <w:i/>
                              <w:sz w:val="24"/>
                              <w:szCs w:val="24"/>
                              <w:lang w:eastAsia="ru-RU"/>
                            </w:rPr>
                          </w:del>
                        </m:ctrlPr>
                      </m:mPr>
                      <m:mr>
                        <m:e>
                          <m:r>
                            <w:del w:id="831" w:author="John Gil" w:date="2022-08-26T14:17:00Z">
                              <w:rPr>
                                <w:rFonts w:ascii="Cambria Math" w:hAnsi="Cambria Math"/>
                                <w:sz w:val="24"/>
                                <w:szCs w:val="24"/>
                                <w:lang w:eastAsia="ru-RU"/>
                              </w:rPr>
                              <m:t xml:space="preserve">    0</m:t>
                            </w:del>
                          </m:r>
                        </m:e>
                      </m:mr>
                      <m:mr>
                        <m:e>
                          <m:r>
                            <w:del w:id="832" w:author="John Gil" w:date="2022-08-26T14:17:00Z">
                              <w:rPr>
                                <w:rFonts w:ascii="Cambria Math" w:hAnsi="Cambria Math"/>
                                <w:sz w:val="24"/>
                                <w:szCs w:val="24"/>
                                <w:lang w:eastAsia="ru-RU"/>
                              </w:rPr>
                              <m:t xml:space="preserve">    0</m:t>
                            </w:del>
                          </m:r>
                        </m:e>
                      </m:mr>
                    </m:m>
                  </m:e>
                  <m:e>
                    <m:m>
                      <m:mPr>
                        <m:mcs>
                          <m:mc>
                            <m:mcPr>
                              <m:count m:val="2"/>
                              <m:mcJc m:val="center"/>
                            </m:mcPr>
                          </m:mc>
                        </m:mcs>
                        <m:ctrlPr>
                          <w:del w:id="833" w:author="John Gil" w:date="2022-08-26T14:17:00Z">
                            <w:rPr>
                              <w:rFonts w:ascii="Cambria Math" w:hAnsi="Cambria Math"/>
                              <w:i/>
                              <w:sz w:val="24"/>
                              <w:szCs w:val="24"/>
                              <w:lang w:eastAsia="ru-RU"/>
                            </w:rPr>
                          </w:del>
                        </m:ctrlPr>
                      </m:mPr>
                      <m:mr>
                        <m:e>
                          <m:m>
                            <m:mPr>
                              <m:mcs>
                                <m:mc>
                                  <m:mcPr>
                                    <m:count m:val="1"/>
                                    <m:mcJc m:val="center"/>
                                  </m:mcPr>
                                </m:mc>
                              </m:mcs>
                              <m:ctrlPr>
                                <w:del w:id="834" w:author="John Gil" w:date="2022-08-26T14:17:00Z">
                                  <w:rPr>
                                    <w:rFonts w:ascii="Cambria Math" w:hAnsi="Cambria Math"/>
                                    <w:i/>
                                    <w:sz w:val="24"/>
                                    <w:szCs w:val="24"/>
                                    <w:lang w:eastAsia="ru-RU"/>
                                  </w:rPr>
                                </w:del>
                              </m:ctrlPr>
                            </m:mPr>
                            <m:mr>
                              <m:e>
                                <m:r>
                                  <w:del w:id="835" w:author="John Gil" w:date="2022-08-26T14:17:00Z"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  <w:lang w:eastAsia="ru-RU"/>
                                    </w:rPr>
                                    <m:t xml:space="preserve"> 1</m:t>
                                  </w:del>
                                </m:r>
                              </m:e>
                            </m:mr>
                            <m:mr>
                              <m:e>
                                <m:r>
                                  <w:del w:id="836" w:author="John Gil" w:date="2022-08-26T14:17:00Z"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  <w:lang w:eastAsia="ru-RU"/>
                                    </w:rPr>
                                    <m:t xml:space="preserve"> 0</m:t>
                                  </w:del>
                                </m:r>
                              </m:e>
                            </m:mr>
                          </m:m>
                        </m:e>
                        <m:e>
                          <m:m>
                            <m:mPr>
                              <m:mcs>
                                <m:mc>
                                  <m:mcPr>
                                    <m:count m:val="1"/>
                                    <m:mcJc m:val="center"/>
                                  </m:mcPr>
                                </m:mc>
                              </m:mcs>
                              <m:ctrlPr>
                                <w:del w:id="837" w:author="John Gil" w:date="2022-08-26T14:17:00Z">
                                  <w:rPr>
                                    <w:rFonts w:ascii="Cambria Math" w:hAnsi="Cambria Math"/>
                                    <w:i/>
                                    <w:sz w:val="24"/>
                                    <w:szCs w:val="24"/>
                                    <w:lang w:eastAsia="ru-RU"/>
                                  </w:rPr>
                                </w:del>
                              </m:ctrlPr>
                            </m:mPr>
                            <m:mr>
                              <m:e>
                                <m:r>
                                  <w:del w:id="838" w:author="John Gil" w:date="2022-08-26T14:17:00Z"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  <w:lang w:eastAsia="ru-RU"/>
                                    </w:rPr>
                                    <m:t xml:space="preserve">      0</m:t>
                                  </w:del>
                                </m:r>
                              </m:e>
                            </m:mr>
                            <m:mr>
                              <m:e>
                                <m:r>
                                  <w:del w:id="839" w:author="John Gil" w:date="2022-08-26T14:17:00Z"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  <w:lang w:eastAsia="ru-RU"/>
                                    </w:rPr>
                                    <m:t xml:space="preserve">      1</m:t>
                                  </w:del>
                                </m:r>
                              </m:e>
                            </m:mr>
                          </m:m>
                        </m:e>
                      </m:mr>
                    </m:m>
                  </m:e>
                </m:mr>
              </m:m>
            </m:e>
          </m:d>
          <m:r>
            <w:del w:id="840" w:author="John Gil" w:date="2022-08-26T14:17:00Z">
              <w:rPr>
                <w:rFonts w:ascii="Cambria Math" w:hAnsi="Cambria Math"/>
                <w:sz w:val="24"/>
                <w:szCs w:val="24"/>
                <w:lang w:eastAsia="ru-RU"/>
              </w:rPr>
              <m:t>×</m:t>
            </w:del>
          </m:r>
          <m:d>
            <m:dPr>
              <m:ctrlPr>
                <w:del w:id="841" w:author="John Gil" w:date="2022-08-26T14:17:00Z">
                  <w:rPr>
                    <w:rFonts w:ascii="Cambria Math" w:hAnsi="Cambria Math"/>
                    <w:i/>
                    <w:sz w:val="24"/>
                    <w:szCs w:val="24"/>
                    <w:lang w:eastAsia="ru-RU"/>
                  </w:rPr>
                </w:del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del w:id="842" w:author="John Gil" w:date="2022-08-26T14:17:00Z">
                      <w:rPr>
                        <w:rFonts w:ascii="Cambria Math" w:hAnsi="Cambria Math"/>
                        <w:i/>
                        <w:sz w:val="24"/>
                        <w:szCs w:val="24"/>
                        <w:lang w:eastAsia="ru-RU"/>
                      </w:rPr>
                    </w:del>
                  </m:ctrlPr>
                </m:mPr>
                <m:mr>
                  <m:e>
                    <m:sSub>
                      <m:sSubPr>
                        <m:ctrlPr>
                          <w:del w:id="843" w:author="John Gil" w:date="2022-08-26T14:17:00Z">
                            <w:rPr>
                              <w:rFonts w:ascii="Cambria Math" w:hAnsi="Cambria Math"/>
                              <w:i/>
                              <w:sz w:val="24"/>
                              <w:szCs w:val="24"/>
                              <w:lang w:eastAsia="ru-RU"/>
                            </w:rPr>
                          </w:del>
                        </m:ctrlPr>
                      </m:sSubPr>
                      <m:e>
                        <m:r>
                          <w:del w:id="844" w:author="John Gil" w:date="2022-08-26T14:17:00Z">
                            <w:rPr>
                              <w:rFonts w:ascii="Cambria Math" w:hAnsi="Cambria Math"/>
                              <w:sz w:val="24"/>
                              <w:szCs w:val="24"/>
                              <w:lang w:eastAsia="ru-RU"/>
                            </w:rPr>
                            <m:t>S</m:t>
                          </w:del>
                        </m:r>
                      </m:e>
                      <m:sub>
                        <m:r>
                          <w:del w:id="845" w:author="John Gil" w:date="2022-08-26T14:17:00Z">
                            <w:rPr>
                              <w:rFonts w:ascii="Cambria Math" w:hAnsi="Cambria Math"/>
                              <w:sz w:val="24"/>
                              <w:szCs w:val="24"/>
                              <w:lang w:eastAsia="ru-RU"/>
                            </w:rPr>
                            <m:t>x</m:t>
                          </w:del>
                        </m:r>
                      </m:sub>
                    </m:sSub>
                  </m:e>
                  <m:e>
                    <m:r>
                      <w:del w:id="846" w:author="John Gil" w:date="2022-08-26T14:17:00Z">
                        <w:rPr>
                          <w:rFonts w:ascii="Cambria Math" w:hAnsi="Cambria Math"/>
                          <w:sz w:val="24"/>
                          <w:szCs w:val="24"/>
                          <w:lang w:eastAsia="ru-RU"/>
                        </w:rPr>
                        <m:t>0</m:t>
                      </w:del>
                    </m:r>
                  </m:e>
                  <m:e>
                    <m:m>
                      <m:mPr>
                        <m:mcs>
                          <m:mc>
                            <m:mcPr>
                              <m:count m:val="2"/>
                              <m:mcJc m:val="center"/>
                            </m:mcPr>
                          </m:mc>
                        </m:mcs>
                        <m:ctrlPr>
                          <w:del w:id="847" w:author="John Gil" w:date="2022-08-26T14:17:00Z">
                            <w:rPr>
                              <w:rFonts w:ascii="Cambria Math" w:hAnsi="Cambria Math"/>
                              <w:i/>
                              <w:sz w:val="24"/>
                              <w:szCs w:val="24"/>
                              <w:lang w:eastAsia="ru-RU"/>
                            </w:rPr>
                          </w:del>
                        </m:ctrlPr>
                      </m:mPr>
                      <m:mr>
                        <m:e>
                          <m:r>
                            <w:del w:id="848" w:author="John Gil" w:date="2022-08-26T14:17:00Z">
                              <w:rPr>
                                <w:rFonts w:ascii="Cambria Math" w:hAnsi="Cambria Math"/>
                                <w:sz w:val="24"/>
                                <w:szCs w:val="24"/>
                                <w:lang w:eastAsia="ru-RU"/>
                              </w:rPr>
                              <m:t>0</m:t>
                            </w:del>
                          </m:r>
                        </m:e>
                        <m:e>
                          <m:r>
                            <w:del w:id="849" w:author="John Gil" w:date="2022-08-26T14:17:00Z">
                              <w:rPr>
                                <w:rFonts w:ascii="Cambria Math" w:hAnsi="Cambria Math"/>
                                <w:sz w:val="24"/>
                                <w:szCs w:val="24"/>
                                <w:lang w:eastAsia="ru-RU"/>
                              </w:rPr>
                              <m:t xml:space="preserve">  0</m:t>
                            </w:del>
                          </m:r>
                        </m:e>
                      </m:mr>
                    </m:m>
                  </m:e>
                </m:mr>
                <m:mr>
                  <m:e>
                    <m:r>
                      <w:del w:id="850" w:author="John Gil" w:date="2022-08-26T14:17:00Z">
                        <w:rPr>
                          <w:rFonts w:ascii="Cambria Math" w:hAnsi="Cambria Math"/>
                          <w:sz w:val="24"/>
                          <w:szCs w:val="24"/>
                          <w:lang w:eastAsia="ru-RU"/>
                        </w:rPr>
                        <m:t>0</m:t>
                      </w:del>
                    </m:r>
                  </m:e>
                  <m:e>
                    <m:sSub>
                      <m:sSubPr>
                        <m:ctrlPr>
                          <w:del w:id="851" w:author="John Gil" w:date="2022-08-26T14:17:00Z">
                            <w:rPr>
                              <w:rFonts w:ascii="Cambria Math" w:hAnsi="Cambria Math"/>
                              <w:i/>
                              <w:sz w:val="24"/>
                              <w:szCs w:val="24"/>
                              <w:lang w:eastAsia="ru-RU"/>
                            </w:rPr>
                          </w:del>
                        </m:ctrlPr>
                      </m:sSubPr>
                      <m:e>
                        <m:r>
                          <w:del w:id="852" w:author="John Gil" w:date="2022-08-26T14:17:00Z">
                            <w:rPr>
                              <w:rFonts w:ascii="Cambria Math" w:hAnsi="Cambria Math"/>
                              <w:sz w:val="24"/>
                              <w:szCs w:val="24"/>
                              <w:lang w:eastAsia="ru-RU"/>
                            </w:rPr>
                            <m:t>S</m:t>
                          </w:del>
                        </m:r>
                      </m:e>
                      <m:sub>
                        <m:r>
                          <w:del w:id="853" w:author="John Gil" w:date="2022-08-26T14:17:00Z">
                            <w:rPr>
                              <w:rFonts w:ascii="Cambria Math" w:hAnsi="Cambria Math"/>
                              <w:sz w:val="24"/>
                              <w:szCs w:val="24"/>
                              <w:lang w:eastAsia="ru-RU"/>
                            </w:rPr>
                            <m:t>y</m:t>
                          </w:del>
                        </m:r>
                      </m:sub>
                    </m:sSub>
                  </m:e>
                  <m:e>
                    <m:m>
                      <m:mPr>
                        <m:mcs>
                          <m:mc>
                            <m:mcPr>
                              <m:count m:val="2"/>
                              <m:mcJc m:val="center"/>
                            </m:mcPr>
                          </m:mc>
                        </m:mcs>
                        <m:ctrlPr>
                          <w:del w:id="854" w:author="John Gil" w:date="2022-08-26T14:17:00Z">
                            <w:rPr>
                              <w:rFonts w:ascii="Cambria Math" w:hAnsi="Cambria Math"/>
                              <w:i/>
                              <w:sz w:val="24"/>
                              <w:szCs w:val="24"/>
                              <w:lang w:eastAsia="ru-RU"/>
                            </w:rPr>
                          </w:del>
                        </m:ctrlPr>
                      </m:mPr>
                      <m:mr>
                        <m:e>
                          <m:r>
                            <w:del w:id="855" w:author="John Gil" w:date="2022-08-26T14:17:00Z">
                              <w:rPr>
                                <w:rFonts w:ascii="Cambria Math" w:hAnsi="Cambria Math"/>
                                <w:sz w:val="24"/>
                                <w:szCs w:val="24"/>
                                <w:lang w:eastAsia="ru-RU"/>
                              </w:rPr>
                              <m:t>0</m:t>
                            </w:del>
                          </m:r>
                        </m:e>
                        <m:e>
                          <m:r>
                            <w:del w:id="856" w:author="John Gil" w:date="2022-08-26T14:17:00Z">
                              <w:rPr>
                                <w:rFonts w:ascii="Cambria Math" w:hAnsi="Cambria Math"/>
                                <w:sz w:val="24"/>
                                <w:szCs w:val="24"/>
                                <w:lang w:eastAsia="ru-RU"/>
                              </w:rPr>
                              <m:t xml:space="preserve">  0</m:t>
                            </w:del>
                          </m:r>
                        </m:e>
                      </m:mr>
                    </m:m>
                  </m:e>
                </m:mr>
                <m:m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del w:id="857" w:author="John Gil" w:date="2022-08-26T14:17:00Z">
                            <w:rPr>
                              <w:rFonts w:ascii="Cambria Math" w:hAnsi="Cambria Math"/>
                              <w:i/>
                              <w:sz w:val="24"/>
                              <w:szCs w:val="24"/>
                              <w:lang w:eastAsia="ru-RU"/>
                            </w:rPr>
                          </w:del>
                        </m:ctrlPr>
                      </m:mPr>
                      <m:mr>
                        <m:e>
                          <m:r>
                            <w:del w:id="858" w:author="John Gil" w:date="2022-08-26T14:17:00Z">
                              <w:rPr>
                                <w:rFonts w:ascii="Cambria Math" w:hAnsi="Cambria Math"/>
                                <w:sz w:val="24"/>
                                <w:szCs w:val="24"/>
                                <w:lang w:eastAsia="ru-RU"/>
                              </w:rPr>
                              <m:t>0</m:t>
                            </w:del>
                          </m:r>
                        </m:e>
                      </m:mr>
                      <m:mr>
                        <m:e>
                          <m:r>
                            <w:del w:id="859" w:author="John Gil" w:date="2022-08-26T14:17:00Z">
                              <w:rPr>
                                <w:rFonts w:ascii="Cambria Math" w:hAnsi="Cambria Math"/>
                                <w:sz w:val="24"/>
                                <w:szCs w:val="24"/>
                                <w:lang w:eastAsia="ru-RU"/>
                              </w:rPr>
                              <m:t>0</m:t>
                            </w:del>
                          </m:r>
                        </m:e>
                      </m:mr>
                    </m:m>
                  </m:e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del w:id="860" w:author="John Gil" w:date="2022-08-26T14:17:00Z">
                            <w:rPr>
                              <w:rFonts w:ascii="Cambria Math" w:hAnsi="Cambria Math"/>
                              <w:i/>
                              <w:sz w:val="24"/>
                              <w:szCs w:val="24"/>
                              <w:lang w:eastAsia="ru-RU"/>
                            </w:rPr>
                          </w:del>
                        </m:ctrlPr>
                      </m:mPr>
                      <m:mr>
                        <m:e>
                          <m:r>
                            <w:del w:id="861" w:author="John Gil" w:date="2022-08-26T14:17:00Z">
                              <w:rPr>
                                <w:rFonts w:ascii="Cambria Math" w:hAnsi="Cambria Math"/>
                                <w:sz w:val="24"/>
                                <w:szCs w:val="24"/>
                                <w:lang w:eastAsia="ru-RU"/>
                              </w:rPr>
                              <m:t>0</m:t>
                            </w:del>
                          </m:r>
                        </m:e>
                      </m:mr>
                      <m:mr>
                        <m:e>
                          <m:r>
                            <w:del w:id="862" w:author="John Gil" w:date="2022-08-26T14:17:00Z">
                              <w:rPr>
                                <w:rFonts w:ascii="Cambria Math" w:hAnsi="Cambria Math"/>
                                <w:sz w:val="24"/>
                                <w:szCs w:val="24"/>
                                <w:lang w:eastAsia="ru-RU"/>
                              </w:rPr>
                              <m:t>0</m:t>
                            </w:del>
                          </m:r>
                        </m:e>
                      </m:mr>
                    </m:m>
                  </m:e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del w:id="863" w:author="John Gil" w:date="2022-08-26T14:17:00Z">
                            <w:rPr>
                              <w:rFonts w:ascii="Cambria Math" w:hAnsi="Cambria Math"/>
                              <w:i/>
                              <w:sz w:val="24"/>
                              <w:szCs w:val="24"/>
                              <w:lang w:eastAsia="ru-RU"/>
                            </w:rPr>
                          </w:del>
                        </m:ctrlPr>
                      </m:mPr>
                      <m:mr>
                        <m:e>
                          <m:m>
                            <m:mPr>
                              <m:mcs>
                                <m:mc>
                                  <m:mcPr>
                                    <m:count m:val="2"/>
                                    <m:mcJc m:val="center"/>
                                  </m:mcPr>
                                </m:mc>
                              </m:mcs>
                              <m:ctrlPr>
                                <w:del w:id="864" w:author="John Gil" w:date="2022-08-26T14:17:00Z">
                                  <w:rPr>
                                    <w:rFonts w:ascii="Cambria Math" w:hAnsi="Cambria Math"/>
                                    <w:i/>
                                    <w:sz w:val="24"/>
                                    <w:szCs w:val="24"/>
                                    <w:lang w:eastAsia="ru-RU"/>
                                  </w:rPr>
                                </w:del>
                              </m:ctrlPr>
                            </m:mPr>
                            <m:mr>
                              <m:e>
                                <m:sSub>
                                  <m:sSubPr>
                                    <m:ctrlPr>
                                      <w:del w:id="865" w:author="John Gil" w:date="2022-08-26T14:17:00Z">
                                        <w:rPr>
                                          <w:rFonts w:ascii="Cambria Math" w:hAnsi="Cambria Math"/>
                                          <w:i/>
                                          <w:sz w:val="24"/>
                                          <w:szCs w:val="24"/>
                                          <w:lang w:eastAsia="ru-RU"/>
                                        </w:rPr>
                                      </w:del>
                                    </m:ctrlPr>
                                  </m:sSubPr>
                                  <m:e>
                                    <m:r>
                                      <w:del w:id="866" w:author="John Gil" w:date="2022-08-26T14:17:00Z">
                                        <w:rPr>
                                          <w:rFonts w:ascii="Cambria Math" w:hAnsi="Cambria Math"/>
                                          <w:sz w:val="24"/>
                                          <w:szCs w:val="24"/>
                                          <w:lang w:eastAsia="ru-RU"/>
                                        </w:rPr>
                                        <m:t>S</m:t>
                                      </w:del>
                                    </m:r>
                                  </m:e>
                                  <m:sub>
                                    <m:r>
                                      <w:del w:id="867" w:author="John Gil" w:date="2022-08-26T14:17:00Z">
                                        <w:rPr>
                                          <w:rFonts w:ascii="Cambria Math" w:hAnsi="Cambria Math"/>
                                          <w:sz w:val="24"/>
                                          <w:szCs w:val="24"/>
                                          <w:lang w:eastAsia="ru-RU"/>
                                        </w:rPr>
                                        <m:t>x</m:t>
                                      </w:del>
                                    </m:r>
                                  </m:sub>
                                </m:sSub>
                              </m:e>
                              <m:e>
                                <m:r>
                                  <w:del w:id="868" w:author="John Gil" w:date="2022-08-26T14:17:00Z"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  <w:lang w:eastAsia="ru-RU"/>
                                    </w:rPr>
                                    <m:t>0</m:t>
                                  </w:del>
                                </m:r>
                              </m:e>
                            </m:mr>
                          </m:m>
                        </m:e>
                      </m:mr>
                      <m:mr>
                        <m:e>
                          <m:m>
                            <m:mPr>
                              <m:mcs>
                                <m:mc>
                                  <m:mcPr>
                                    <m:count m:val="2"/>
                                    <m:mcJc m:val="center"/>
                                  </m:mcPr>
                                </m:mc>
                              </m:mcs>
                              <m:ctrlPr>
                                <w:del w:id="869" w:author="John Gil" w:date="2022-08-26T14:17:00Z">
                                  <w:rPr>
                                    <w:rFonts w:ascii="Cambria Math" w:hAnsi="Cambria Math"/>
                                    <w:i/>
                                    <w:sz w:val="24"/>
                                    <w:szCs w:val="24"/>
                                    <w:lang w:eastAsia="ru-RU"/>
                                  </w:rPr>
                                </w:del>
                              </m:ctrlPr>
                            </m:mPr>
                            <m:mr>
                              <m:e>
                                <m:r>
                                  <w:del w:id="870" w:author="John Gil" w:date="2022-08-26T14:17:00Z"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  <w:lang w:eastAsia="ru-RU"/>
                                    </w:rPr>
                                    <m:t>0</m:t>
                                  </w:del>
                                </m:r>
                              </m:e>
                              <m:e>
                                <m:r>
                                  <w:del w:id="871" w:author="John Gil" w:date="2022-08-26T14:17:00Z"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  <w:lang w:eastAsia="ru-RU"/>
                                    </w:rPr>
                                    <m:t xml:space="preserve">  1</m:t>
                                  </w:del>
                                </m:r>
                              </m:e>
                            </m:mr>
                          </m:m>
                        </m:e>
                      </m:mr>
                    </m:m>
                  </m:e>
                </m:mr>
              </m:m>
            </m:e>
          </m:d>
        </m:oMath>
      </m:oMathPara>
    </w:p>
    <w:p w14:paraId="02C2638F" w14:textId="6F3637ED" w:rsidR="00A85BE4" w:rsidRPr="003378EB" w:rsidDel="002D656D" w:rsidRDefault="00A85BE4" w:rsidP="003378EB">
      <w:pPr>
        <w:widowControl/>
        <w:autoSpaceDE/>
        <w:autoSpaceDN/>
        <w:spacing w:after="160"/>
        <w:ind w:firstLine="709"/>
        <w:rPr>
          <w:del w:id="872" w:author="John Gil" w:date="2022-08-24T15:04:00Z"/>
          <w:sz w:val="28"/>
          <w:szCs w:val="28"/>
        </w:rPr>
      </w:pPr>
      <w:del w:id="873" w:author="John Gil" w:date="2022-08-26T14:17:00Z">
        <w:r w:rsidRPr="003378EB" w:rsidDel="00587629">
          <w:br w:type="page"/>
        </w:r>
      </w:del>
    </w:p>
    <w:p w14:paraId="5F453B60" w14:textId="4EA73D34" w:rsidR="00036547" w:rsidRDefault="00036547">
      <w:pPr>
        <w:widowControl/>
        <w:autoSpaceDE/>
        <w:autoSpaceDN/>
        <w:spacing w:after="160"/>
        <w:ind w:firstLine="709"/>
        <w:rPr>
          <w:i/>
          <w:sz w:val="28"/>
        </w:rPr>
        <w:pPrChange w:id="874" w:author="John Gil" w:date="2022-08-24T15:04:00Z">
          <w:pPr>
            <w:spacing w:before="1"/>
            <w:ind w:left="830" w:right="996"/>
            <w:jc w:val="center"/>
          </w:pPr>
        </w:pPrChange>
      </w:pPr>
      <w:r>
        <w:rPr>
          <w:i/>
          <w:sz w:val="28"/>
        </w:rPr>
        <w:t>Методические указания</w:t>
      </w:r>
    </w:p>
    <w:p w14:paraId="42B70056" w14:textId="7978F4A3" w:rsidR="0074597A" w:rsidRDefault="006E7BBF" w:rsidP="006E7BBF">
      <w:pPr>
        <w:pStyle w:val="a3"/>
        <w:rPr>
          <w:ins w:id="875" w:author="John Gil" w:date="2022-08-28T19:57:00Z"/>
        </w:rPr>
      </w:pPr>
      <w:ins w:id="876" w:author="John Gil" w:date="2022-08-28T19:50:00Z">
        <w:r>
          <w:t>Модифицируем вершинный</w:t>
        </w:r>
      </w:ins>
      <w:ins w:id="877" w:author="John Gil" w:date="2022-08-28T19:51:00Z">
        <w:r>
          <w:t xml:space="preserve"> и пиксельный шейдер для приема </w:t>
        </w:r>
        <w:r>
          <w:rPr>
            <w:lang w:val="en-US"/>
          </w:rPr>
          <w:t>UV</w:t>
        </w:r>
        <w:r w:rsidRPr="006E7BBF">
          <w:rPr>
            <w:rPrChange w:id="878" w:author="John Gil" w:date="2022-08-28T19:51:00Z">
              <w:rPr>
                <w:lang w:val="en-US"/>
              </w:rPr>
            </w:rPrChange>
          </w:rPr>
          <w:t xml:space="preserve"> </w:t>
        </w:r>
        <w:r>
          <w:t>координат</w:t>
        </w:r>
        <w:r w:rsidRPr="006E7BBF">
          <w:rPr>
            <w:rPrChange w:id="879" w:author="John Gil" w:date="2022-08-28T19:51:00Z">
              <w:rPr>
                <w:lang w:val="en-US"/>
              </w:rPr>
            </w:rPrChange>
          </w:rPr>
          <w:t xml:space="preserve">: </w:t>
        </w:r>
      </w:ins>
      <w:ins w:id="880" w:author="John Gil" w:date="2022-08-28T19:56:00Z">
        <w:r>
          <w:rPr>
            <w:noProof/>
          </w:rPr>
          <mc:AlternateContent>
            <mc:Choice Requires="wps">
              <w:drawing>
                <wp:inline distT="0" distB="0" distL="0" distR="0" wp14:anchorId="0C90EA2E" wp14:editId="336E1A2D">
                  <wp:extent cx="5911215" cy="1924493"/>
                  <wp:effectExtent l="38100" t="38100" r="108585" b="114300"/>
                  <wp:docPr id="19" name="Надпись 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5911215" cy="1924493"/>
                          </a:xfrm>
                          <a:prstGeom prst="rect">
                            <a:avLst/>
                          </a:prstGeom>
                          <a:ln>
                            <a:headEnd/>
                            <a:tailEnd/>
                          </a:ln>
                          <a:effectLst>
                            <a:outerShdw blurRad="50800" dist="38100" dir="2700000" algn="tl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55470B4" w14:textId="63C665CC" w:rsidR="007F013D" w:rsidRPr="000A63D4" w:rsidRDefault="007F013D" w:rsidP="00B67FBE">
                              <w:pPr>
                                <w:widowControl/>
                                <w:adjustRightInd w:val="0"/>
                                <w:rPr>
                                  <w:ins w:id="881" w:author="John Gil" w:date="2022-08-28T20:00:00Z"/>
                                  <w:rFonts w:ascii="Consolas" w:eastAsiaTheme="minorHAnsi" w:hAnsi="Consolas" w:cs="Consolas"/>
                                  <w:color w:val="A31515"/>
                                  <w:sz w:val="19"/>
                                  <w:szCs w:val="19"/>
                                  <w:lang w:val="en-US"/>
                                </w:rPr>
                              </w:pPr>
                              <w:ins w:id="882" w:author="John Gil" w:date="2022-08-28T20:00:00Z">
                                <w:r>
                                  <w:rPr>
                                    <w:rFonts w:ascii="Consolas" w:eastAsiaTheme="minorHAnsi" w:hAnsi="Consolas" w:cs="Consolas"/>
                                    <w:color w:val="A31515"/>
                                    <w:sz w:val="19"/>
                                    <w:szCs w:val="19"/>
                                    <w:lang w:val="en-US"/>
                                  </w:rPr>
                                  <w:t>...</w:t>
                                </w:r>
                              </w:ins>
                            </w:p>
                            <w:p w14:paraId="76ED5621" w14:textId="38DD856D" w:rsidR="007F013D" w:rsidRPr="000A63D4" w:rsidRDefault="007F013D" w:rsidP="00B67FBE">
                              <w:pPr>
                                <w:widowControl/>
                                <w:adjustRightInd w:val="0"/>
                                <w:rPr>
                                  <w:ins w:id="883" w:author="John Gil" w:date="2022-08-28T19:57:00Z"/>
                                  <w:rFonts w:ascii="Consolas" w:eastAsiaTheme="minorHAnsi" w:hAnsi="Consolas" w:cs="Consolas"/>
                                  <w:color w:val="A31515"/>
                                  <w:sz w:val="19"/>
                                  <w:szCs w:val="19"/>
                                  <w:lang w:val="en-US"/>
                                  <w:rPrChange w:id="884" w:author="John Gil" w:date="2022-08-28T20:00:00Z">
                                    <w:rPr>
                                      <w:ins w:id="885" w:author="John Gil" w:date="2022-08-28T19:57:00Z"/>
                                      <w:rFonts w:ascii="Consolas" w:eastAsiaTheme="minorHAnsi" w:hAnsi="Consolas" w:cs="Consolas"/>
                                      <w:color w:val="A31515"/>
                                      <w:sz w:val="19"/>
                                      <w:szCs w:val="19"/>
                                    </w:rPr>
                                  </w:rPrChange>
                                </w:rPr>
                              </w:pPr>
                              <w:ins w:id="886" w:author="John Gil" w:date="2022-08-28T20:00:00Z">
                                <w:r w:rsidRPr="000A63D4">
                                  <w:rPr>
                                    <w:rFonts w:ascii="Consolas" w:eastAsiaTheme="minorHAnsi" w:hAnsi="Consolas" w:cs="Consolas"/>
                                    <w:color w:val="A31515"/>
                                    <w:sz w:val="19"/>
                                    <w:szCs w:val="19"/>
                                    <w:lang w:val="en-US"/>
                                    <w:rPrChange w:id="887" w:author="John Gil" w:date="2022-08-28T20:00:00Z">
                                      <w:rPr>
                                        <w:rFonts w:ascii="Consolas" w:eastAsiaTheme="minorHAnsi" w:hAnsi="Consolas" w:cs="Consolas"/>
                                        <w:color w:val="A31515"/>
                                        <w:sz w:val="19"/>
                                        <w:szCs w:val="19"/>
                                      </w:rPr>
                                    </w:rPrChange>
                                  </w:rPr>
                                  <w:t xml:space="preserve">layout(location = 2) in vec2 </w:t>
                                </w:r>
                                <w:proofErr w:type="spellStart"/>
                                <w:r w:rsidRPr="000A63D4">
                                  <w:rPr>
                                    <w:rFonts w:ascii="Consolas" w:eastAsiaTheme="minorHAnsi" w:hAnsi="Consolas" w:cs="Consolas"/>
                                    <w:color w:val="A31515"/>
                                    <w:sz w:val="19"/>
                                    <w:szCs w:val="19"/>
                                    <w:lang w:val="en-US"/>
                                    <w:rPrChange w:id="888" w:author="John Gil" w:date="2022-08-28T20:00:00Z">
                                      <w:rPr>
                                        <w:rFonts w:ascii="Consolas" w:eastAsiaTheme="minorHAnsi" w:hAnsi="Consolas" w:cs="Consolas"/>
                                        <w:color w:val="A31515"/>
                                        <w:sz w:val="19"/>
                                        <w:szCs w:val="19"/>
                                      </w:rPr>
                                    </w:rPrChange>
                                  </w:rPr>
                                  <w:t>vUV</w:t>
                                </w:r>
                                <w:proofErr w:type="spellEnd"/>
                                <w:r w:rsidRPr="000A63D4">
                                  <w:rPr>
                                    <w:rFonts w:ascii="Consolas" w:eastAsiaTheme="minorHAnsi" w:hAnsi="Consolas" w:cs="Consolas"/>
                                    <w:color w:val="A31515"/>
                                    <w:sz w:val="19"/>
                                    <w:szCs w:val="19"/>
                                    <w:lang w:val="en-US"/>
                                    <w:rPrChange w:id="889" w:author="John Gil" w:date="2022-08-28T20:00:00Z">
                                      <w:rPr>
                                        <w:rFonts w:ascii="Consolas" w:eastAsiaTheme="minorHAnsi" w:hAnsi="Consolas" w:cs="Consolas"/>
                                        <w:color w:val="A31515"/>
                                        <w:sz w:val="19"/>
                                        <w:szCs w:val="19"/>
                                      </w:rPr>
                                    </w:rPrChange>
                                  </w:rPr>
                                  <w:t>;  //</w:t>
                                </w:r>
                                <w:r>
                                  <w:rPr>
                                    <w:rFonts w:ascii="Consolas" w:eastAsiaTheme="minorHAnsi" w:hAnsi="Consolas" w:cs="Consolas"/>
                                    <w:color w:val="A31515"/>
                                    <w:sz w:val="19"/>
                                    <w:szCs w:val="19"/>
                                  </w:rPr>
                                  <w:t>Цвет</w:t>
                                </w:r>
                                <w:r w:rsidRPr="000A63D4">
                                  <w:rPr>
                                    <w:rFonts w:ascii="Consolas" w:eastAsiaTheme="minorHAnsi" w:hAnsi="Consolas" w:cs="Consolas"/>
                                    <w:color w:val="A31515"/>
                                    <w:sz w:val="19"/>
                                    <w:szCs w:val="19"/>
                                    <w:lang w:val="en-US"/>
                                    <w:rPrChange w:id="890" w:author="John Gil" w:date="2022-08-28T20:00:00Z">
                                      <w:rPr>
                                        <w:rFonts w:ascii="Consolas" w:eastAsiaTheme="minorHAnsi" w:hAnsi="Consolas" w:cs="Consolas"/>
                                        <w:color w:val="A31515"/>
                                        <w:sz w:val="19"/>
                                        <w:szCs w:val="19"/>
                                      </w:rPr>
                                    </w:rPrChange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Consolas" w:eastAsiaTheme="minorHAnsi" w:hAnsi="Consolas" w:cs="Consolas"/>
                                    <w:color w:val="A31515"/>
                                    <w:sz w:val="19"/>
                                    <w:szCs w:val="19"/>
                                  </w:rPr>
                                  <w:t>вершины</w:t>
                                </w:r>
                                <w:r w:rsidRPr="000A63D4">
                                  <w:rPr>
                                    <w:rFonts w:ascii="Consolas" w:eastAsiaTheme="minorHAnsi" w:hAnsi="Consolas" w:cs="Consolas"/>
                                    <w:color w:val="A31515"/>
                                    <w:sz w:val="19"/>
                                    <w:szCs w:val="19"/>
                                    <w:lang w:val="en-US"/>
                                    <w:rPrChange w:id="891" w:author="John Gil" w:date="2022-08-28T20:00:00Z">
                                      <w:rPr>
                                        <w:rFonts w:ascii="Consolas" w:eastAsiaTheme="minorHAnsi" w:hAnsi="Consolas" w:cs="Consolas"/>
                                        <w:color w:val="A31515"/>
                                        <w:sz w:val="19"/>
                                        <w:szCs w:val="19"/>
                                      </w:rPr>
                                    </w:rPrChange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Consolas" w:eastAsiaTheme="minorHAnsi" w:hAnsi="Consolas" w:cs="Consolas"/>
                                    <w:color w:val="A31515"/>
                                    <w:sz w:val="19"/>
                                    <w:szCs w:val="19"/>
                                  </w:rPr>
                                  <w:t>примитива</w:t>
                                </w:r>
                              </w:ins>
                            </w:p>
                            <w:p w14:paraId="5D785841" w14:textId="2EFAE983" w:rsidR="007F013D" w:rsidRPr="00F563DA" w:rsidRDefault="007F013D" w:rsidP="00B67FBE">
                              <w:pPr>
                                <w:widowControl/>
                                <w:adjustRightInd w:val="0"/>
                                <w:rPr>
                                  <w:ins w:id="892" w:author="John Gil" w:date="2022-08-28T19:57:00Z"/>
                                  <w:rFonts w:ascii="Consolas" w:eastAsiaTheme="minorHAnsi" w:hAnsi="Consolas" w:cs="Consolas"/>
                                  <w:color w:val="A31515"/>
                                  <w:sz w:val="19"/>
                                  <w:szCs w:val="19"/>
                                </w:rPr>
                              </w:pPr>
                              <w:ins w:id="893" w:author="John Gil" w:date="2022-08-28T19:57:00Z">
                                <w:r w:rsidRPr="00F563DA">
                                  <w:rPr>
                                    <w:rFonts w:ascii="Consolas" w:eastAsiaTheme="minorHAnsi" w:hAnsi="Consolas" w:cs="Consolas"/>
                                    <w:color w:val="A31515"/>
                                    <w:sz w:val="19"/>
                                    <w:szCs w:val="19"/>
                                    <w:rPrChange w:id="894" w:author="John Gil" w:date="2022-08-28T20:09:00Z">
                                      <w:rPr>
                                        <w:rFonts w:ascii="Consolas" w:eastAsiaTheme="minorHAnsi" w:hAnsi="Consolas" w:cs="Consolas"/>
                                        <w:color w:val="A31515"/>
                                        <w:sz w:val="19"/>
                                        <w:szCs w:val="19"/>
                                        <w:lang w:val="en-US"/>
                                      </w:rPr>
                                    </w:rPrChange>
                                  </w:rPr>
                                  <w:t>...</w:t>
                                </w:r>
                              </w:ins>
                            </w:p>
                            <w:p w14:paraId="2B28628F" w14:textId="24D2E2AD" w:rsidR="007F013D" w:rsidRDefault="007F013D" w:rsidP="00B67FBE">
                              <w:pPr>
                                <w:widowControl/>
                                <w:adjustRightInd w:val="0"/>
                                <w:rPr>
                                  <w:ins w:id="895" w:author="John Gil" w:date="2022-08-28T19:57:00Z"/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</w:pPr>
                              <w:ins w:id="896" w:author="John Gil" w:date="2022-08-28T19:57:00Z">
                                <w:r w:rsidRPr="00F563DA">
                                  <w:rPr>
                                    <w:rFonts w:ascii="Consolas" w:eastAsiaTheme="minorHAnsi" w:hAnsi="Consolas" w:cs="Consolas"/>
                                    <w:color w:val="A31515"/>
                                    <w:sz w:val="19"/>
                                    <w:szCs w:val="19"/>
                                    <w:rPrChange w:id="897" w:author="John Gil" w:date="2022-08-28T20:09:00Z">
                                      <w:rPr>
                                        <w:rFonts w:ascii="Consolas" w:eastAsiaTheme="minorHAnsi" w:hAnsi="Consolas" w:cs="Consolas"/>
                                        <w:color w:val="A31515"/>
                                        <w:sz w:val="19"/>
                                        <w:szCs w:val="19"/>
                                        <w:lang w:val="en-US"/>
                                      </w:rPr>
                                    </w:rPrChange>
                                  </w:rPr>
                                  <w:t xml:space="preserve">    </w:t>
                                </w:r>
                                <w:r>
                                  <w:rPr>
                                    <w:rFonts w:ascii="Consolas" w:eastAsiaTheme="minorHAnsi" w:hAnsi="Consolas" w:cs="Consolas"/>
                                    <w:color w:val="A31515"/>
                                    <w:sz w:val="19"/>
                                    <w:szCs w:val="19"/>
                                  </w:rPr>
                                  <w:t>//Выходные данные вершинного шейдера</w:t>
                                </w:r>
                              </w:ins>
                            </w:p>
                            <w:p w14:paraId="4759C04C" w14:textId="77777777" w:rsidR="007F013D" w:rsidRDefault="007F013D" w:rsidP="00B67FBE">
                              <w:pPr>
                                <w:widowControl/>
                                <w:adjustRightInd w:val="0"/>
                                <w:rPr>
                                  <w:ins w:id="898" w:author="John Gil" w:date="2022-08-28T19:57:00Z"/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</w:pPr>
                              <w:ins w:id="899" w:author="John Gil" w:date="2022-08-28T19:57:00Z">
                                <w:r>
                                  <w:rPr>
                                    <w:rFonts w:ascii="Consolas" w:eastAsiaTheme="minorHAnsi" w:hAnsi="Consolas" w:cs="Consolas"/>
                                    <w:color w:val="A31515"/>
                                    <w:sz w:val="19"/>
                                    <w:szCs w:val="19"/>
                                  </w:rPr>
                                  <w:t xml:space="preserve">    </w:t>
                                </w:r>
                                <w:proofErr w:type="spellStart"/>
                                <w:r>
                                  <w:rPr>
                                    <w:rFonts w:ascii="Consolas" w:eastAsiaTheme="minorHAnsi" w:hAnsi="Consolas" w:cs="Consolas"/>
                                    <w:color w:val="A31515"/>
                                    <w:sz w:val="19"/>
                                    <w:szCs w:val="19"/>
                                  </w:rPr>
                                  <w:t>out</w:t>
                                </w:r>
                                <w:proofErr w:type="spellEnd"/>
                                <w:r>
                                  <w:rPr>
                                    <w:rFonts w:ascii="Consolas" w:eastAsiaTheme="minorHAnsi" w:hAnsi="Consolas" w:cs="Consolas"/>
                                    <w:color w:val="A31515"/>
                                    <w:sz w:val="19"/>
                                    <w:szCs w:val="19"/>
                                  </w:rPr>
                                  <w:t xml:space="preserve"> VS_OUT{</w:t>
                                </w:r>
                              </w:ins>
                            </w:p>
                            <w:p w14:paraId="5932EDDD" w14:textId="77777777" w:rsidR="007F013D" w:rsidRPr="00B67FBE" w:rsidRDefault="007F013D" w:rsidP="00B67FBE">
                              <w:pPr>
                                <w:widowControl/>
                                <w:adjustRightInd w:val="0"/>
                                <w:rPr>
                                  <w:ins w:id="900" w:author="John Gil" w:date="2022-08-28T19:57:00Z"/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  <w:lang w:val="en-US"/>
                                  <w:rPrChange w:id="901" w:author="John Gil" w:date="2022-08-28T19:57:00Z">
                                    <w:rPr>
                                      <w:ins w:id="902" w:author="John Gil" w:date="2022-08-28T19:57:00Z"/>
                                      <w:rFonts w:ascii="Consolas" w:eastAsiaTheme="minorHAnsi" w:hAnsi="Consolas" w:cs="Consolas"/>
                                      <w:color w:val="000000"/>
                                      <w:sz w:val="19"/>
                                      <w:szCs w:val="19"/>
                                    </w:rPr>
                                  </w:rPrChange>
                                </w:rPr>
                              </w:pPr>
                              <w:ins w:id="903" w:author="John Gil" w:date="2022-08-28T19:57:00Z">
                                <w:r>
                                  <w:rPr>
                                    <w:rFonts w:ascii="Consolas" w:eastAsiaTheme="minorHAnsi" w:hAnsi="Consolas" w:cs="Consolas"/>
                                    <w:color w:val="A31515"/>
                                    <w:sz w:val="19"/>
                                    <w:szCs w:val="19"/>
                                  </w:rPr>
                                  <w:t xml:space="preserve">        </w:t>
                                </w:r>
                                <w:r w:rsidRPr="00B67FBE">
                                  <w:rPr>
                                    <w:rFonts w:ascii="Consolas" w:eastAsiaTheme="minorHAnsi" w:hAnsi="Consolas" w:cs="Consolas"/>
                                    <w:color w:val="A31515"/>
                                    <w:sz w:val="19"/>
                                    <w:szCs w:val="19"/>
                                    <w:lang w:val="en-US"/>
                                    <w:rPrChange w:id="904" w:author="John Gil" w:date="2022-08-28T19:57:00Z">
                                      <w:rPr>
                                        <w:rFonts w:ascii="Consolas" w:eastAsiaTheme="minorHAnsi" w:hAnsi="Consolas" w:cs="Consolas"/>
                                        <w:color w:val="A31515"/>
                                        <w:sz w:val="19"/>
                                        <w:szCs w:val="19"/>
                                      </w:rPr>
                                    </w:rPrChange>
                                  </w:rPr>
                                  <w:t xml:space="preserve">vec3 </w:t>
                                </w:r>
                                <w:proofErr w:type="spellStart"/>
                                <w:r w:rsidRPr="00B67FBE">
                                  <w:rPr>
                                    <w:rFonts w:ascii="Consolas" w:eastAsiaTheme="minorHAnsi" w:hAnsi="Consolas" w:cs="Consolas"/>
                                    <w:color w:val="A31515"/>
                                    <w:sz w:val="19"/>
                                    <w:szCs w:val="19"/>
                                    <w:lang w:val="en-US"/>
                                    <w:rPrChange w:id="905" w:author="John Gil" w:date="2022-08-28T19:57:00Z">
                                      <w:rPr>
                                        <w:rFonts w:ascii="Consolas" w:eastAsiaTheme="minorHAnsi" w:hAnsi="Consolas" w:cs="Consolas"/>
                                        <w:color w:val="A31515"/>
                                        <w:sz w:val="19"/>
                                        <w:szCs w:val="19"/>
                                      </w:rPr>
                                    </w:rPrChange>
                                  </w:rPr>
                                  <w:t>outColor</w:t>
                                </w:r>
                                <w:proofErr w:type="spellEnd"/>
                                <w:r w:rsidRPr="00B67FBE">
                                  <w:rPr>
                                    <w:rFonts w:ascii="Consolas" w:eastAsiaTheme="minorHAnsi" w:hAnsi="Consolas" w:cs="Consolas"/>
                                    <w:color w:val="A31515"/>
                                    <w:sz w:val="19"/>
                                    <w:szCs w:val="19"/>
                                    <w:lang w:val="en-US"/>
                                    <w:rPrChange w:id="906" w:author="John Gil" w:date="2022-08-28T19:57:00Z">
                                      <w:rPr>
                                        <w:rFonts w:ascii="Consolas" w:eastAsiaTheme="minorHAnsi" w:hAnsi="Consolas" w:cs="Consolas"/>
                                        <w:color w:val="A31515"/>
                                        <w:sz w:val="19"/>
                                        <w:szCs w:val="19"/>
                                      </w:rPr>
                                    </w:rPrChange>
                                  </w:rPr>
                                  <w:t>;</w:t>
                                </w:r>
                              </w:ins>
                            </w:p>
                            <w:p w14:paraId="11DC115A" w14:textId="77777777" w:rsidR="007F013D" w:rsidRPr="00B67FBE" w:rsidRDefault="007F013D" w:rsidP="00B67FBE">
                              <w:pPr>
                                <w:widowControl/>
                                <w:adjustRightInd w:val="0"/>
                                <w:rPr>
                                  <w:ins w:id="907" w:author="John Gil" w:date="2022-08-28T19:57:00Z"/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  <w:lang w:val="en-US"/>
                                  <w:rPrChange w:id="908" w:author="John Gil" w:date="2022-08-28T19:57:00Z">
                                    <w:rPr>
                                      <w:ins w:id="909" w:author="John Gil" w:date="2022-08-28T19:57:00Z"/>
                                      <w:rFonts w:ascii="Consolas" w:eastAsiaTheme="minorHAnsi" w:hAnsi="Consolas" w:cs="Consolas"/>
                                      <w:color w:val="000000"/>
                                      <w:sz w:val="19"/>
                                      <w:szCs w:val="19"/>
                                    </w:rPr>
                                  </w:rPrChange>
                                </w:rPr>
                              </w:pPr>
                              <w:ins w:id="910" w:author="John Gil" w:date="2022-08-28T19:57:00Z">
                                <w:r w:rsidRPr="00B67FBE">
                                  <w:rPr>
                                    <w:rFonts w:ascii="Consolas" w:eastAsiaTheme="minorHAnsi" w:hAnsi="Consolas" w:cs="Consolas"/>
                                    <w:color w:val="A31515"/>
                                    <w:sz w:val="19"/>
                                    <w:szCs w:val="19"/>
                                    <w:lang w:val="en-US"/>
                                    <w:rPrChange w:id="911" w:author="John Gil" w:date="2022-08-28T19:57:00Z">
                                      <w:rPr>
                                        <w:rFonts w:ascii="Consolas" w:eastAsiaTheme="minorHAnsi" w:hAnsi="Consolas" w:cs="Consolas"/>
                                        <w:color w:val="A31515"/>
                                        <w:sz w:val="19"/>
                                        <w:szCs w:val="19"/>
                                      </w:rPr>
                                    </w:rPrChange>
                                  </w:rPr>
                                  <w:t xml:space="preserve">        vec2 </w:t>
                                </w:r>
                                <w:proofErr w:type="spellStart"/>
                                <w:r w:rsidRPr="00B67FBE">
                                  <w:rPr>
                                    <w:rFonts w:ascii="Consolas" w:eastAsiaTheme="minorHAnsi" w:hAnsi="Consolas" w:cs="Consolas"/>
                                    <w:color w:val="A31515"/>
                                    <w:sz w:val="19"/>
                                    <w:szCs w:val="19"/>
                                    <w:lang w:val="en-US"/>
                                    <w:rPrChange w:id="912" w:author="John Gil" w:date="2022-08-28T19:57:00Z">
                                      <w:rPr>
                                        <w:rFonts w:ascii="Consolas" w:eastAsiaTheme="minorHAnsi" w:hAnsi="Consolas" w:cs="Consolas"/>
                                        <w:color w:val="A31515"/>
                                        <w:sz w:val="19"/>
                                        <w:szCs w:val="19"/>
                                      </w:rPr>
                                    </w:rPrChange>
                                  </w:rPr>
                                  <w:t>outUV</w:t>
                                </w:r>
                                <w:proofErr w:type="spellEnd"/>
                                <w:r w:rsidRPr="00B67FBE">
                                  <w:rPr>
                                    <w:rFonts w:ascii="Consolas" w:eastAsiaTheme="minorHAnsi" w:hAnsi="Consolas" w:cs="Consolas"/>
                                    <w:color w:val="A31515"/>
                                    <w:sz w:val="19"/>
                                    <w:szCs w:val="19"/>
                                    <w:lang w:val="en-US"/>
                                    <w:rPrChange w:id="913" w:author="John Gil" w:date="2022-08-28T19:57:00Z">
                                      <w:rPr>
                                        <w:rFonts w:ascii="Consolas" w:eastAsiaTheme="minorHAnsi" w:hAnsi="Consolas" w:cs="Consolas"/>
                                        <w:color w:val="A31515"/>
                                        <w:sz w:val="19"/>
                                        <w:szCs w:val="19"/>
                                      </w:rPr>
                                    </w:rPrChange>
                                  </w:rPr>
                                  <w:t>;</w:t>
                                </w:r>
                              </w:ins>
                            </w:p>
                            <w:p w14:paraId="429269E9" w14:textId="77777777" w:rsidR="007F013D" w:rsidRPr="00B67FBE" w:rsidRDefault="007F013D" w:rsidP="00B67FBE">
                              <w:pPr>
                                <w:widowControl/>
                                <w:adjustRightInd w:val="0"/>
                                <w:rPr>
                                  <w:ins w:id="914" w:author="John Gil" w:date="2022-08-28T19:57:00Z"/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  <w:lang w:val="en-US"/>
                                  <w:rPrChange w:id="915" w:author="John Gil" w:date="2022-08-28T19:57:00Z">
                                    <w:rPr>
                                      <w:ins w:id="916" w:author="John Gil" w:date="2022-08-28T19:57:00Z"/>
                                      <w:rFonts w:ascii="Consolas" w:eastAsiaTheme="minorHAnsi" w:hAnsi="Consolas" w:cs="Consolas"/>
                                      <w:color w:val="000000"/>
                                      <w:sz w:val="19"/>
                                      <w:szCs w:val="19"/>
                                    </w:rPr>
                                  </w:rPrChange>
                                </w:rPr>
                              </w:pPr>
                              <w:ins w:id="917" w:author="John Gil" w:date="2022-08-28T19:57:00Z">
                                <w:r w:rsidRPr="00B67FBE">
                                  <w:rPr>
                                    <w:rFonts w:ascii="Consolas" w:eastAsiaTheme="minorHAnsi" w:hAnsi="Consolas" w:cs="Consolas"/>
                                    <w:color w:val="A31515"/>
                                    <w:sz w:val="19"/>
                                    <w:szCs w:val="19"/>
                                    <w:lang w:val="en-US"/>
                                    <w:rPrChange w:id="918" w:author="John Gil" w:date="2022-08-28T19:57:00Z">
                                      <w:rPr>
                                        <w:rFonts w:ascii="Consolas" w:eastAsiaTheme="minorHAnsi" w:hAnsi="Consolas" w:cs="Consolas"/>
                                        <w:color w:val="A31515"/>
                                        <w:sz w:val="19"/>
                                        <w:szCs w:val="19"/>
                                      </w:rPr>
                                    </w:rPrChange>
                                  </w:rPr>
                                  <w:t xml:space="preserve">    }</w:t>
                                </w:r>
                                <w:proofErr w:type="spellStart"/>
                                <w:r w:rsidRPr="00B67FBE">
                                  <w:rPr>
                                    <w:rFonts w:ascii="Consolas" w:eastAsiaTheme="minorHAnsi" w:hAnsi="Consolas" w:cs="Consolas"/>
                                    <w:color w:val="A31515"/>
                                    <w:sz w:val="19"/>
                                    <w:szCs w:val="19"/>
                                    <w:lang w:val="en-US"/>
                                    <w:rPrChange w:id="919" w:author="John Gil" w:date="2022-08-28T19:57:00Z">
                                      <w:rPr>
                                        <w:rFonts w:ascii="Consolas" w:eastAsiaTheme="minorHAnsi" w:hAnsi="Consolas" w:cs="Consolas"/>
                                        <w:color w:val="A31515"/>
                                        <w:sz w:val="19"/>
                                        <w:szCs w:val="19"/>
                                      </w:rPr>
                                    </w:rPrChange>
                                  </w:rPr>
                                  <w:t>vs_out</w:t>
                                </w:r>
                                <w:proofErr w:type="spellEnd"/>
                                <w:r w:rsidRPr="00B67FBE">
                                  <w:rPr>
                                    <w:rFonts w:ascii="Consolas" w:eastAsiaTheme="minorHAnsi" w:hAnsi="Consolas" w:cs="Consolas"/>
                                    <w:color w:val="A31515"/>
                                    <w:sz w:val="19"/>
                                    <w:szCs w:val="19"/>
                                    <w:lang w:val="en-US"/>
                                    <w:rPrChange w:id="920" w:author="John Gil" w:date="2022-08-28T19:57:00Z">
                                      <w:rPr>
                                        <w:rFonts w:ascii="Consolas" w:eastAsiaTheme="minorHAnsi" w:hAnsi="Consolas" w:cs="Consolas"/>
                                        <w:color w:val="A31515"/>
                                        <w:sz w:val="19"/>
                                        <w:szCs w:val="19"/>
                                      </w:rPr>
                                    </w:rPrChange>
                                  </w:rPr>
                                  <w:t>;</w:t>
                                </w:r>
                              </w:ins>
                            </w:p>
                            <w:p w14:paraId="05F5DCAD" w14:textId="77777777" w:rsidR="007F013D" w:rsidRPr="00B67FBE" w:rsidRDefault="007F013D" w:rsidP="00B67FBE">
                              <w:pPr>
                                <w:widowControl/>
                                <w:adjustRightInd w:val="0"/>
                                <w:rPr>
                                  <w:ins w:id="921" w:author="John Gil" w:date="2022-08-28T19:57:00Z"/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  <w:lang w:val="en-US"/>
                                  <w:rPrChange w:id="922" w:author="John Gil" w:date="2022-08-28T19:57:00Z">
                                    <w:rPr>
                                      <w:ins w:id="923" w:author="John Gil" w:date="2022-08-28T19:57:00Z"/>
                                      <w:rFonts w:ascii="Consolas" w:eastAsiaTheme="minorHAnsi" w:hAnsi="Consolas" w:cs="Consolas"/>
                                      <w:color w:val="000000"/>
                                      <w:sz w:val="19"/>
                                      <w:szCs w:val="19"/>
                                    </w:rPr>
                                  </w:rPrChange>
                                </w:rPr>
                              </w:pPr>
                            </w:p>
                            <w:p w14:paraId="441F81D5" w14:textId="77777777" w:rsidR="007F013D" w:rsidRPr="00B67FBE" w:rsidRDefault="007F013D" w:rsidP="00B67FBE">
                              <w:pPr>
                                <w:widowControl/>
                                <w:adjustRightInd w:val="0"/>
                                <w:rPr>
                                  <w:ins w:id="924" w:author="John Gil" w:date="2022-08-28T19:57:00Z"/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  <w:lang w:val="en-US"/>
                                  <w:rPrChange w:id="925" w:author="John Gil" w:date="2022-08-28T19:57:00Z">
                                    <w:rPr>
                                      <w:ins w:id="926" w:author="John Gil" w:date="2022-08-28T19:57:00Z"/>
                                      <w:rFonts w:ascii="Consolas" w:eastAsiaTheme="minorHAnsi" w:hAnsi="Consolas" w:cs="Consolas"/>
                                      <w:color w:val="000000"/>
                                      <w:sz w:val="19"/>
                                      <w:szCs w:val="19"/>
                                    </w:rPr>
                                  </w:rPrChange>
                                </w:rPr>
                              </w:pPr>
                              <w:ins w:id="927" w:author="John Gil" w:date="2022-08-28T19:57:00Z">
                                <w:r w:rsidRPr="00B67FBE">
                                  <w:rPr>
                                    <w:rFonts w:ascii="Consolas" w:eastAsiaTheme="minorHAnsi" w:hAnsi="Consolas" w:cs="Consolas"/>
                                    <w:color w:val="A31515"/>
                                    <w:sz w:val="19"/>
                                    <w:szCs w:val="19"/>
                                    <w:lang w:val="en-US"/>
                                    <w:rPrChange w:id="928" w:author="John Gil" w:date="2022-08-28T19:57:00Z">
                                      <w:rPr>
                                        <w:rFonts w:ascii="Consolas" w:eastAsiaTheme="minorHAnsi" w:hAnsi="Consolas" w:cs="Consolas"/>
                                        <w:color w:val="A31515"/>
                                        <w:sz w:val="19"/>
                                        <w:szCs w:val="19"/>
                                      </w:rPr>
                                    </w:rPrChange>
                                  </w:rPr>
                                  <w:t xml:space="preserve">    void main() { </w:t>
                                </w:r>
                              </w:ins>
                            </w:p>
                            <w:p w14:paraId="07C4AFEF" w14:textId="77777777" w:rsidR="007F013D" w:rsidRPr="00B67FBE" w:rsidRDefault="007F013D" w:rsidP="00B67FBE">
                              <w:pPr>
                                <w:widowControl/>
                                <w:adjustRightInd w:val="0"/>
                                <w:rPr>
                                  <w:ins w:id="929" w:author="John Gil" w:date="2022-08-28T19:57:00Z"/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  <w:lang w:val="en-US"/>
                                  <w:rPrChange w:id="930" w:author="John Gil" w:date="2022-08-28T19:57:00Z">
                                    <w:rPr>
                                      <w:ins w:id="931" w:author="John Gil" w:date="2022-08-28T19:57:00Z"/>
                                      <w:rFonts w:ascii="Consolas" w:eastAsiaTheme="minorHAnsi" w:hAnsi="Consolas" w:cs="Consolas"/>
                                      <w:color w:val="000000"/>
                                      <w:sz w:val="19"/>
                                      <w:szCs w:val="19"/>
                                    </w:rPr>
                                  </w:rPrChange>
                                </w:rPr>
                              </w:pPr>
                              <w:ins w:id="932" w:author="John Gil" w:date="2022-08-28T19:57:00Z">
                                <w:r w:rsidRPr="00B67FBE">
                                  <w:rPr>
                                    <w:rFonts w:ascii="Consolas" w:eastAsiaTheme="minorHAnsi" w:hAnsi="Consolas" w:cs="Consolas"/>
                                    <w:color w:val="A31515"/>
                                    <w:sz w:val="19"/>
                                    <w:szCs w:val="19"/>
                                    <w:lang w:val="en-US"/>
                                    <w:rPrChange w:id="933" w:author="John Gil" w:date="2022-08-28T19:57:00Z">
                                      <w:rPr>
                                        <w:rFonts w:ascii="Consolas" w:eastAsiaTheme="minorHAnsi" w:hAnsi="Consolas" w:cs="Consolas"/>
                                        <w:color w:val="A31515"/>
                                        <w:sz w:val="19"/>
                                        <w:szCs w:val="19"/>
                                      </w:rPr>
                                    </w:rPrChange>
                                  </w:rPr>
                                  <w:t xml:space="preserve">       </w:t>
                                </w:r>
                                <w:proofErr w:type="spellStart"/>
                                <w:r w:rsidRPr="00B67FBE">
                                  <w:rPr>
                                    <w:rFonts w:ascii="Consolas" w:eastAsiaTheme="minorHAnsi" w:hAnsi="Consolas" w:cs="Consolas"/>
                                    <w:color w:val="A31515"/>
                                    <w:sz w:val="19"/>
                                    <w:szCs w:val="19"/>
                                    <w:lang w:val="en-US"/>
                                    <w:rPrChange w:id="934" w:author="John Gil" w:date="2022-08-28T19:57:00Z">
                                      <w:rPr>
                                        <w:rFonts w:ascii="Consolas" w:eastAsiaTheme="minorHAnsi" w:hAnsi="Consolas" w:cs="Consolas"/>
                                        <w:color w:val="A31515"/>
                                        <w:sz w:val="19"/>
                                        <w:szCs w:val="19"/>
                                      </w:rPr>
                                    </w:rPrChange>
                                  </w:rPr>
                                  <w:t>vs_out.outColor</w:t>
                                </w:r>
                                <w:proofErr w:type="spellEnd"/>
                                <w:r w:rsidRPr="00B67FBE">
                                  <w:rPr>
                                    <w:rFonts w:ascii="Consolas" w:eastAsiaTheme="minorHAnsi" w:hAnsi="Consolas" w:cs="Consolas"/>
                                    <w:color w:val="A31515"/>
                                    <w:sz w:val="19"/>
                                    <w:szCs w:val="19"/>
                                    <w:lang w:val="en-US"/>
                                    <w:rPrChange w:id="935" w:author="John Gil" w:date="2022-08-28T19:57:00Z">
                                      <w:rPr>
                                        <w:rFonts w:ascii="Consolas" w:eastAsiaTheme="minorHAnsi" w:hAnsi="Consolas" w:cs="Consolas"/>
                                        <w:color w:val="A31515"/>
                                        <w:sz w:val="19"/>
                                        <w:szCs w:val="19"/>
                                      </w:rPr>
                                    </w:rPrChange>
                                  </w:rPr>
                                  <w:t xml:space="preserve"> = </w:t>
                                </w:r>
                                <w:proofErr w:type="spellStart"/>
                                <w:r w:rsidRPr="00B67FBE">
                                  <w:rPr>
                                    <w:rFonts w:ascii="Consolas" w:eastAsiaTheme="minorHAnsi" w:hAnsi="Consolas" w:cs="Consolas"/>
                                    <w:color w:val="A31515"/>
                                    <w:sz w:val="19"/>
                                    <w:szCs w:val="19"/>
                                    <w:lang w:val="en-US"/>
                                    <w:rPrChange w:id="936" w:author="John Gil" w:date="2022-08-28T19:57:00Z">
                                      <w:rPr>
                                        <w:rFonts w:ascii="Consolas" w:eastAsiaTheme="minorHAnsi" w:hAnsi="Consolas" w:cs="Consolas"/>
                                        <w:color w:val="A31515"/>
                                        <w:sz w:val="19"/>
                                        <w:szCs w:val="19"/>
                                      </w:rPr>
                                    </w:rPrChange>
                                  </w:rPr>
                                  <w:t>vColor</w:t>
                                </w:r>
                                <w:proofErr w:type="spellEnd"/>
                                <w:r w:rsidRPr="00B67FBE">
                                  <w:rPr>
                                    <w:rFonts w:ascii="Consolas" w:eastAsiaTheme="minorHAnsi" w:hAnsi="Consolas" w:cs="Consolas"/>
                                    <w:color w:val="A31515"/>
                                    <w:sz w:val="19"/>
                                    <w:szCs w:val="19"/>
                                    <w:lang w:val="en-US"/>
                                    <w:rPrChange w:id="937" w:author="John Gil" w:date="2022-08-28T19:57:00Z">
                                      <w:rPr>
                                        <w:rFonts w:ascii="Consolas" w:eastAsiaTheme="minorHAnsi" w:hAnsi="Consolas" w:cs="Consolas"/>
                                        <w:color w:val="A31515"/>
                                        <w:sz w:val="19"/>
                                        <w:szCs w:val="19"/>
                                      </w:rPr>
                                    </w:rPrChange>
                                  </w:rPr>
                                  <w:t>;</w:t>
                                </w:r>
                              </w:ins>
                            </w:p>
                            <w:p w14:paraId="0A2EB94C" w14:textId="0F18F4D6" w:rsidR="007F013D" w:rsidDel="00B67FBE" w:rsidRDefault="007F013D" w:rsidP="006E7BBF">
                              <w:pPr>
                                <w:rPr>
                                  <w:del w:id="938" w:author="John Gil" w:date="2022-08-23T19:27:00Z"/>
                                  <w:rFonts w:ascii="Consolas" w:eastAsiaTheme="minorHAnsi" w:hAnsi="Consolas" w:cs="Consolas"/>
                                  <w:color w:val="A31515"/>
                                  <w:sz w:val="19"/>
                                  <w:szCs w:val="19"/>
                                </w:rPr>
                              </w:pPr>
                              <w:ins w:id="939" w:author="John Gil" w:date="2022-08-28T19:57:00Z">
                                <w:r w:rsidRPr="00B67FBE">
                                  <w:rPr>
                                    <w:rFonts w:ascii="Consolas" w:eastAsiaTheme="minorHAnsi" w:hAnsi="Consolas" w:cs="Consolas"/>
                                    <w:color w:val="A31515"/>
                                    <w:sz w:val="19"/>
                                    <w:szCs w:val="19"/>
                                    <w:lang w:val="en-US"/>
                                    <w:rPrChange w:id="940" w:author="John Gil" w:date="2022-08-28T19:57:00Z">
                                      <w:rPr>
                                        <w:rFonts w:ascii="Consolas" w:eastAsiaTheme="minorHAnsi" w:hAnsi="Consolas" w:cs="Consolas"/>
                                        <w:color w:val="A31515"/>
                                        <w:sz w:val="19"/>
                                        <w:szCs w:val="19"/>
                                      </w:rPr>
                                    </w:rPrChange>
                                  </w:rPr>
                                  <w:t xml:space="preserve">       </w:t>
                                </w:r>
                                <w:proofErr w:type="spellStart"/>
                                <w:r>
                                  <w:rPr>
                                    <w:rFonts w:ascii="Consolas" w:eastAsiaTheme="minorHAnsi" w:hAnsi="Consolas" w:cs="Consolas"/>
                                    <w:color w:val="A31515"/>
                                    <w:sz w:val="19"/>
                                    <w:szCs w:val="19"/>
                                  </w:rPr>
                                  <w:t>vs_out.outUV</w:t>
                                </w:r>
                                <w:proofErr w:type="spellEnd"/>
                                <w:r>
                                  <w:rPr>
                                    <w:rFonts w:ascii="Consolas" w:eastAsiaTheme="minorHAnsi" w:hAnsi="Consolas" w:cs="Consolas"/>
                                    <w:color w:val="A31515"/>
                                    <w:sz w:val="19"/>
                                    <w:szCs w:val="19"/>
                                  </w:rPr>
                                  <w:t xml:space="preserve">    = </w:t>
                                </w:r>
                                <w:proofErr w:type="spellStart"/>
                                <w:r>
                                  <w:rPr>
                                    <w:rFonts w:ascii="Consolas" w:eastAsiaTheme="minorHAnsi" w:hAnsi="Consolas" w:cs="Consolas"/>
                                    <w:color w:val="A31515"/>
                                    <w:sz w:val="19"/>
                                    <w:szCs w:val="19"/>
                                  </w:rPr>
                                  <w:t>vUV</w:t>
                                </w:r>
                                <w:proofErr w:type="spellEnd"/>
                                <w:r>
                                  <w:rPr>
                                    <w:rFonts w:ascii="Consolas" w:eastAsiaTheme="minorHAnsi" w:hAnsi="Consolas" w:cs="Consolas"/>
                                    <w:color w:val="A31515"/>
                                    <w:sz w:val="19"/>
                                    <w:szCs w:val="19"/>
                                  </w:rPr>
                                  <w:t>;</w:t>
                                </w:r>
                              </w:ins>
                              <w:del w:id="941" w:author="John Gil" w:date="2022-08-23T19:27:00Z">
                                <w:r w:rsidRPr="00F225B3" w:rsidDel="001409CC">
                                  <w:rPr>
                                    <w:rFonts w:ascii="Consolas" w:eastAsiaTheme="minorHAnsi" w:hAnsi="Consolas" w:cs="Consolas"/>
                                    <w:color w:val="808080"/>
                                    <w:sz w:val="19"/>
                                    <w:szCs w:val="19"/>
                                    <w:lang w:val="en-US"/>
                                  </w:rPr>
                                  <w:delText>#include</w:delText>
                                </w:r>
                                <w:r w:rsidRPr="00F225B3" w:rsidDel="001409CC"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  <w:lang w:val="en-US"/>
                                  </w:rPr>
                                  <w:delText xml:space="preserve"> </w:delText>
                                </w:r>
                                <w:r w:rsidRPr="00F225B3" w:rsidDel="001409CC">
                                  <w:rPr>
                                    <w:rFonts w:ascii="Consolas" w:eastAsiaTheme="minorHAnsi" w:hAnsi="Consolas" w:cs="Consolas"/>
                                    <w:color w:val="A31515"/>
                                    <w:sz w:val="19"/>
                                    <w:szCs w:val="19"/>
                                    <w:lang w:val="en-US"/>
                                  </w:rPr>
                                  <w:delText>&lt;GLFW/glfw3.h&gt;</w:delText>
                                </w:r>
                                <w:r w:rsidRPr="00F225B3" w:rsidDel="001409CC"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  <w:lang w:val="en-US"/>
                                  </w:rPr>
                                  <w:delText xml:space="preserve"> </w:delText>
                                </w:r>
                                <w:r w:rsidRPr="00F225B3" w:rsidDel="001409CC">
                                  <w:rPr>
                                    <w:rFonts w:ascii="Consolas" w:eastAsiaTheme="minorHAnsi" w:hAnsi="Consolas" w:cs="Consolas"/>
                                    <w:color w:val="008000"/>
                                    <w:sz w:val="19"/>
                                    <w:szCs w:val="19"/>
                                    <w:lang w:val="en-US"/>
                                  </w:rPr>
                                  <w:delText>//</w:delText>
                                </w:r>
                                <w:r w:rsidDel="001409CC">
                                  <w:rPr>
                                    <w:rFonts w:ascii="Consolas" w:eastAsiaTheme="minorHAnsi" w:hAnsi="Consolas" w:cs="Consolas"/>
                                    <w:color w:val="008000"/>
                                    <w:sz w:val="19"/>
                                    <w:szCs w:val="19"/>
                                  </w:rPr>
                                  <w:delText>Библиотека</w:delText>
                                </w:r>
                                <w:r w:rsidRPr="00F225B3" w:rsidDel="001409CC">
                                  <w:rPr>
                                    <w:rFonts w:ascii="Consolas" w:eastAsiaTheme="minorHAnsi" w:hAnsi="Consolas" w:cs="Consolas"/>
                                    <w:color w:val="008000"/>
                                    <w:sz w:val="19"/>
                                    <w:szCs w:val="19"/>
                                    <w:lang w:val="en-US"/>
                                  </w:rPr>
                                  <w:delText xml:space="preserve"> GLFW</w:delText>
                                </w:r>
                              </w:del>
                            </w:p>
                            <w:p w14:paraId="4B757BCD" w14:textId="751B3AF1" w:rsidR="007F013D" w:rsidRDefault="007F013D" w:rsidP="00B67FBE">
                              <w:pPr>
                                <w:widowControl/>
                                <w:adjustRightInd w:val="0"/>
                                <w:rPr>
                                  <w:ins w:id="942" w:author="John Gil" w:date="2022-08-28T19:57:00Z"/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  <w:lang w:val="en-US"/>
                                </w:rPr>
                              </w:pPr>
                            </w:p>
                            <w:p w14:paraId="30B116BA" w14:textId="3FBAB889" w:rsidR="007F013D" w:rsidRPr="00F225B3" w:rsidRDefault="007F013D" w:rsidP="00B67FBE">
                              <w:pPr>
                                <w:widowControl/>
                                <w:adjustRightInd w:val="0"/>
                                <w:rPr>
                                  <w:ins w:id="943" w:author="John Gil" w:date="2022-08-28T19:57:00Z"/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  <w:lang w:val="en-US"/>
                                </w:rPr>
                              </w:pPr>
                              <w:ins w:id="944" w:author="John Gil" w:date="2022-08-28T19:57:00Z">
                                <w:r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  <w:lang w:val="en-US"/>
                                  </w:rPr>
                                  <w:t>...</w:t>
                                </w:r>
                              </w:ins>
                            </w:p>
                            <w:p w14:paraId="3D87433E" w14:textId="77777777" w:rsidR="007F013D" w:rsidRPr="00F225B3" w:rsidDel="001409CC" w:rsidRDefault="007F013D" w:rsidP="006E7BBF">
                              <w:pPr>
                                <w:widowControl/>
                                <w:adjustRightInd w:val="0"/>
                                <w:rPr>
                                  <w:del w:id="945" w:author="John Gil" w:date="2022-08-23T19:27:00Z"/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  <w:lang w:val="en-US"/>
                                </w:rPr>
                              </w:pPr>
                            </w:p>
                            <w:p w14:paraId="092B88EE" w14:textId="77777777" w:rsidR="007F013D" w:rsidRPr="00F225B3" w:rsidDel="001409CC" w:rsidRDefault="007F013D" w:rsidP="006E7BBF">
                              <w:pPr>
                                <w:widowControl/>
                                <w:adjustRightInd w:val="0"/>
                                <w:rPr>
                                  <w:del w:id="946" w:author="John Gil" w:date="2022-08-23T19:27:00Z"/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  <w:lang w:val="en-US"/>
                                </w:rPr>
                              </w:pPr>
                              <w:del w:id="947" w:author="John Gil" w:date="2022-08-23T19:27:00Z">
                                <w:r w:rsidRPr="00F225B3" w:rsidDel="001409CC">
                                  <w:rPr>
                                    <w:rFonts w:ascii="Consolas" w:eastAsiaTheme="minorHAnsi" w:hAnsi="Consolas" w:cs="Consolas"/>
                                    <w:color w:val="0000FF"/>
                                    <w:sz w:val="19"/>
                                    <w:szCs w:val="19"/>
                                    <w:lang w:val="en-US"/>
                                  </w:rPr>
                                  <w:delText>int</w:delText>
                                </w:r>
                                <w:r w:rsidRPr="00F225B3" w:rsidDel="001409CC"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  <w:lang w:val="en-US"/>
                                  </w:rPr>
                                  <w:delText xml:space="preserve"> main() {</w:delText>
                                </w:r>
                              </w:del>
                            </w:p>
                            <w:p w14:paraId="6630B90C" w14:textId="77777777" w:rsidR="007F013D" w:rsidRPr="00F225B3" w:rsidDel="001409CC" w:rsidRDefault="007F013D" w:rsidP="006E7BBF">
                              <w:pPr>
                                <w:widowControl/>
                                <w:adjustRightInd w:val="0"/>
                                <w:rPr>
                                  <w:del w:id="948" w:author="John Gil" w:date="2022-08-23T19:27:00Z"/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  <w:lang w:val="en-US"/>
                                </w:rPr>
                              </w:pPr>
                              <w:del w:id="949" w:author="John Gil" w:date="2022-08-23T19:27:00Z">
                                <w:r w:rsidRPr="00F225B3" w:rsidDel="001409CC"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  <w:lang w:val="en-US"/>
                                  </w:rPr>
                                  <w:delText xml:space="preserve">    glfwInit();</w:delText>
                                </w:r>
                                <w:r w:rsidRPr="00F225B3" w:rsidDel="001409CC">
                                  <w:rPr>
                                    <w:rFonts w:ascii="Consolas" w:eastAsiaTheme="minorHAnsi" w:hAnsi="Consolas" w:cs="Consolas"/>
                                    <w:color w:val="008000"/>
                                    <w:sz w:val="19"/>
                                    <w:szCs w:val="19"/>
                                    <w:lang w:val="en-US"/>
                                  </w:rPr>
                                  <w:delText>//</w:delText>
                                </w:r>
                                <w:r w:rsidDel="001409CC">
                                  <w:rPr>
                                    <w:rFonts w:ascii="Consolas" w:eastAsiaTheme="minorHAnsi" w:hAnsi="Consolas" w:cs="Consolas"/>
                                    <w:color w:val="008000"/>
                                    <w:sz w:val="19"/>
                                    <w:szCs w:val="19"/>
                                  </w:rPr>
                                  <w:delText>Инициализация</w:delText>
                                </w:r>
                                <w:r w:rsidRPr="00F225B3" w:rsidDel="001409CC">
                                  <w:rPr>
                                    <w:rFonts w:ascii="Consolas" w:eastAsiaTheme="minorHAnsi" w:hAnsi="Consolas" w:cs="Consolas"/>
                                    <w:color w:val="008000"/>
                                    <w:sz w:val="19"/>
                                    <w:szCs w:val="19"/>
                                    <w:lang w:val="en-US"/>
                                  </w:rPr>
                                  <w:delText xml:space="preserve"> GLFW</w:delText>
                                </w:r>
                              </w:del>
                            </w:p>
                            <w:p w14:paraId="7637F01A" w14:textId="77777777" w:rsidR="007F013D" w:rsidRPr="00F225B3" w:rsidDel="001409CC" w:rsidRDefault="007F013D" w:rsidP="006E7BBF">
                              <w:pPr>
                                <w:widowControl/>
                                <w:adjustRightInd w:val="0"/>
                                <w:rPr>
                                  <w:del w:id="950" w:author="John Gil" w:date="2022-08-23T19:27:00Z"/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  <w:lang w:val="en-US"/>
                                </w:rPr>
                              </w:pPr>
                              <w:del w:id="951" w:author="John Gil" w:date="2022-08-23T19:27:00Z">
                                <w:r w:rsidRPr="00F225B3" w:rsidDel="001409CC"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  <w:lang w:val="en-US"/>
                                  </w:rPr>
                                  <w:delText xml:space="preserve">    </w:delText>
                                </w:r>
                                <w:r w:rsidRPr="00F225B3" w:rsidDel="001409CC">
                                  <w:rPr>
                                    <w:rFonts w:ascii="Consolas" w:eastAsiaTheme="minorHAnsi" w:hAnsi="Consolas" w:cs="Consolas"/>
                                    <w:color w:val="0000FF"/>
                                    <w:sz w:val="19"/>
                                    <w:szCs w:val="19"/>
                                    <w:lang w:val="en-US"/>
                                  </w:rPr>
                                  <w:delText>return</w:delText>
                                </w:r>
                                <w:r w:rsidRPr="00F225B3" w:rsidDel="001409CC"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  <w:lang w:val="en-US"/>
                                  </w:rPr>
                                  <w:delText xml:space="preserve"> 0;</w:delText>
                                </w:r>
                              </w:del>
                            </w:p>
                            <w:p w14:paraId="5B03011E" w14:textId="77777777" w:rsidR="007F013D" w:rsidRDefault="007F013D" w:rsidP="006E7BBF">
                              <w:del w:id="952" w:author="John Gil" w:date="2022-08-23T19:27:00Z">
                                <w:r w:rsidDel="001409CC"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</w:rPr>
                                  <w:delText>}</w:delText>
                                </w:r>
                              </w:del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a:graphicData>
                  </a:graphic>
                </wp:inline>
              </w:drawing>
            </mc:Choice>
            <mc:Fallback>
              <w:pict>
                <v:shapetype w14:anchorId="0C90EA2E" id="_x0000_t202" coordsize="21600,21600" o:spt="202" path="m,l,21600r21600,l21600,xe">
                  <v:stroke joinstyle="miter"/>
                  <v:path gradientshapeok="t" o:connecttype="rect"/>
                </v:shapetype>
                <v:shape id="Надпись 2" o:spid="_x0000_s1026" type="#_x0000_t202" style="width:465.45pt;height:15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" fillcolor="white [3201]" strokecolor="#4472c4 [3204]" strokeweight="1pt">
                  <v:shadow on="t" color="black" opacity="26214f" origin="-.5,-.5" offset=".74836mm,.74836mm"/>
                  <v:textbox>
                    <w:txbxContent>
                      <w:p w14:paraId="255470B4" w14:textId="63C665CC" w:rsidR="007F013D" w:rsidRPr="000A63D4" w:rsidRDefault="007F013D" w:rsidP="00B67FBE">
                        <w:pPr>
                          <w:widowControl/>
                          <w:adjustRightInd w:val="0"/>
                          <w:rPr>
                            <w:ins w:id="953" w:author="John Gil" w:date="2022-08-28T20:00:00Z"/>
                            <w:rFonts w:ascii="Consolas" w:eastAsiaTheme="minorHAnsi" w:hAnsi="Consolas" w:cs="Consolas"/>
                            <w:color w:val="A31515"/>
                            <w:sz w:val="19"/>
                            <w:szCs w:val="19"/>
                            <w:lang w:val="en-US"/>
                          </w:rPr>
                        </w:pPr>
                        <w:ins w:id="954" w:author="John Gil" w:date="2022-08-28T20:00:00Z">
                          <w:r>
                            <w:rPr>
                              <w:rFonts w:ascii="Consolas" w:eastAsiaTheme="minorHAnsi" w:hAnsi="Consolas" w:cs="Consolas"/>
                              <w:color w:val="A31515"/>
                              <w:sz w:val="19"/>
                              <w:szCs w:val="19"/>
                              <w:lang w:val="en-US"/>
                            </w:rPr>
                            <w:t>...</w:t>
                          </w:r>
                        </w:ins>
                      </w:p>
                      <w:p w14:paraId="76ED5621" w14:textId="38DD856D" w:rsidR="007F013D" w:rsidRPr="000A63D4" w:rsidRDefault="007F013D" w:rsidP="00B67FBE">
                        <w:pPr>
                          <w:widowControl/>
                          <w:adjustRightInd w:val="0"/>
                          <w:rPr>
                            <w:ins w:id="955" w:author="John Gil" w:date="2022-08-28T19:57:00Z"/>
                            <w:rFonts w:ascii="Consolas" w:eastAsiaTheme="minorHAnsi" w:hAnsi="Consolas" w:cs="Consolas"/>
                            <w:color w:val="A31515"/>
                            <w:sz w:val="19"/>
                            <w:szCs w:val="19"/>
                            <w:lang w:val="en-US"/>
                            <w:rPrChange w:id="956" w:author="John Gil" w:date="2022-08-28T20:00:00Z">
                              <w:rPr>
                                <w:ins w:id="957" w:author="John Gil" w:date="2022-08-28T19:57:00Z"/>
                                <w:rFonts w:ascii="Consolas" w:eastAsiaTheme="minorHAnsi" w:hAnsi="Consolas" w:cs="Consolas"/>
                                <w:color w:val="A31515"/>
                                <w:sz w:val="19"/>
                                <w:szCs w:val="19"/>
                              </w:rPr>
                            </w:rPrChange>
                          </w:rPr>
                        </w:pPr>
                        <w:ins w:id="958" w:author="John Gil" w:date="2022-08-28T20:00:00Z">
                          <w:r w:rsidRPr="000A63D4">
                            <w:rPr>
                              <w:rFonts w:ascii="Consolas" w:eastAsiaTheme="minorHAnsi" w:hAnsi="Consolas" w:cs="Consolas"/>
                              <w:color w:val="A31515"/>
                              <w:sz w:val="19"/>
                              <w:szCs w:val="19"/>
                              <w:lang w:val="en-US"/>
                              <w:rPrChange w:id="959" w:author="John Gil" w:date="2022-08-28T20:00:00Z">
                                <w:rPr>
                                  <w:rFonts w:ascii="Consolas" w:eastAsiaTheme="minorHAnsi" w:hAnsi="Consolas" w:cs="Consolas"/>
                                  <w:color w:val="A31515"/>
                                  <w:sz w:val="19"/>
                                  <w:szCs w:val="19"/>
                                </w:rPr>
                              </w:rPrChange>
                            </w:rPr>
                            <w:t xml:space="preserve">layout(location = 2) in vec2 </w:t>
                          </w:r>
                          <w:proofErr w:type="spellStart"/>
                          <w:r w:rsidRPr="000A63D4">
                            <w:rPr>
                              <w:rFonts w:ascii="Consolas" w:eastAsiaTheme="minorHAnsi" w:hAnsi="Consolas" w:cs="Consolas"/>
                              <w:color w:val="A31515"/>
                              <w:sz w:val="19"/>
                              <w:szCs w:val="19"/>
                              <w:lang w:val="en-US"/>
                              <w:rPrChange w:id="960" w:author="John Gil" w:date="2022-08-28T20:00:00Z">
                                <w:rPr>
                                  <w:rFonts w:ascii="Consolas" w:eastAsiaTheme="minorHAnsi" w:hAnsi="Consolas" w:cs="Consolas"/>
                                  <w:color w:val="A31515"/>
                                  <w:sz w:val="19"/>
                                  <w:szCs w:val="19"/>
                                </w:rPr>
                              </w:rPrChange>
                            </w:rPr>
                            <w:t>vUV</w:t>
                          </w:r>
                          <w:proofErr w:type="spellEnd"/>
                          <w:r w:rsidRPr="000A63D4">
                            <w:rPr>
                              <w:rFonts w:ascii="Consolas" w:eastAsiaTheme="minorHAnsi" w:hAnsi="Consolas" w:cs="Consolas"/>
                              <w:color w:val="A31515"/>
                              <w:sz w:val="19"/>
                              <w:szCs w:val="19"/>
                              <w:lang w:val="en-US"/>
                              <w:rPrChange w:id="961" w:author="John Gil" w:date="2022-08-28T20:00:00Z">
                                <w:rPr>
                                  <w:rFonts w:ascii="Consolas" w:eastAsiaTheme="minorHAnsi" w:hAnsi="Consolas" w:cs="Consolas"/>
                                  <w:color w:val="A31515"/>
                                  <w:sz w:val="19"/>
                                  <w:szCs w:val="19"/>
                                </w:rPr>
                              </w:rPrChange>
                            </w:rPr>
                            <w:t>;  //</w:t>
                          </w:r>
                          <w:r>
                            <w:rPr>
                              <w:rFonts w:ascii="Consolas" w:eastAsiaTheme="minorHAnsi" w:hAnsi="Consolas" w:cs="Consolas"/>
                              <w:color w:val="A31515"/>
                              <w:sz w:val="19"/>
                              <w:szCs w:val="19"/>
                            </w:rPr>
                            <w:t>Цвет</w:t>
                          </w:r>
                          <w:r w:rsidRPr="000A63D4">
                            <w:rPr>
                              <w:rFonts w:ascii="Consolas" w:eastAsiaTheme="minorHAnsi" w:hAnsi="Consolas" w:cs="Consolas"/>
                              <w:color w:val="A31515"/>
                              <w:sz w:val="19"/>
                              <w:szCs w:val="19"/>
                              <w:lang w:val="en-US"/>
                              <w:rPrChange w:id="962" w:author="John Gil" w:date="2022-08-28T20:00:00Z">
                                <w:rPr>
                                  <w:rFonts w:ascii="Consolas" w:eastAsiaTheme="minorHAnsi" w:hAnsi="Consolas" w:cs="Consolas"/>
                                  <w:color w:val="A31515"/>
                                  <w:sz w:val="19"/>
                                  <w:szCs w:val="19"/>
                                </w:rPr>
                              </w:rPrChange>
                            </w:rPr>
                            <w:t xml:space="preserve"> </w:t>
                          </w:r>
                          <w:r>
                            <w:rPr>
                              <w:rFonts w:ascii="Consolas" w:eastAsiaTheme="minorHAnsi" w:hAnsi="Consolas" w:cs="Consolas"/>
                              <w:color w:val="A31515"/>
                              <w:sz w:val="19"/>
                              <w:szCs w:val="19"/>
                            </w:rPr>
                            <w:t>вершины</w:t>
                          </w:r>
                          <w:r w:rsidRPr="000A63D4">
                            <w:rPr>
                              <w:rFonts w:ascii="Consolas" w:eastAsiaTheme="minorHAnsi" w:hAnsi="Consolas" w:cs="Consolas"/>
                              <w:color w:val="A31515"/>
                              <w:sz w:val="19"/>
                              <w:szCs w:val="19"/>
                              <w:lang w:val="en-US"/>
                              <w:rPrChange w:id="963" w:author="John Gil" w:date="2022-08-28T20:00:00Z">
                                <w:rPr>
                                  <w:rFonts w:ascii="Consolas" w:eastAsiaTheme="minorHAnsi" w:hAnsi="Consolas" w:cs="Consolas"/>
                                  <w:color w:val="A31515"/>
                                  <w:sz w:val="19"/>
                                  <w:szCs w:val="19"/>
                                </w:rPr>
                              </w:rPrChange>
                            </w:rPr>
                            <w:t xml:space="preserve"> </w:t>
                          </w:r>
                          <w:r>
                            <w:rPr>
                              <w:rFonts w:ascii="Consolas" w:eastAsiaTheme="minorHAnsi" w:hAnsi="Consolas" w:cs="Consolas"/>
                              <w:color w:val="A31515"/>
                              <w:sz w:val="19"/>
                              <w:szCs w:val="19"/>
                            </w:rPr>
                            <w:t>примитива</w:t>
                          </w:r>
                        </w:ins>
                      </w:p>
                      <w:p w14:paraId="5D785841" w14:textId="2EFAE983" w:rsidR="007F013D" w:rsidRPr="00F563DA" w:rsidRDefault="007F013D" w:rsidP="00B67FBE">
                        <w:pPr>
                          <w:widowControl/>
                          <w:adjustRightInd w:val="0"/>
                          <w:rPr>
                            <w:ins w:id="964" w:author="John Gil" w:date="2022-08-28T19:57:00Z"/>
                            <w:rFonts w:ascii="Consolas" w:eastAsiaTheme="minorHAnsi" w:hAnsi="Consolas" w:cs="Consolas"/>
                            <w:color w:val="A31515"/>
                            <w:sz w:val="19"/>
                            <w:szCs w:val="19"/>
                          </w:rPr>
                        </w:pPr>
                        <w:ins w:id="965" w:author="John Gil" w:date="2022-08-28T19:57:00Z">
                          <w:r w:rsidRPr="00F563DA">
                            <w:rPr>
                              <w:rFonts w:ascii="Consolas" w:eastAsiaTheme="minorHAnsi" w:hAnsi="Consolas" w:cs="Consolas"/>
                              <w:color w:val="A31515"/>
                              <w:sz w:val="19"/>
                              <w:szCs w:val="19"/>
                              <w:rPrChange w:id="966" w:author="John Gil" w:date="2022-08-28T20:09:00Z">
                                <w:rPr>
                                  <w:rFonts w:ascii="Consolas" w:eastAsiaTheme="minorHAnsi" w:hAnsi="Consolas" w:cs="Consolas"/>
                                  <w:color w:val="A31515"/>
                                  <w:sz w:val="19"/>
                                  <w:szCs w:val="19"/>
                                  <w:lang w:val="en-US"/>
                                </w:rPr>
                              </w:rPrChange>
                            </w:rPr>
                            <w:t>...</w:t>
                          </w:r>
                        </w:ins>
                      </w:p>
                      <w:p w14:paraId="2B28628F" w14:textId="24D2E2AD" w:rsidR="007F013D" w:rsidRDefault="007F013D" w:rsidP="00B67FBE">
                        <w:pPr>
                          <w:widowControl/>
                          <w:adjustRightInd w:val="0"/>
                          <w:rPr>
                            <w:ins w:id="967" w:author="John Gil" w:date="2022-08-28T19:57:00Z"/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</w:pPr>
                        <w:ins w:id="968" w:author="John Gil" w:date="2022-08-28T19:57:00Z">
                          <w:r w:rsidRPr="00F563DA">
                            <w:rPr>
                              <w:rFonts w:ascii="Consolas" w:eastAsiaTheme="minorHAnsi" w:hAnsi="Consolas" w:cs="Consolas"/>
                              <w:color w:val="A31515"/>
                              <w:sz w:val="19"/>
                              <w:szCs w:val="19"/>
                              <w:rPrChange w:id="969" w:author="John Gil" w:date="2022-08-28T20:09:00Z">
                                <w:rPr>
                                  <w:rFonts w:ascii="Consolas" w:eastAsiaTheme="minorHAnsi" w:hAnsi="Consolas" w:cs="Consolas"/>
                                  <w:color w:val="A31515"/>
                                  <w:sz w:val="19"/>
                                  <w:szCs w:val="19"/>
                                  <w:lang w:val="en-US"/>
                                </w:rPr>
                              </w:rPrChange>
                            </w:rPr>
                            <w:t xml:space="preserve">    </w:t>
                          </w:r>
                          <w:r>
                            <w:rPr>
                              <w:rFonts w:ascii="Consolas" w:eastAsiaTheme="minorHAnsi" w:hAnsi="Consolas" w:cs="Consolas"/>
                              <w:color w:val="A31515"/>
                              <w:sz w:val="19"/>
                              <w:szCs w:val="19"/>
                            </w:rPr>
                            <w:t>//Выходные данные вершинного шейдера</w:t>
                          </w:r>
                        </w:ins>
                      </w:p>
                      <w:p w14:paraId="4759C04C" w14:textId="77777777" w:rsidR="007F013D" w:rsidRDefault="007F013D" w:rsidP="00B67FBE">
                        <w:pPr>
                          <w:widowControl/>
                          <w:adjustRightInd w:val="0"/>
                          <w:rPr>
                            <w:ins w:id="970" w:author="John Gil" w:date="2022-08-28T19:57:00Z"/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</w:pPr>
                        <w:ins w:id="971" w:author="John Gil" w:date="2022-08-28T19:57:00Z">
                          <w:r>
                            <w:rPr>
                              <w:rFonts w:ascii="Consolas" w:eastAsiaTheme="minorHAnsi" w:hAnsi="Consolas" w:cs="Consolas"/>
                              <w:color w:val="A31515"/>
                              <w:sz w:val="19"/>
                              <w:szCs w:val="19"/>
                            </w:rPr>
                            <w:t xml:space="preserve">    </w:t>
                          </w:r>
                          <w:proofErr w:type="spellStart"/>
                          <w:r>
                            <w:rPr>
                              <w:rFonts w:ascii="Consolas" w:eastAsiaTheme="minorHAnsi" w:hAnsi="Consolas" w:cs="Consolas"/>
                              <w:color w:val="A31515"/>
                              <w:sz w:val="19"/>
                              <w:szCs w:val="19"/>
                            </w:rPr>
                            <w:t>out</w:t>
                          </w:r>
                          <w:proofErr w:type="spellEnd"/>
                          <w:r>
                            <w:rPr>
                              <w:rFonts w:ascii="Consolas" w:eastAsiaTheme="minorHAnsi" w:hAnsi="Consolas" w:cs="Consolas"/>
                              <w:color w:val="A31515"/>
                              <w:sz w:val="19"/>
                              <w:szCs w:val="19"/>
                            </w:rPr>
                            <w:t xml:space="preserve"> VS_OUT{</w:t>
                          </w:r>
                        </w:ins>
                      </w:p>
                      <w:p w14:paraId="5932EDDD" w14:textId="77777777" w:rsidR="007F013D" w:rsidRPr="00B67FBE" w:rsidRDefault="007F013D" w:rsidP="00B67FBE">
                        <w:pPr>
                          <w:widowControl/>
                          <w:adjustRightInd w:val="0"/>
                          <w:rPr>
                            <w:ins w:id="972" w:author="John Gil" w:date="2022-08-28T19:57:00Z"/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  <w:lang w:val="en-US"/>
                            <w:rPrChange w:id="973" w:author="John Gil" w:date="2022-08-28T19:57:00Z">
                              <w:rPr>
                                <w:ins w:id="974" w:author="John Gil" w:date="2022-08-28T19:57:00Z"/>
                                <w:rFonts w:ascii="Consolas" w:eastAsiaTheme="minorHAnsi" w:hAnsi="Consolas" w:cs="Consolas"/>
                                <w:color w:val="000000"/>
                                <w:sz w:val="19"/>
                                <w:szCs w:val="19"/>
                              </w:rPr>
                            </w:rPrChange>
                          </w:rPr>
                        </w:pPr>
                        <w:ins w:id="975" w:author="John Gil" w:date="2022-08-28T19:57:00Z">
                          <w:r>
                            <w:rPr>
                              <w:rFonts w:ascii="Consolas" w:eastAsiaTheme="minorHAnsi" w:hAnsi="Consolas" w:cs="Consolas"/>
                              <w:color w:val="A31515"/>
                              <w:sz w:val="19"/>
                              <w:szCs w:val="19"/>
                            </w:rPr>
                            <w:t xml:space="preserve">        </w:t>
                          </w:r>
                          <w:r w:rsidRPr="00B67FBE">
                            <w:rPr>
                              <w:rFonts w:ascii="Consolas" w:eastAsiaTheme="minorHAnsi" w:hAnsi="Consolas" w:cs="Consolas"/>
                              <w:color w:val="A31515"/>
                              <w:sz w:val="19"/>
                              <w:szCs w:val="19"/>
                              <w:lang w:val="en-US"/>
                              <w:rPrChange w:id="976" w:author="John Gil" w:date="2022-08-28T19:57:00Z">
                                <w:rPr>
                                  <w:rFonts w:ascii="Consolas" w:eastAsiaTheme="minorHAnsi" w:hAnsi="Consolas" w:cs="Consolas"/>
                                  <w:color w:val="A31515"/>
                                  <w:sz w:val="19"/>
                                  <w:szCs w:val="19"/>
                                </w:rPr>
                              </w:rPrChange>
                            </w:rPr>
                            <w:t xml:space="preserve">vec3 </w:t>
                          </w:r>
                          <w:proofErr w:type="spellStart"/>
                          <w:r w:rsidRPr="00B67FBE">
                            <w:rPr>
                              <w:rFonts w:ascii="Consolas" w:eastAsiaTheme="minorHAnsi" w:hAnsi="Consolas" w:cs="Consolas"/>
                              <w:color w:val="A31515"/>
                              <w:sz w:val="19"/>
                              <w:szCs w:val="19"/>
                              <w:lang w:val="en-US"/>
                              <w:rPrChange w:id="977" w:author="John Gil" w:date="2022-08-28T19:57:00Z">
                                <w:rPr>
                                  <w:rFonts w:ascii="Consolas" w:eastAsiaTheme="minorHAnsi" w:hAnsi="Consolas" w:cs="Consolas"/>
                                  <w:color w:val="A31515"/>
                                  <w:sz w:val="19"/>
                                  <w:szCs w:val="19"/>
                                </w:rPr>
                              </w:rPrChange>
                            </w:rPr>
                            <w:t>outColor</w:t>
                          </w:r>
                          <w:proofErr w:type="spellEnd"/>
                          <w:r w:rsidRPr="00B67FBE">
                            <w:rPr>
                              <w:rFonts w:ascii="Consolas" w:eastAsiaTheme="minorHAnsi" w:hAnsi="Consolas" w:cs="Consolas"/>
                              <w:color w:val="A31515"/>
                              <w:sz w:val="19"/>
                              <w:szCs w:val="19"/>
                              <w:lang w:val="en-US"/>
                              <w:rPrChange w:id="978" w:author="John Gil" w:date="2022-08-28T19:57:00Z">
                                <w:rPr>
                                  <w:rFonts w:ascii="Consolas" w:eastAsiaTheme="minorHAnsi" w:hAnsi="Consolas" w:cs="Consolas"/>
                                  <w:color w:val="A31515"/>
                                  <w:sz w:val="19"/>
                                  <w:szCs w:val="19"/>
                                </w:rPr>
                              </w:rPrChange>
                            </w:rPr>
                            <w:t>;</w:t>
                          </w:r>
                        </w:ins>
                      </w:p>
                      <w:p w14:paraId="11DC115A" w14:textId="77777777" w:rsidR="007F013D" w:rsidRPr="00B67FBE" w:rsidRDefault="007F013D" w:rsidP="00B67FBE">
                        <w:pPr>
                          <w:widowControl/>
                          <w:adjustRightInd w:val="0"/>
                          <w:rPr>
                            <w:ins w:id="979" w:author="John Gil" w:date="2022-08-28T19:57:00Z"/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  <w:lang w:val="en-US"/>
                            <w:rPrChange w:id="980" w:author="John Gil" w:date="2022-08-28T19:57:00Z">
                              <w:rPr>
                                <w:ins w:id="981" w:author="John Gil" w:date="2022-08-28T19:57:00Z"/>
                                <w:rFonts w:ascii="Consolas" w:eastAsiaTheme="minorHAnsi" w:hAnsi="Consolas" w:cs="Consolas"/>
                                <w:color w:val="000000"/>
                                <w:sz w:val="19"/>
                                <w:szCs w:val="19"/>
                              </w:rPr>
                            </w:rPrChange>
                          </w:rPr>
                        </w:pPr>
                        <w:ins w:id="982" w:author="John Gil" w:date="2022-08-28T19:57:00Z">
                          <w:r w:rsidRPr="00B67FBE">
                            <w:rPr>
                              <w:rFonts w:ascii="Consolas" w:eastAsiaTheme="minorHAnsi" w:hAnsi="Consolas" w:cs="Consolas"/>
                              <w:color w:val="A31515"/>
                              <w:sz w:val="19"/>
                              <w:szCs w:val="19"/>
                              <w:lang w:val="en-US"/>
                              <w:rPrChange w:id="983" w:author="John Gil" w:date="2022-08-28T19:57:00Z">
                                <w:rPr>
                                  <w:rFonts w:ascii="Consolas" w:eastAsiaTheme="minorHAnsi" w:hAnsi="Consolas" w:cs="Consolas"/>
                                  <w:color w:val="A31515"/>
                                  <w:sz w:val="19"/>
                                  <w:szCs w:val="19"/>
                                </w:rPr>
                              </w:rPrChange>
                            </w:rPr>
                            <w:t xml:space="preserve">        vec2 </w:t>
                          </w:r>
                          <w:proofErr w:type="spellStart"/>
                          <w:r w:rsidRPr="00B67FBE">
                            <w:rPr>
                              <w:rFonts w:ascii="Consolas" w:eastAsiaTheme="minorHAnsi" w:hAnsi="Consolas" w:cs="Consolas"/>
                              <w:color w:val="A31515"/>
                              <w:sz w:val="19"/>
                              <w:szCs w:val="19"/>
                              <w:lang w:val="en-US"/>
                              <w:rPrChange w:id="984" w:author="John Gil" w:date="2022-08-28T19:57:00Z">
                                <w:rPr>
                                  <w:rFonts w:ascii="Consolas" w:eastAsiaTheme="minorHAnsi" w:hAnsi="Consolas" w:cs="Consolas"/>
                                  <w:color w:val="A31515"/>
                                  <w:sz w:val="19"/>
                                  <w:szCs w:val="19"/>
                                </w:rPr>
                              </w:rPrChange>
                            </w:rPr>
                            <w:t>outUV</w:t>
                          </w:r>
                          <w:proofErr w:type="spellEnd"/>
                          <w:r w:rsidRPr="00B67FBE">
                            <w:rPr>
                              <w:rFonts w:ascii="Consolas" w:eastAsiaTheme="minorHAnsi" w:hAnsi="Consolas" w:cs="Consolas"/>
                              <w:color w:val="A31515"/>
                              <w:sz w:val="19"/>
                              <w:szCs w:val="19"/>
                              <w:lang w:val="en-US"/>
                              <w:rPrChange w:id="985" w:author="John Gil" w:date="2022-08-28T19:57:00Z">
                                <w:rPr>
                                  <w:rFonts w:ascii="Consolas" w:eastAsiaTheme="minorHAnsi" w:hAnsi="Consolas" w:cs="Consolas"/>
                                  <w:color w:val="A31515"/>
                                  <w:sz w:val="19"/>
                                  <w:szCs w:val="19"/>
                                </w:rPr>
                              </w:rPrChange>
                            </w:rPr>
                            <w:t>;</w:t>
                          </w:r>
                        </w:ins>
                      </w:p>
                      <w:p w14:paraId="429269E9" w14:textId="77777777" w:rsidR="007F013D" w:rsidRPr="00B67FBE" w:rsidRDefault="007F013D" w:rsidP="00B67FBE">
                        <w:pPr>
                          <w:widowControl/>
                          <w:adjustRightInd w:val="0"/>
                          <w:rPr>
                            <w:ins w:id="986" w:author="John Gil" w:date="2022-08-28T19:57:00Z"/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  <w:lang w:val="en-US"/>
                            <w:rPrChange w:id="987" w:author="John Gil" w:date="2022-08-28T19:57:00Z">
                              <w:rPr>
                                <w:ins w:id="988" w:author="John Gil" w:date="2022-08-28T19:57:00Z"/>
                                <w:rFonts w:ascii="Consolas" w:eastAsiaTheme="minorHAnsi" w:hAnsi="Consolas" w:cs="Consolas"/>
                                <w:color w:val="000000"/>
                                <w:sz w:val="19"/>
                                <w:szCs w:val="19"/>
                              </w:rPr>
                            </w:rPrChange>
                          </w:rPr>
                        </w:pPr>
                        <w:ins w:id="989" w:author="John Gil" w:date="2022-08-28T19:57:00Z">
                          <w:r w:rsidRPr="00B67FBE">
                            <w:rPr>
                              <w:rFonts w:ascii="Consolas" w:eastAsiaTheme="minorHAnsi" w:hAnsi="Consolas" w:cs="Consolas"/>
                              <w:color w:val="A31515"/>
                              <w:sz w:val="19"/>
                              <w:szCs w:val="19"/>
                              <w:lang w:val="en-US"/>
                              <w:rPrChange w:id="990" w:author="John Gil" w:date="2022-08-28T19:57:00Z">
                                <w:rPr>
                                  <w:rFonts w:ascii="Consolas" w:eastAsiaTheme="minorHAnsi" w:hAnsi="Consolas" w:cs="Consolas"/>
                                  <w:color w:val="A31515"/>
                                  <w:sz w:val="19"/>
                                  <w:szCs w:val="19"/>
                                </w:rPr>
                              </w:rPrChange>
                            </w:rPr>
                            <w:t xml:space="preserve">    }</w:t>
                          </w:r>
                          <w:proofErr w:type="spellStart"/>
                          <w:r w:rsidRPr="00B67FBE">
                            <w:rPr>
                              <w:rFonts w:ascii="Consolas" w:eastAsiaTheme="minorHAnsi" w:hAnsi="Consolas" w:cs="Consolas"/>
                              <w:color w:val="A31515"/>
                              <w:sz w:val="19"/>
                              <w:szCs w:val="19"/>
                              <w:lang w:val="en-US"/>
                              <w:rPrChange w:id="991" w:author="John Gil" w:date="2022-08-28T19:57:00Z">
                                <w:rPr>
                                  <w:rFonts w:ascii="Consolas" w:eastAsiaTheme="minorHAnsi" w:hAnsi="Consolas" w:cs="Consolas"/>
                                  <w:color w:val="A31515"/>
                                  <w:sz w:val="19"/>
                                  <w:szCs w:val="19"/>
                                </w:rPr>
                              </w:rPrChange>
                            </w:rPr>
                            <w:t>vs_out</w:t>
                          </w:r>
                          <w:proofErr w:type="spellEnd"/>
                          <w:r w:rsidRPr="00B67FBE">
                            <w:rPr>
                              <w:rFonts w:ascii="Consolas" w:eastAsiaTheme="minorHAnsi" w:hAnsi="Consolas" w:cs="Consolas"/>
                              <w:color w:val="A31515"/>
                              <w:sz w:val="19"/>
                              <w:szCs w:val="19"/>
                              <w:lang w:val="en-US"/>
                              <w:rPrChange w:id="992" w:author="John Gil" w:date="2022-08-28T19:57:00Z">
                                <w:rPr>
                                  <w:rFonts w:ascii="Consolas" w:eastAsiaTheme="minorHAnsi" w:hAnsi="Consolas" w:cs="Consolas"/>
                                  <w:color w:val="A31515"/>
                                  <w:sz w:val="19"/>
                                  <w:szCs w:val="19"/>
                                </w:rPr>
                              </w:rPrChange>
                            </w:rPr>
                            <w:t>;</w:t>
                          </w:r>
                        </w:ins>
                      </w:p>
                      <w:p w14:paraId="05F5DCAD" w14:textId="77777777" w:rsidR="007F013D" w:rsidRPr="00B67FBE" w:rsidRDefault="007F013D" w:rsidP="00B67FBE">
                        <w:pPr>
                          <w:widowControl/>
                          <w:adjustRightInd w:val="0"/>
                          <w:rPr>
                            <w:ins w:id="993" w:author="John Gil" w:date="2022-08-28T19:57:00Z"/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  <w:lang w:val="en-US"/>
                            <w:rPrChange w:id="994" w:author="John Gil" w:date="2022-08-28T19:57:00Z">
                              <w:rPr>
                                <w:ins w:id="995" w:author="John Gil" w:date="2022-08-28T19:57:00Z"/>
                                <w:rFonts w:ascii="Consolas" w:eastAsiaTheme="minorHAnsi" w:hAnsi="Consolas" w:cs="Consolas"/>
                                <w:color w:val="000000"/>
                                <w:sz w:val="19"/>
                                <w:szCs w:val="19"/>
                              </w:rPr>
                            </w:rPrChange>
                          </w:rPr>
                        </w:pPr>
                      </w:p>
                      <w:p w14:paraId="441F81D5" w14:textId="77777777" w:rsidR="007F013D" w:rsidRPr="00B67FBE" w:rsidRDefault="007F013D" w:rsidP="00B67FBE">
                        <w:pPr>
                          <w:widowControl/>
                          <w:adjustRightInd w:val="0"/>
                          <w:rPr>
                            <w:ins w:id="996" w:author="John Gil" w:date="2022-08-28T19:57:00Z"/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  <w:lang w:val="en-US"/>
                            <w:rPrChange w:id="997" w:author="John Gil" w:date="2022-08-28T19:57:00Z">
                              <w:rPr>
                                <w:ins w:id="998" w:author="John Gil" w:date="2022-08-28T19:57:00Z"/>
                                <w:rFonts w:ascii="Consolas" w:eastAsiaTheme="minorHAnsi" w:hAnsi="Consolas" w:cs="Consolas"/>
                                <w:color w:val="000000"/>
                                <w:sz w:val="19"/>
                                <w:szCs w:val="19"/>
                              </w:rPr>
                            </w:rPrChange>
                          </w:rPr>
                        </w:pPr>
                        <w:ins w:id="999" w:author="John Gil" w:date="2022-08-28T19:57:00Z">
                          <w:r w:rsidRPr="00B67FBE">
                            <w:rPr>
                              <w:rFonts w:ascii="Consolas" w:eastAsiaTheme="minorHAnsi" w:hAnsi="Consolas" w:cs="Consolas"/>
                              <w:color w:val="A31515"/>
                              <w:sz w:val="19"/>
                              <w:szCs w:val="19"/>
                              <w:lang w:val="en-US"/>
                              <w:rPrChange w:id="1000" w:author="John Gil" w:date="2022-08-28T19:57:00Z">
                                <w:rPr>
                                  <w:rFonts w:ascii="Consolas" w:eastAsiaTheme="minorHAnsi" w:hAnsi="Consolas" w:cs="Consolas"/>
                                  <w:color w:val="A31515"/>
                                  <w:sz w:val="19"/>
                                  <w:szCs w:val="19"/>
                                </w:rPr>
                              </w:rPrChange>
                            </w:rPr>
                            <w:t xml:space="preserve">    void main() { </w:t>
                          </w:r>
                        </w:ins>
                      </w:p>
                      <w:p w14:paraId="07C4AFEF" w14:textId="77777777" w:rsidR="007F013D" w:rsidRPr="00B67FBE" w:rsidRDefault="007F013D" w:rsidP="00B67FBE">
                        <w:pPr>
                          <w:widowControl/>
                          <w:adjustRightInd w:val="0"/>
                          <w:rPr>
                            <w:ins w:id="1001" w:author="John Gil" w:date="2022-08-28T19:57:00Z"/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  <w:lang w:val="en-US"/>
                            <w:rPrChange w:id="1002" w:author="John Gil" w:date="2022-08-28T19:57:00Z">
                              <w:rPr>
                                <w:ins w:id="1003" w:author="John Gil" w:date="2022-08-28T19:57:00Z"/>
                                <w:rFonts w:ascii="Consolas" w:eastAsiaTheme="minorHAnsi" w:hAnsi="Consolas" w:cs="Consolas"/>
                                <w:color w:val="000000"/>
                                <w:sz w:val="19"/>
                                <w:szCs w:val="19"/>
                              </w:rPr>
                            </w:rPrChange>
                          </w:rPr>
                        </w:pPr>
                        <w:ins w:id="1004" w:author="John Gil" w:date="2022-08-28T19:57:00Z">
                          <w:r w:rsidRPr="00B67FBE">
                            <w:rPr>
                              <w:rFonts w:ascii="Consolas" w:eastAsiaTheme="minorHAnsi" w:hAnsi="Consolas" w:cs="Consolas"/>
                              <w:color w:val="A31515"/>
                              <w:sz w:val="19"/>
                              <w:szCs w:val="19"/>
                              <w:lang w:val="en-US"/>
                              <w:rPrChange w:id="1005" w:author="John Gil" w:date="2022-08-28T19:57:00Z">
                                <w:rPr>
                                  <w:rFonts w:ascii="Consolas" w:eastAsiaTheme="minorHAnsi" w:hAnsi="Consolas" w:cs="Consolas"/>
                                  <w:color w:val="A31515"/>
                                  <w:sz w:val="19"/>
                                  <w:szCs w:val="19"/>
                                </w:rPr>
                              </w:rPrChange>
                            </w:rPr>
                            <w:t xml:space="preserve">       </w:t>
                          </w:r>
                          <w:proofErr w:type="spellStart"/>
                          <w:r w:rsidRPr="00B67FBE">
                            <w:rPr>
                              <w:rFonts w:ascii="Consolas" w:eastAsiaTheme="minorHAnsi" w:hAnsi="Consolas" w:cs="Consolas"/>
                              <w:color w:val="A31515"/>
                              <w:sz w:val="19"/>
                              <w:szCs w:val="19"/>
                              <w:lang w:val="en-US"/>
                              <w:rPrChange w:id="1006" w:author="John Gil" w:date="2022-08-28T19:57:00Z">
                                <w:rPr>
                                  <w:rFonts w:ascii="Consolas" w:eastAsiaTheme="minorHAnsi" w:hAnsi="Consolas" w:cs="Consolas"/>
                                  <w:color w:val="A31515"/>
                                  <w:sz w:val="19"/>
                                  <w:szCs w:val="19"/>
                                </w:rPr>
                              </w:rPrChange>
                            </w:rPr>
                            <w:t>vs_out.outColor</w:t>
                          </w:r>
                          <w:proofErr w:type="spellEnd"/>
                          <w:r w:rsidRPr="00B67FBE">
                            <w:rPr>
                              <w:rFonts w:ascii="Consolas" w:eastAsiaTheme="minorHAnsi" w:hAnsi="Consolas" w:cs="Consolas"/>
                              <w:color w:val="A31515"/>
                              <w:sz w:val="19"/>
                              <w:szCs w:val="19"/>
                              <w:lang w:val="en-US"/>
                              <w:rPrChange w:id="1007" w:author="John Gil" w:date="2022-08-28T19:57:00Z">
                                <w:rPr>
                                  <w:rFonts w:ascii="Consolas" w:eastAsiaTheme="minorHAnsi" w:hAnsi="Consolas" w:cs="Consolas"/>
                                  <w:color w:val="A31515"/>
                                  <w:sz w:val="19"/>
                                  <w:szCs w:val="19"/>
                                </w:rPr>
                              </w:rPrChange>
                            </w:rPr>
                            <w:t xml:space="preserve"> = </w:t>
                          </w:r>
                          <w:proofErr w:type="spellStart"/>
                          <w:r w:rsidRPr="00B67FBE">
                            <w:rPr>
                              <w:rFonts w:ascii="Consolas" w:eastAsiaTheme="minorHAnsi" w:hAnsi="Consolas" w:cs="Consolas"/>
                              <w:color w:val="A31515"/>
                              <w:sz w:val="19"/>
                              <w:szCs w:val="19"/>
                              <w:lang w:val="en-US"/>
                              <w:rPrChange w:id="1008" w:author="John Gil" w:date="2022-08-28T19:57:00Z">
                                <w:rPr>
                                  <w:rFonts w:ascii="Consolas" w:eastAsiaTheme="minorHAnsi" w:hAnsi="Consolas" w:cs="Consolas"/>
                                  <w:color w:val="A31515"/>
                                  <w:sz w:val="19"/>
                                  <w:szCs w:val="19"/>
                                </w:rPr>
                              </w:rPrChange>
                            </w:rPr>
                            <w:t>vColor</w:t>
                          </w:r>
                          <w:proofErr w:type="spellEnd"/>
                          <w:r w:rsidRPr="00B67FBE">
                            <w:rPr>
                              <w:rFonts w:ascii="Consolas" w:eastAsiaTheme="minorHAnsi" w:hAnsi="Consolas" w:cs="Consolas"/>
                              <w:color w:val="A31515"/>
                              <w:sz w:val="19"/>
                              <w:szCs w:val="19"/>
                              <w:lang w:val="en-US"/>
                              <w:rPrChange w:id="1009" w:author="John Gil" w:date="2022-08-28T19:57:00Z">
                                <w:rPr>
                                  <w:rFonts w:ascii="Consolas" w:eastAsiaTheme="minorHAnsi" w:hAnsi="Consolas" w:cs="Consolas"/>
                                  <w:color w:val="A31515"/>
                                  <w:sz w:val="19"/>
                                  <w:szCs w:val="19"/>
                                </w:rPr>
                              </w:rPrChange>
                            </w:rPr>
                            <w:t>;</w:t>
                          </w:r>
                        </w:ins>
                      </w:p>
                      <w:p w14:paraId="0A2EB94C" w14:textId="0F18F4D6" w:rsidR="007F013D" w:rsidDel="00B67FBE" w:rsidRDefault="007F013D" w:rsidP="006E7BBF">
                        <w:pPr>
                          <w:rPr>
                            <w:del w:id="1010" w:author="John Gil" w:date="2022-08-23T19:27:00Z"/>
                            <w:rFonts w:ascii="Consolas" w:eastAsiaTheme="minorHAnsi" w:hAnsi="Consolas" w:cs="Consolas"/>
                            <w:color w:val="A31515"/>
                            <w:sz w:val="19"/>
                            <w:szCs w:val="19"/>
                          </w:rPr>
                        </w:pPr>
                        <w:ins w:id="1011" w:author="John Gil" w:date="2022-08-28T19:57:00Z">
                          <w:r w:rsidRPr="00B67FBE">
                            <w:rPr>
                              <w:rFonts w:ascii="Consolas" w:eastAsiaTheme="minorHAnsi" w:hAnsi="Consolas" w:cs="Consolas"/>
                              <w:color w:val="A31515"/>
                              <w:sz w:val="19"/>
                              <w:szCs w:val="19"/>
                              <w:lang w:val="en-US"/>
                              <w:rPrChange w:id="1012" w:author="John Gil" w:date="2022-08-28T19:57:00Z">
                                <w:rPr>
                                  <w:rFonts w:ascii="Consolas" w:eastAsiaTheme="minorHAnsi" w:hAnsi="Consolas" w:cs="Consolas"/>
                                  <w:color w:val="A31515"/>
                                  <w:sz w:val="19"/>
                                  <w:szCs w:val="19"/>
                                </w:rPr>
                              </w:rPrChange>
                            </w:rPr>
                            <w:t xml:space="preserve">       </w:t>
                          </w:r>
                          <w:proofErr w:type="spellStart"/>
                          <w:r>
                            <w:rPr>
                              <w:rFonts w:ascii="Consolas" w:eastAsiaTheme="minorHAnsi" w:hAnsi="Consolas" w:cs="Consolas"/>
                              <w:color w:val="A31515"/>
                              <w:sz w:val="19"/>
                              <w:szCs w:val="19"/>
                            </w:rPr>
                            <w:t>vs_out.outUV</w:t>
                          </w:r>
                          <w:proofErr w:type="spellEnd"/>
                          <w:r>
                            <w:rPr>
                              <w:rFonts w:ascii="Consolas" w:eastAsiaTheme="minorHAnsi" w:hAnsi="Consolas" w:cs="Consolas"/>
                              <w:color w:val="A31515"/>
                              <w:sz w:val="19"/>
                              <w:szCs w:val="19"/>
                            </w:rPr>
                            <w:t xml:space="preserve">    = </w:t>
                          </w:r>
                          <w:proofErr w:type="spellStart"/>
                          <w:r>
                            <w:rPr>
                              <w:rFonts w:ascii="Consolas" w:eastAsiaTheme="minorHAnsi" w:hAnsi="Consolas" w:cs="Consolas"/>
                              <w:color w:val="A31515"/>
                              <w:sz w:val="19"/>
                              <w:szCs w:val="19"/>
                            </w:rPr>
                            <w:t>vUV</w:t>
                          </w:r>
                          <w:proofErr w:type="spellEnd"/>
                          <w:r>
                            <w:rPr>
                              <w:rFonts w:ascii="Consolas" w:eastAsiaTheme="minorHAnsi" w:hAnsi="Consolas" w:cs="Consolas"/>
                              <w:color w:val="A31515"/>
                              <w:sz w:val="19"/>
                              <w:szCs w:val="19"/>
                            </w:rPr>
                            <w:t>;</w:t>
                          </w:r>
                        </w:ins>
                        <w:del w:id="1013" w:author="John Gil" w:date="2022-08-23T19:27:00Z">
                          <w:r w:rsidRPr="00F225B3" w:rsidDel="001409CC">
                            <w:rPr>
                              <w:rFonts w:ascii="Consolas" w:eastAsiaTheme="minorHAnsi" w:hAnsi="Consolas" w:cs="Consolas"/>
                              <w:color w:val="808080"/>
                              <w:sz w:val="19"/>
                              <w:szCs w:val="19"/>
                              <w:lang w:val="en-US"/>
                            </w:rPr>
                            <w:delText>#include</w:delText>
                          </w:r>
                          <w:r w:rsidRPr="00F225B3" w:rsidDel="001409CC"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  <w:lang w:val="en-US"/>
                            </w:rPr>
                            <w:delText xml:space="preserve"> </w:delText>
                          </w:r>
                          <w:r w:rsidRPr="00F225B3" w:rsidDel="001409CC">
                            <w:rPr>
                              <w:rFonts w:ascii="Consolas" w:eastAsiaTheme="minorHAnsi" w:hAnsi="Consolas" w:cs="Consolas"/>
                              <w:color w:val="A31515"/>
                              <w:sz w:val="19"/>
                              <w:szCs w:val="19"/>
                              <w:lang w:val="en-US"/>
                            </w:rPr>
                            <w:delText>&lt;GLFW/glfw3.h&gt;</w:delText>
                          </w:r>
                          <w:r w:rsidRPr="00F225B3" w:rsidDel="001409CC"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  <w:lang w:val="en-US"/>
                            </w:rPr>
                            <w:delText xml:space="preserve"> </w:delText>
                          </w:r>
                          <w:r w:rsidRPr="00F225B3" w:rsidDel="001409CC">
                            <w:rPr>
                              <w:rFonts w:ascii="Consolas" w:eastAsiaTheme="minorHAnsi" w:hAnsi="Consolas" w:cs="Consolas"/>
                              <w:color w:val="008000"/>
                              <w:sz w:val="19"/>
                              <w:szCs w:val="19"/>
                              <w:lang w:val="en-US"/>
                            </w:rPr>
                            <w:delText>//</w:delText>
                          </w:r>
                          <w:r w:rsidDel="001409CC">
                            <w:rPr>
                              <w:rFonts w:ascii="Consolas" w:eastAsiaTheme="minorHAnsi" w:hAnsi="Consolas" w:cs="Consolas"/>
                              <w:color w:val="008000"/>
                              <w:sz w:val="19"/>
                              <w:szCs w:val="19"/>
                            </w:rPr>
                            <w:delText>Библиотека</w:delText>
                          </w:r>
                          <w:r w:rsidRPr="00F225B3" w:rsidDel="001409CC">
                            <w:rPr>
                              <w:rFonts w:ascii="Consolas" w:eastAsiaTheme="minorHAnsi" w:hAnsi="Consolas" w:cs="Consolas"/>
                              <w:color w:val="008000"/>
                              <w:sz w:val="19"/>
                              <w:szCs w:val="19"/>
                              <w:lang w:val="en-US"/>
                            </w:rPr>
                            <w:delText xml:space="preserve"> GLFW</w:delText>
                          </w:r>
                        </w:del>
                      </w:p>
                      <w:p w14:paraId="4B757BCD" w14:textId="751B3AF1" w:rsidR="007F013D" w:rsidRDefault="007F013D" w:rsidP="00B67FBE">
                        <w:pPr>
                          <w:widowControl/>
                          <w:adjustRightInd w:val="0"/>
                          <w:rPr>
                            <w:ins w:id="1014" w:author="John Gil" w:date="2022-08-28T19:57:00Z"/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  <w:lang w:val="en-US"/>
                          </w:rPr>
                        </w:pPr>
                      </w:p>
                      <w:p w14:paraId="30B116BA" w14:textId="3FBAB889" w:rsidR="007F013D" w:rsidRPr="00F225B3" w:rsidRDefault="007F013D" w:rsidP="00B67FBE">
                        <w:pPr>
                          <w:widowControl/>
                          <w:adjustRightInd w:val="0"/>
                          <w:rPr>
                            <w:ins w:id="1015" w:author="John Gil" w:date="2022-08-28T19:57:00Z"/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  <w:lang w:val="en-US"/>
                          </w:rPr>
                        </w:pPr>
                        <w:ins w:id="1016" w:author="John Gil" w:date="2022-08-28T19:57:00Z">
                          <w:r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  <w:lang w:val="en-US"/>
                            </w:rPr>
                            <w:t>...</w:t>
                          </w:r>
                        </w:ins>
                      </w:p>
                      <w:p w14:paraId="3D87433E" w14:textId="77777777" w:rsidR="007F013D" w:rsidRPr="00F225B3" w:rsidDel="001409CC" w:rsidRDefault="007F013D" w:rsidP="006E7BBF">
                        <w:pPr>
                          <w:widowControl/>
                          <w:adjustRightInd w:val="0"/>
                          <w:rPr>
                            <w:del w:id="1017" w:author="John Gil" w:date="2022-08-23T19:27:00Z"/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  <w:lang w:val="en-US"/>
                          </w:rPr>
                        </w:pPr>
                      </w:p>
                      <w:p w14:paraId="092B88EE" w14:textId="77777777" w:rsidR="007F013D" w:rsidRPr="00F225B3" w:rsidDel="001409CC" w:rsidRDefault="007F013D" w:rsidP="006E7BBF">
                        <w:pPr>
                          <w:widowControl/>
                          <w:adjustRightInd w:val="0"/>
                          <w:rPr>
                            <w:del w:id="1018" w:author="John Gil" w:date="2022-08-23T19:27:00Z"/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  <w:lang w:val="en-US"/>
                          </w:rPr>
                        </w:pPr>
                        <w:del w:id="1019" w:author="John Gil" w:date="2022-08-23T19:27:00Z">
                          <w:r w:rsidRPr="00F225B3" w:rsidDel="001409CC">
                            <w:rPr>
                              <w:rFonts w:ascii="Consolas" w:eastAsiaTheme="minorHAnsi" w:hAnsi="Consolas" w:cs="Consolas"/>
                              <w:color w:val="0000FF"/>
                              <w:sz w:val="19"/>
                              <w:szCs w:val="19"/>
                              <w:lang w:val="en-US"/>
                            </w:rPr>
                            <w:delText>int</w:delText>
                          </w:r>
                          <w:r w:rsidRPr="00F225B3" w:rsidDel="001409CC"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  <w:lang w:val="en-US"/>
                            </w:rPr>
                            <w:delText xml:space="preserve"> main() {</w:delText>
                          </w:r>
                        </w:del>
                      </w:p>
                      <w:p w14:paraId="6630B90C" w14:textId="77777777" w:rsidR="007F013D" w:rsidRPr="00F225B3" w:rsidDel="001409CC" w:rsidRDefault="007F013D" w:rsidP="006E7BBF">
                        <w:pPr>
                          <w:widowControl/>
                          <w:adjustRightInd w:val="0"/>
                          <w:rPr>
                            <w:del w:id="1020" w:author="John Gil" w:date="2022-08-23T19:27:00Z"/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  <w:lang w:val="en-US"/>
                          </w:rPr>
                        </w:pPr>
                        <w:del w:id="1021" w:author="John Gil" w:date="2022-08-23T19:27:00Z">
                          <w:r w:rsidRPr="00F225B3" w:rsidDel="001409CC"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  <w:lang w:val="en-US"/>
                            </w:rPr>
                            <w:delText xml:space="preserve">    glfwInit();</w:delText>
                          </w:r>
                          <w:r w:rsidRPr="00F225B3" w:rsidDel="001409CC">
                            <w:rPr>
                              <w:rFonts w:ascii="Consolas" w:eastAsiaTheme="minorHAnsi" w:hAnsi="Consolas" w:cs="Consolas"/>
                              <w:color w:val="008000"/>
                              <w:sz w:val="19"/>
                              <w:szCs w:val="19"/>
                              <w:lang w:val="en-US"/>
                            </w:rPr>
                            <w:delText>//</w:delText>
                          </w:r>
                          <w:r w:rsidDel="001409CC">
                            <w:rPr>
                              <w:rFonts w:ascii="Consolas" w:eastAsiaTheme="minorHAnsi" w:hAnsi="Consolas" w:cs="Consolas"/>
                              <w:color w:val="008000"/>
                              <w:sz w:val="19"/>
                              <w:szCs w:val="19"/>
                            </w:rPr>
                            <w:delText>Инициализация</w:delText>
                          </w:r>
                          <w:r w:rsidRPr="00F225B3" w:rsidDel="001409CC">
                            <w:rPr>
                              <w:rFonts w:ascii="Consolas" w:eastAsiaTheme="minorHAnsi" w:hAnsi="Consolas" w:cs="Consolas"/>
                              <w:color w:val="008000"/>
                              <w:sz w:val="19"/>
                              <w:szCs w:val="19"/>
                              <w:lang w:val="en-US"/>
                            </w:rPr>
                            <w:delText xml:space="preserve"> GLFW</w:delText>
                          </w:r>
                        </w:del>
                      </w:p>
                      <w:p w14:paraId="7637F01A" w14:textId="77777777" w:rsidR="007F013D" w:rsidRPr="00F225B3" w:rsidDel="001409CC" w:rsidRDefault="007F013D" w:rsidP="006E7BBF">
                        <w:pPr>
                          <w:widowControl/>
                          <w:adjustRightInd w:val="0"/>
                          <w:rPr>
                            <w:del w:id="1022" w:author="John Gil" w:date="2022-08-23T19:27:00Z"/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  <w:lang w:val="en-US"/>
                          </w:rPr>
                        </w:pPr>
                        <w:del w:id="1023" w:author="John Gil" w:date="2022-08-23T19:27:00Z">
                          <w:r w:rsidRPr="00F225B3" w:rsidDel="001409CC"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  <w:lang w:val="en-US"/>
                            </w:rPr>
                            <w:delText xml:space="preserve">    </w:delText>
                          </w:r>
                          <w:r w:rsidRPr="00F225B3" w:rsidDel="001409CC">
                            <w:rPr>
                              <w:rFonts w:ascii="Consolas" w:eastAsiaTheme="minorHAnsi" w:hAnsi="Consolas" w:cs="Consolas"/>
                              <w:color w:val="0000FF"/>
                              <w:sz w:val="19"/>
                              <w:szCs w:val="19"/>
                              <w:lang w:val="en-US"/>
                            </w:rPr>
                            <w:delText>return</w:delText>
                          </w:r>
                          <w:r w:rsidRPr="00F225B3" w:rsidDel="001409CC"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  <w:lang w:val="en-US"/>
                            </w:rPr>
                            <w:delText xml:space="preserve"> 0;</w:delText>
                          </w:r>
                        </w:del>
                      </w:p>
                      <w:p w14:paraId="5B03011E" w14:textId="77777777" w:rsidR="007F013D" w:rsidRDefault="007F013D" w:rsidP="006E7BBF">
                        <w:del w:id="1024" w:author="John Gil" w:date="2022-08-23T19:27:00Z">
                          <w:r w:rsidDel="001409CC"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</w:rPr>
                            <w:delText>}</w:delText>
                          </w:r>
                        </w:del>
                      </w:p>
                    </w:txbxContent>
                  </v:textbox>
                  <w10:anchorlock/>
                </v:shape>
              </w:pict>
            </mc:Fallback>
          </mc:AlternateContent>
        </w:r>
      </w:ins>
    </w:p>
    <w:p w14:paraId="08A3C5CA" w14:textId="77777777" w:rsidR="000A63D4" w:rsidRDefault="00004CA8" w:rsidP="000A63D4">
      <w:pPr>
        <w:pStyle w:val="af1"/>
        <w:rPr>
          <w:ins w:id="953" w:author="John Gil" w:date="2022-08-28T20:00:00Z"/>
          <w:noProof/>
        </w:rPr>
      </w:pPr>
      <w:ins w:id="954" w:author="John Gil" w:date="2022-08-28T19:59:00Z">
        <w:r>
          <w:rPr>
            <w:noProof/>
          </w:rPr>
          <w:t>Вершинны</w:t>
        </w:r>
      </w:ins>
      <w:ins w:id="955" w:author="John Gil" w:date="2022-08-28T20:00:00Z">
        <w:r>
          <w:rPr>
            <w:noProof/>
          </w:rPr>
          <w:t>й шейдер</w:t>
        </w:r>
      </w:ins>
    </w:p>
    <w:p w14:paraId="69AE0955" w14:textId="5D906C9E" w:rsidR="000A63D4" w:rsidRPr="000A63D4" w:rsidRDefault="000A63D4">
      <w:pPr>
        <w:pStyle w:val="af1"/>
        <w:rPr>
          <w:ins w:id="956" w:author="John Gil" w:date="2022-08-28T20:00:00Z"/>
          <w:noProof/>
          <w:rPrChange w:id="957" w:author="John Gil" w:date="2022-08-28T20:00:00Z">
            <w:rPr>
              <w:ins w:id="958" w:author="John Gil" w:date="2022-08-28T20:00:00Z"/>
            </w:rPr>
          </w:rPrChange>
        </w:rPr>
        <w:pPrChange w:id="959" w:author="John Gil" w:date="2022-08-28T20:00:00Z">
          <w:pPr>
            <w:pStyle w:val="a3"/>
          </w:pPr>
        </w:pPrChange>
      </w:pPr>
      <w:ins w:id="960" w:author="John Gil" w:date="2022-08-28T20:00:00Z">
        <w:r>
          <w:rPr>
            <w:noProof/>
          </w:rPr>
          <mc:AlternateContent>
            <mc:Choice Requires="wps">
              <w:drawing>
                <wp:inline distT="0" distB="0" distL="0" distR="0" wp14:anchorId="7279D488" wp14:editId="0C9B6304">
                  <wp:extent cx="5911215" cy="1499191"/>
                  <wp:effectExtent l="38100" t="38100" r="108585" b="120650"/>
                  <wp:docPr id="13" name="Надпись 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5911215" cy="1499191"/>
                          </a:xfrm>
                          <a:prstGeom prst="rect">
                            <a:avLst/>
                          </a:prstGeom>
                          <a:ln>
                            <a:headEnd/>
                            <a:tailEnd/>
                          </a:ln>
                          <a:effectLst>
                            <a:outerShdw blurRad="50800" dist="38100" dir="2700000" algn="tl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2DF59D4" w14:textId="77777777" w:rsidR="007F013D" w:rsidRPr="00F563DA" w:rsidRDefault="007F013D" w:rsidP="000A63D4">
                              <w:pPr>
                                <w:widowControl/>
                                <w:adjustRightInd w:val="0"/>
                                <w:rPr>
                                  <w:rFonts w:ascii="Consolas" w:eastAsiaTheme="minorHAnsi" w:hAnsi="Consolas" w:cs="Consolas"/>
                                  <w:color w:val="A31515"/>
                                  <w:sz w:val="19"/>
                                  <w:szCs w:val="19"/>
                                  <w:rPrChange w:id="961" w:author="John Gil" w:date="2022-08-28T20:09:00Z">
                                    <w:rPr>
                                      <w:rFonts w:ascii="Consolas" w:eastAsiaTheme="minorHAnsi" w:hAnsi="Consolas" w:cs="Consolas"/>
                                      <w:color w:val="A31515"/>
                                      <w:sz w:val="19"/>
                                      <w:szCs w:val="19"/>
                                      <w:lang w:val="en-US"/>
                                    </w:rPr>
                                  </w:rPrChange>
                                </w:rPr>
                              </w:pPr>
                              <w:r w:rsidRPr="00F563DA">
                                <w:rPr>
                                  <w:rFonts w:ascii="Consolas" w:eastAsiaTheme="minorHAnsi" w:hAnsi="Consolas" w:cs="Consolas"/>
                                  <w:color w:val="A31515"/>
                                  <w:sz w:val="19"/>
                                  <w:szCs w:val="19"/>
                                  <w:rPrChange w:id="962" w:author="John Gil" w:date="2022-08-28T20:09:00Z">
                                    <w:rPr>
                                      <w:rFonts w:ascii="Consolas" w:eastAsiaTheme="minorHAnsi" w:hAnsi="Consolas" w:cs="Consolas"/>
                                      <w:color w:val="A31515"/>
                                      <w:sz w:val="19"/>
                                      <w:szCs w:val="19"/>
                                      <w:lang w:val="en-US"/>
                                    </w:rPr>
                                  </w:rPrChange>
                                </w:rPr>
                                <w:t>...</w:t>
                              </w:r>
                            </w:p>
                            <w:p w14:paraId="33C5C846" w14:textId="77777777" w:rsidR="007F013D" w:rsidRDefault="007F013D" w:rsidP="00D56A0B">
                              <w:pPr>
                                <w:widowControl/>
                                <w:adjustRightInd w:val="0"/>
                                <w:rPr>
                                  <w:ins w:id="963" w:author="John Gil" w:date="2022-08-28T20:01:00Z"/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</w:pPr>
                            </w:p>
                            <w:p w14:paraId="45A0FD19" w14:textId="77777777" w:rsidR="007F013D" w:rsidRDefault="007F013D" w:rsidP="00D56A0B">
                              <w:pPr>
                                <w:widowControl/>
                                <w:adjustRightInd w:val="0"/>
                                <w:rPr>
                                  <w:ins w:id="964" w:author="John Gil" w:date="2022-08-28T20:01:00Z"/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</w:pPr>
                              <w:ins w:id="965" w:author="John Gil" w:date="2022-08-28T20:01:00Z">
                                <w:r>
                                  <w:rPr>
                                    <w:rFonts w:ascii="Consolas" w:eastAsiaTheme="minorHAnsi" w:hAnsi="Consolas" w:cs="Consolas"/>
                                    <w:color w:val="A31515"/>
                                    <w:sz w:val="19"/>
                                    <w:szCs w:val="19"/>
                                  </w:rPr>
                                  <w:t xml:space="preserve">    </w:t>
                                </w:r>
                                <w:proofErr w:type="spellStart"/>
                                <w:r>
                                  <w:rPr>
                                    <w:rFonts w:ascii="Consolas" w:eastAsiaTheme="minorHAnsi" w:hAnsi="Consolas" w:cs="Consolas"/>
                                    <w:color w:val="A31515"/>
                                    <w:sz w:val="19"/>
                                    <w:szCs w:val="19"/>
                                  </w:rPr>
                                  <w:t>uniform</w:t>
                                </w:r>
                                <w:proofErr w:type="spellEnd"/>
                                <w:r>
                                  <w:rPr>
                                    <w:rFonts w:ascii="Consolas" w:eastAsiaTheme="minorHAnsi" w:hAnsi="Consolas" w:cs="Consolas"/>
                                    <w:color w:val="A31515"/>
                                    <w:sz w:val="19"/>
                                    <w:szCs w:val="19"/>
                                  </w:rPr>
                                  <w:t xml:space="preserve"> vec4 </w:t>
                                </w:r>
                                <w:proofErr w:type="spellStart"/>
                                <w:r>
                                  <w:rPr>
                                    <w:rFonts w:ascii="Consolas" w:eastAsiaTheme="minorHAnsi" w:hAnsi="Consolas" w:cs="Consolas"/>
                                    <w:color w:val="A31515"/>
                                    <w:sz w:val="19"/>
                                    <w:szCs w:val="19"/>
                                  </w:rPr>
                                  <w:t>color</w:t>
                                </w:r>
                                <w:proofErr w:type="spellEnd"/>
                                <w:r>
                                  <w:rPr>
                                    <w:rFonts w:ascii="Consolas" w:eastAsiaTheme="minorHAnsi" w:hAnsi="Consolas" w:cs="Consolas"/>
                                    <w:color w:val="A31515"/>
                                    <w:sz w:val="19"/>
                                    <w:szCs w:val="19"/>
                                  </w:rPr>
                                  <w:t>;</w:t>
                                </w:r>
                              </w:ins>
                            </w:p>
                            <w:p w14:paraId="4C1A6F7D" w14:textId="77777777" w:rsidR="007F013D" w:rsidRDefault="007F013D" w:rsidP="00D56A0B">
                              <w:pPr>
                                <w:widowControl/>
                                <w:adjustRightInd w:val="0"/>
                                <w:rPr>
                                  <w:ins w:id="966" w:author="John Gil" w:date="2022-08-28T20:01:00Z"/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</w:pPr>
                            </w:p>
                            <w:p w14:paraId="2D33EC39" w14:textId="77777777" w:rsidR="007F013D" w:rsidRDefault="007F013D" w:rsidP="00D56A0B">
                              <w:pPr>
                                <w:widowControl/>
                                <w:adjustRightInd w:val="0"/>
                                <w:rPr>
                                  <w:ins w:id="967" w:author="John Gil" w:date="2022-08-28T20:01:00Z"/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</w:pPr>
                              <w:ins w:id="968" w:author="John Gil" w:date="2022-08-28T20:01:00Z">
                                <w:r>
                                  <w:rPr>
                                    <w:rFonts w:ascii="Consolas" w:eastAsiaTheme="minorHAnsi" w:hAnsi="Consolas" w:cs="Consolas"/>
                                    <w:color w:val="A31515"/>
                                    <w:sz w:val="19"/>
                                    <w:szCs w:val="19"/>
                                  </w:rPr>
                                  <w:t xml:space="preserve">    //Входные данные пиксельного шейдера</w:t>
                                </w:r>
                              </w:ins>
                            </w:p>
                            <w:p w14:paraId="3BFA0A11" w14:textId="77777777" w:rsidR="007F013D" w:rsidRPr="00D56A0B" w:rsidRDefault="007F013D" w:rsidP="00D56A0B">
                              <w:pPr>
                                <w:widowControl/>
                                <w:adjustRightInd w:val="0"/>
                                <w:rPr>
                                  <w:ins w:id="969" w:author="John Gil" w:date="2022-08-28T20:01:00Z"/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  <w:lang w:val="en-US"/>
                                  <w:rPrChange w:id="970" w:author="John Gil" w:date="2022-08-28T20:01:00Z">
                                    <w:rPr>
                                      <w:ins w:id="971" w:author="John Gil" w:date="2022-08-28T20:01:00Z"/>
                                      <w:rFonts w:ascii="Consolas" w:eastAsiaTheme="minorHAnsi" w:hAnsi="Consolas" w:cs="Consolas"/>
                                      <w:color w:val="000000"/>
                                      <w:sz w:val="19"/>
                                      <w:szCs w:val="19"/>
                                    </w:rPr>
                                  </w:rPrChange>
                                </w:rPr>
                              </w:pPr>
                              <w:ins w:id="972" w:author="John Gil" w:date="2022-08-28T20:01:00Z">
                                <w:r>
                                  <w:rPr>
                                    <w:rFonts w:ascii="Consolas" w:eastAsiaTheme="minorHAnsi" w:hAnsi="Consolas" w:cs="Consolas"/>
                                    <w:color w:val="A31515"/>
                                    <w:sz w:val="19"/>
                                    <w:szCs w:val="19"/>
                                  </w:rPr>
                                  <w:t xml:space="preserve">    </w:t>
                                </w:r>
                                <w:r w:rsidRPr="00D56A0B">
                                  <w:rPr>
                                    <w:rFonts w:ascii="Consolas" w:eastAsiaTheme="minorHAnsi" w:hAnsi="Consolas" w:cs="Consolas"/>
                                    <w:color w:val="A31515"/>
                                    <w:sz w:val="19"/>
                                    <w:szCs w:val="19"/>
                                    <w:lang w:val="en-US"/>
                                    <w:rPrChange w:id="973" w:author="John Gil" w:date="2022-08-28T20:01:00Z">
                                      <w:rPr>
                                        <w:rFonts w:ascii="Consolas" w:eastAsiaTheme="minorHAnsi" w:hAnsi="Consolas" w:cs="Consolas"/>
                                        <w:color w:val="A31515"/>
                                        <w:sz w:val="19"/>
                                        <w:szCs w:val="19"/>
                                      </w:rPr>
                                    </w:rPrChange>
                                  </w:rPr>
                                  <w:t>in VS_OUT{</w:t>
                                </w:r>
                              </w:ins>
                            </w:p>
                            <w:p w14:paraId="02611355" w14:textId="77777777" w:rsidR="007F013D" w:rsidRPr="00D56A0B" w:rsidRDefault="007F013D" w:rsidP="00D56A0B">
                              <w:pPr>
                                <w:widowControl/>
                                <w:adjustRightInd w:val="0"/>
                                <w:rPr>
                                  <w:ins w:id="974" w:author="John Gil" w:date="2022-08-28T20:01:00Z"/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  <w:lang w:val="en-US"/>
                                  <w:rPrChange w:id="975" w:author="John Gil" w:date="2022-08-28T20:01:00Z">
                                    <w:rPr>
                                      <w:ins w:id="976" w:author="John Gil" w:date="2022-08-28T20:01:00Z"/>
                                      <w:rFonts w:ascii="Consolas" w:eastAsiaTheme="minorHAnsi" w:hAnsi="Consolas" w:cs="Consolas"/>
                                      <w:color w:val="000000"/>
                                      <w:sz w:val="19"/>
                                      <w:szCs w:val="19"/>
                                    </w:rPr>
                                  </w:rPrChange>
                                </w:rPr>
                              </w:pPr>
                              <w:ins w:id="977" w:author="John Gil" w:date="2022-08-28T20:01:00Z">
                                <w:r w:rsidRPr="00D56A0B">
                                  <w:rPr>
                                    <w:rFonts w:ascii="Consolas" w:eastAsiaTheme="minorHAnsi" w:hAnsi="Consolas" w:cs="Consolas"/>
                                    <w:color w:val="A31515"/>
                                    <w:sz w:val="19"/>
                                    <w:szCs w:val="19"/>
                                    <w:lang w:val="en-US"/>
                                    <w:rPrChange w:id="978" w:author="John Gil" w:date="2022-08-28T20:01:00Z">
                                      <w:rPr>
                                        <w:rFonts w:ascii="Consolas" w:eastAsiaTheme="minorHAnsi" w:hAnsi="Consolas" w:cs="Consolas"/>
                                        <w:color w:val="A31515"/>
                                        <w:sz w:val="19"/>
                                        <w:szCs w:val="19"/>
                                      </w:rPr>
                                    </w:rPrChange>
                                  </w:rPr>
                                  <w:t xml:space="preserve">        vec3 </w:t>
                                </w:r>
                                <w:proofErr w:type="spellStart"/>
                                <w:r w:rsidRPr="00D56A0B">
                                  <w:rPr>
                                    <w:rFonts w:ascii="Consolas" w:eastAsiaTheme="minorHAnsi" w:hAnsi="Consolas" w:cs="Consolas"/>
                                    <w:color w:val="A31515"/>
                                    <w:sz w:val="19"/>
                                    <w:szCs w:val="19"/>
                                    <w:lang w:val="en-US"/>
                                    <w:rPrChange w:id="979" w:author="John Gil" w:date="2022-08-28T20:01:00Z">
                                      <w:rPr>
                                        <w:rFonts w:ascii="Consolas" w:eastAsiaTheme="minorHAnsi" w:hAnsi="Consolas" w:cs="Consolas"/>
                                        <w:color w:val="A31515"/>
                                        <w:sz w:val="19"/>
                                        <w:szCs w:val="19"/>
                                      </w:rPr>
                                    </w:rPrChange>
                                  </w:rPr>
                                  <w:t>outColor</w:t>
                                </w:r>
                                <w:proofErr w:type="spellEnd"/>
                                <w:r w:rsidRPr="00D56A0B">
                                  <w:rPr>
                                    <w:rFonts w:ascii="Consolas" w:eastAsiaTheme="minorHAnsi" w:hAnsi="Consolas" w:cs="Consolas"/>
                                    <w:color w:val="A31515"/>
                                    <w:sz w:val="19"/>
                                    <w:szCs w:val="19"/>
                                    <w:lang w:val="en-US"/>
                                    <w:rPrChange w:id="980" w:author="John Gil" w:date="2022-08-28T20:01:00Z">
                                      <w:rPr>
                                        <w:rFonts w:ascii="Consolas" w:eastAsiaTheme="minorHAnsi" w:hAnsi="Consolas" w:cs="Consolas"/>
                                        <w:color w:val="A31515"/>
                                        <w:sz w:val="19"/>
                                        <w:szCs w:val="19"/>
                                      </w:rPr>
                                    </w:rPrChange>
                                  </w:rPr>
                                  <w:t>;</w:t>
                                </w:r>
                              </w:ins>
                            </w:p>
                            <w:p w14:paraId="612F5F98" w14:textId="77777777" w:rsidR="007F013D" w:rsidRDefault="007F013D" w:rsidP="00D56A0B">
                              <w:pPr>
                                <w:widowControl/>
                                <w:adjustRightInd w:val="0"/>
                                <w:rPr>
                                  <w:ins w:id="981" w:author="John Gil" w:date="2022-08-28T20:01:00Z"/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</w:pPr>
                              <w:ins w:id="982" w:author="John Gil" w:date="2022-08-28T20:01:00Z">
                                <w:r w:rsidRPr="00D56A0B">
                                  <w:rPr>
                                    <w:rFonts w:ascii="Consolas" w:eastAsiaTheme="minorHAnsi" w:hAnsi="Consolas" w:cs="Consolas"/>
                                    <w:color w:val="A31515"/>
                                    <w:sz w:val="19"/>
                                    <w:szCs w:val="19"/>
                                    <w:lang w:val="en-US"/>
                                    <w:rPrChange w:id="983" w:author="John Gil" w:date="2022-08-28T20:01:00Z">
                                      <w:rPr>
                                        <w:rFonts w:ascii="Consolas" w:eastAsiaTheme="minorHAnsi" w:hAnsi="Consolas" w:cs="Consolas"/>
                                        <w:color w:val="A31515"/>
                                        <w:sz w:val="19"/>
                                        <w:szCs w:val="19"/>
                                      </w:rPr>
                                    </w:rPrChange>
                                  </w:rPr>
                                  <w:t xml:space="preserve">        </w:t>
                                </w:r>
                                <w:r>
                                  <w:rPr>
                                    <w:rFonts w:ascii="Consolas" w:eastAsiaTheme="minorHAnsi" w:hAnsi="Consolas" w:cs="Consolas"/>
                                    <w:color w:val="A31515"/>
                                    <w:sz w:val="19"/>
                                    <w:szCs w:val="19"/>
                                  </w:rPr>
                                  <w:t xml:space="preserve">vec2 </w:t>
                                </w:r>
                                <w:proofErr w:type="spellStart"/>
                                <w:r>
                                  <w:rPr>
                                    <w:rFonts w:ascii="Consolas" w:eastAsiaTheme="minorHAnsi" w:hAnsi="Consolas" w:cs="Consolas"/>
                                    <w:color w:val="A31515"/>
                                    <w:sz w:val="19"/>
                                    <w:szCs w:val="19"/>
                                  </w:rPr>
                                  <w:t>outUV</w:t>
                                </w:r>
                                <w:proofErr w:type="spellEnd"/>
                                <w:r>
                                  <w:rPr>
                                    <w:rFonts w:ascii="Consolas" w:eastAsiaTheme="minorHAnsi" w:hAnsi="Consolas" w:cs="Consolas"/>
                                    <w:color w:val="A31515"/>
                                    <w:sz w:val="19"/>
                                    <w:szCs w:val="19"/>
                                  </w:rPr>
                                  <w:t>;</w:t>
                                </w:r>
                              </w:ins>
                            </w:p>
                            <w:p w14:paraId="3D85F102" w14:textId="6DA4E94C" w:rsidR="007F013D" w:rsidDel="00D56A0B" w:rsidRDefault="007F013D" w:rsidP="000A63D4">
                              <w:pPr>
                                <w:widowControl/>
                                <w:adjustRightInd w:val="0"/>
                                <w:rPr>
                                  <w:del w:id="984" w:author="John Gil" w:date="2022-08-28T20:01:00Z"/>
                                  <w:rFonts w:ascii="Consolas" w:eastAsiaTheme="minorHAnsi" w:hAnsi="Consolas" w:cs="Consolas"/>
                                  <w:color w:val="A31515"/>
                                  <w:sz w:val="19"/>
                                  <w:szCs w:val="19"/>
                                </w:rPr>
                              </w:pPr>
                              <w:ins w:id="985" w:author="John Gil" w:date="2022-08-28T20:01:00Z">
                                <w:r>
                                  <w:rPr>
                                    <w:rFonts w:ascii="Consolas" w:eastAsiaTheme="minorHAnsi" w:hAnsi="Consolas" w:cs="Consolas"/>
                                    <w:color w:val="A31515"/>
                                    <w:sz w:val="19"/>
                                    <w:szCs w:val="19"/>
                                  </w:rPr>
                                  <w:t xml:space="preserve">    }</w:t>
                                </w:r>
                                <w:proofErr w:type="spellStart"/>
                                <w:r>
                                  <w:rPr>
                                    <w:rFonts w:ascii="Consolas" w:eastAsiaTheme="minorHAnsi" w:hAnsi="Consolas" w:cs="Consolas"/>
                                    <w:color w:val="A31515"/>
                                    <w:sz w:val="19"/>
                                    <w:szCs w:val="19"/>
                                  </w:rPr>
                                  <w:t>fs_in</w:t>
                                </w:r>
                                <w:proofErr w:type="spellEnd"/>
                                <w:r>
                                  <w:rPr>
                                    <w:rFonts w:ascii="Consolas" w:eastAsiaTheme="minorHAnsi" w:hAnsi="Consolas" w:cs="Consolas"/>
                                    <w:color w:val="A31515"/>
                                    <w:sz w:val="19"/>
                                    <w:szCs w:val="19"/>
                                  </w:rPr>
                                  <w:t>;</w:t>
                                </w:r>
                              </w:ins>
                              <w:del w:id="986" w:author="John Gil" w:date="2022-08-28T20:01:00Z">
                                <w:r w:rsidRPr="00CA778E" w:rsidDel="00D56A0B">
                                  <w:rPr>
                                    <w:rFonts w:ascii="Consolas" w:eastAsiaTheme="minorHAnsi" w:hAnsi="Consolas" w:cs="Consolas"/>
                                    <w:color w:val="A31515"/>
                                    <w:sz w:val="19"/>
                                    <w:szCs w:val="19"/>
                                    <w:lang w:val="en-US"/>
                                  </w:rPr>
                                  <w:delText>layout(location = 2) in vec2 vUV;  //</w:delText>
                                </w:r>
                                <w:r w:rsidDel="00D56A0B">
                                  <w:rPr>
                                    <w:rFonts w:ascii="Consolas" w:eastAsiaTheme="minorHAnsi" w:hAnsi="Consolas" w:cs="Consolas"/>
                                    <w:color w:val="A31515"/>
                                    <w:sz w:val="19"/>
                                    <w:szCs w:val="19"/>
                                  </w:rPr>
                                  <w:delText>Цвет</w:delText>
                                </w:r>
                                <w:r w:rsidRPr="00CA778E" w:rsidDel="00D56A0B">
                                  <w:rPr>
                                    <w:rFonts w:ascii="Consolas" w:eastAsiaTheme="minorHAnsi" w:hAnsi="Consolas" w:cs="Consolas"/>
                                    <w:color w:val="A31515"/>
                                    <w:sz w:val="19"/>
                                    <w:szCs w:val="19"/>
                                    <w:lang w:val="en-US"/>
                                  </w:rPr>
                                  <w:delText xml:space="preserve"> </w:delText>
                                </w:r>
                                <w:r w:rsidDel="00D56A0B">
                                  <w:rPr>
                                    <w:rFonts w:ascii="Consolas" w:eastAsiaTheme="minorHAnsi" w:hAnsi="Consolas" w:cs="Consolas"/>
                                    <w:color w:val="A31515"/>
                                    <w:sz w:val="19"/>
                                    <w:szCs w:val="19"/>
                                  </w:rPr>
                                  <w:delText>вершины</w:delText>
                                </w:r>
                                <w:r w:rsidRPr="00CA778E" w:rsidDel="00D56A0B">
                                  <w:rPr>
                                    <w:rFonts w:ascii="Consolas" w:eastAsiaTheme="minorHAnsi" w:hAnsi="Consolas" w:cs="Consolas"/>
                                    <w:color w:val="A31515"/>
                                    <w:sz w:val="19"/>
                                    <w:szCs w:val="19"/>
                                    <w:lang w:val="en-US"/>
                                  </w:rPr>
                                  <w:delText xml:space="preserve"> </w:delText>
                                </w:r>
                                <w:r w:rsidDel="00D56A0B">
                                  <w:rPr>
                                    <w:rFonts w:ascii="Consolas" w:eastAsiaTheme="minorHAnsi" w:hAnsi="Consolas" w:cs="Consolas"/>
                                    <w:color w:val="A31515"/>
                                    <w:sz w:val="19"/>
                                    <w:szCs w:val="19"/>
                                  </w:rPr>
                                  <w:delText>примитива</w:delText>
                                </w:r>
                              </w:del>
                            </w:p>
                            <w:p w14:paraId="6A96F720" w14:textId="77777777" w:rsidR="007F013D" w:rsidRPr="00CA778E" w:rsidRDefault="007F013D" w:rsidP="00D56A0B">
                              <w:pPr>
                                <w:widowControl/>
                                <w:adjustRightInd w:val="0"/>
                                <w:rPr>
                                  <w:ins w:id="987" w:author="John Gil" w:date="2022-08-28T20:01:00Z"/>
                                  <w:rFonts w:ascii="Consolas" w:eastAsiaTheme="minorHAnsi" w:hAnsi="Consolas" w:cs="Consolas"/>
                                  <w:color w:val="A31515"/>
                                  <w:sz w:val="19"/>
                                  <w:szCs w:val="19"/>
                                  <w:lang w:val="en-US"/>
                                </w:rPr>
                              </w:pPr>
                            </w:p>
                            <w:p w14:paraId="567BAF25" w14:textId="5A962A10" w:rsidR="007F013D" w:rsidRPr="000A63D4" w:rsidDel="00D56A0B" w:rsidRDefault="007F013D" w:rsidP="000A63D4">
                              <w:pPr>
                                <w:widowControl/>
                                <w:adjustRightInd w:val="0"/>
                                <w:rPr>
                                  <w:del w:id="988" w:author="John Gil" w:date="2022-08-28T20:01:00Z"/>
                                  <w:rFonts w:ascii="Consolas" w:eastAsiaTheme="minorHAnsi" w:hAnsi="Consolas" w:cs="Consolas"/>
                                  <w:color w:val="A31515"/>
                                  <w:sz w:val="19"/>
                                  <w:szCs w:val="19"/>
                                  <w:rPrChange w:id="989" w:author="John Gil" w:date="2022-08-28T20:00:00Z">
                                    <w:rPr>
                                      <w:del w:id="990" w:author="John Gil" w:date="2022-08-28T20:01:00Z"/>
                                      <w:rFonts w:ascii="Consolas" w:eastAsiaTheme="minorHAnsi" w:hAnsi="Consolas" w:cs="Consolas"/>
                                      <w:color w:val="A31515"/>
                                      <w:sz w:val="19"/>
                                      <w:szCs w:val="19"/>
                                      <w:lang w:val="en-US"/>
                                    </w:rPr>
                                  </w:rPrChange>
                                </w:rPr>
                              </w:pPr>
                              <w:del w:id="991" w:author="John Gil" w:date="2022-08-28T20:01:00Z">
                                <w:r w:rsidRPr="000A63D4" w:rsidDel="00D56A0B">
                                  <w:rPr>
                                    <w:rFonts w:ascii="Consolas" w:eastAsiaTheme="minorHAnsi" w:hAnsi="Consolas" w:cs="Consolas"/>
                                    <w:color w:val="A31515"/>
                                    <w:sz w:val="19"/>
                                    <w:szCs w:val="19"/>
                                    <w:rPrChange w:id="992" w:author="John Gil" w:date="2022-08-28T20:00:00Z">
                                      <w:rPr>
                                        <w:rFonts w:ascii="Consolas" w:eastAsiaTheme="minorHAnsi" w:hAnsi="Consolas" w:cs="Consolas"/>
                                        <w:color w:val="A31515"/>
                                        <w:sz w:val="19"/>
                                        <w:szCs w:val="19"/>
                                        <w:lang w:val="en-US"/>
                                      </w:rPr>
                                    </w:rPrChange>
                                  </w:rPr>
                                  <w:delText>...</w:delText>
                                </w:r>
                              </w:del>
                            </w:p>
                            <w:p w14:paraId="61FAFAFA" w14:textId="5805F8FB" w:rsidR="007F013D" w:rsidDel="00D56A0B" w:rsidRDefault="007F013D" w:rsidP="000A63D4">
                              <w:pPr>
                                <w:widowControl/>
                                <w:adjustRightInd w:val="0"/>
                                <w:rPr>
                                  <w:del w:id="993" w:author="John Gil" w:date="2022-08-28T20:01:00Z"/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</w:pPr>
                              <w:del w:id="994" w:author="John Gil" w:date="2022-08-28T20:01:00Z">
                                <w:r w:rsidRPr="000A63D4" w:rsidDel="00D56A0B">
                                  <w:rPr>
                                    <w:rFonts w:ascii="Consolas" w:eastAsiaTheme="minorHAnsi" w:hAnsi="Consolas" w:cs="Consolas"/>
                                    <w:color w:val="A31515"/>
                                    <w:sz w:val="19"/>
                                    <w:szCs w:val="19"/>
                                    <w:rPrChange w:id="995" w:author="John Gil" w:date="2022-08-28T20:00:00Z">
                                      <w:rPr>
                                        <w:rFonts w:ascii="Consolas" w:eastAsiaTheme="minorHAnsi" w:hAnsi="Consolas" w:cs="Consolas"/>
                                        <w:color w:val="A31515"/>
                                        <w:sz w:val="19"/>
                                        <w:szCs w:val="19"/>
                                        <w:lang w:val="en-US"/>
                                      </w:rPr>
                                    </w:rPrChange>
                                  </w:rPr>
                                  <w:delText xml:space="preserve">    </w:delText>
                                </w:r>
                                <w:r w:rsidDel="00D56A0B">
                                  <w:rPr>
                                    <w:rFonts w:ascii="Consolas" w:eastAsiaTheme="minorHAnsi" w:hAnsi="Consolas" w:cs="Consolas"/>
                                    <w:color w:val="A31515"/>
                                    <w:sz w:val="19"/>
                                    <w:szCs w:val="19"/>
                                  </w:rPr>
                                  <w:delText>//Выходные данные вершинного шейдера</w:delText>
                                </w:r>
                              </w:del>
                            </w:p>
                            <w:p w14:paraId="747B2F2B" w14:textId="06842E7A" w:rsidR="007F013D" w:rsidDel="00D56A0B" w:rsidRDefault="007F013D" w:rsidP="000A63D4">
                              <w:pPr>
                                <w:widowControl/>
                                <w:adjustRightInd w:val="0"/>
                                <w:rPr>
                                  <w:del w:id="996" w:author="John Gil" w:date="2022-08-28T20:01:00Z"/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</w:pPr>
                              <w:del w:id="997" w:author="John Gil" w:date="2022-08-28T20:01:00Z">
                                <w:r w:rsidDel="00D56A0B">
                                  <w:rPr>
                                    <w:rFonts w:ascii="Consolas" w:eastAsiaTheme="minorHAnsi" w:hAnsi="Consolas" w:cs="Consolas"/>
                                    <w:color w:val="A31515"/>
                                    <w:sz w:val="19"/>
                                    <w:szCs w:val="19"/>
                                  </w:rPr>
                                  <w:delText xml:space="preserve">    out VS_OUT{</w:delText>
                                </w:r>
                              </w:del>
                            </w:p>
                            <w:p w14:paraId="34CD8978" w14:textId="28C6C20C" w:rsidR="007F013D" w:rsidRPr="00CA778E" w:rsidDel="00D56A0B" w:rsidRDefault="007F013D" w:rsidP="000A63D4">
                              <w:pPr>
                                <w:widowControl/>
                                <w:adjustRightInd w:val="0"/>
                                <w:rPr>
                                  <w:del w:id="998" w:author="John Gil" w:date="2022-08-28T20:01:00Z"/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  <w:lang w:val="en-US"/>
                                </w:rPr>
                              </w:pPr>
                              <w:del w:id="999" w:author="John Gil" w:date="2022-08-28T20:01:00Z">
                                <w:r w:rsidDel="00D56A0B">
                                  <w:rPr>
                                    <w:rFonts w:ascii="Consolas" w:eastAsiaTheme="minorHAnsi" w:hAnsi="Consolas" w:cs="Consolas"/>
                                    <w:color w:val="A31515"/>
                                    <w:sz w:val="19"/>
                                    <w:szCs w:val="19"/>
                                  </w:rPr>
                                  <w:delText xml:space="preserve">        </w:delText>
                                </w:r>
                                <w:r w:rsidRPr="00CA778E" w:rsidDel="00D56A0B">
                                  <w:rPr>
                                    <w:rFonts w:ascii="Consolas" w:eastAsiaTheme="minorHAnsi" w:hAnsi="Consolas" w:cs="Consolas"/>
                                    <w:color w:val="A31515"/>
                                    <w:sz w:val="19"/>
                                    <w:szCs w:val="19"/>
                                    <w:lang w:val="en-US"/>
                                  </w:rPr>
                                  <w:delText>vec3 outColor;</w:delText>
                                </w:r>
                              </w:del>
                            </w:p>
                            <w:p w14:paraId="4C1F9C61" w14:textId="19958A3F" w:rsidR="007F013D" w:rsidRPr="00CA778E" w:rsidDel="00D56A0B" w:rsidRDefault="007F013D" w:rsidP="000A63D4">
                              <w:pPr>
                                <w:widowControl/>
                                <w:adjustRightInd w:val="0"/>
                                <w:rPr>
                                  <w:del w:id="1000" w:author="John Gil" w:date="2022-08-28T20:01:00Z"/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  <w:lang w:val="en-US"/>
                                </w:rPr>
                              </w:pPr>
                              <w:del w:id="1001" w:author="John Gil" w:date="2022-08-28T20:01:00Z">
                                <w:r w:rsidRPr="00CA778E" w:rsidDel="00D56A0B">
                                  <w:rPr>
                                    <w:rFonts w:ascii="Consolas" w:eastAsiaTheme="minorHAnsi" w:hAnsi="Consolas" w:cs="Consolas"/>
                                    <w:color w:val="A31515"/>
                                    <w:sz w:val="19"/>
                                    <w:szCs w:val="19"/>
                                    <w:lang w:val="en-US"/>
                                  </w:rPr>
                                  <w:delText xml:space="preserve">        vec2 outUV;</w:delText>
                                </w:r>
                              </w:del>
                            </w:p>
                            <w:p w14:paraId="73BF22A1" w14:textId="3278050A" w:rsidR="007F013D" w:rsidRPr="00CA778E" w:rsidDel="00D56A0B" w:rsidRDefault="007F013D" w:rsidP="000A63D4">
                              <w:pPr>
                                <w:widowControl/>
                                <w:adjustRightInd w:val="0"/>
                                <w:rPr>
                                  <w:del w:id="1002" w:author="John Gil" w:date="2022-08-28T20:01:00Z"/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  <w:lang w:val="en-US"/>
                                </w:rPr>
                              </w:pPr>
                              <w:del w:id="1003" w:author="John Gil" w:date="2022-08-28T20:01:00Z">
                                <w:r w:rsidRPr="00CA778E" w:rsidDel="00D56A0B">
                                  <w:rPr>
                                    <w:rFonts w:ascii="Consolas" w:eastAsiaTheme="minorHAnsi" w:hAnsi="Consolas" w:cs="Consolas"/>
                                    <w:color w:val="A31515"/>
                                    <w:sz w:val="19"/>
                                    <w:szCs w:val="19"/>
                                    <w:lang w:val="en-US"/>
                                  </w:rPr>
                                  <w:delText xml:space="preserve">    }vs_out;</w:delText>
                                </w:r>
                              </w:del>
                            </w:p>
                            <w:p w14:paraId="06A08230" w14:textId="41662108" w:rsidR="007F013D" w:rsidRPr="00CA778E" w:rsidDel="00D56A0B" w:rsidRDefault="007F013D" w:rsidP="000A63D4">
                              <w:pPr>
                                <w:widowControl/>
                                <w:adjustRightInd w:val="0"/>
                                <w:rPr>
                                  <w:del w:id="1004" w:author="John Gil" w:date="2022-08-28T20:01:00Z"/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  <w:lang w:val="en-US"/>
                                </w:rPr>
                              </w:pPr>
                            </w:p>
                            <w:p w14:paraId="56AF1D1D" w14:textId="63061CA7" w:rsidR="007F013D" w:rsidRPr="00CA778E" w:rsidDel="00D56A0B" w:rsidRDefault="007F013D" w:rsidP="000A63D4">
                              <w:pPr>
                                <w:widowControl/>
                                <w:adjustRightInd w:val="0"/>
                                <w:rPr>
                                  <w:del w:id="1005" w:author="John Gil" w:date="2022-08-28T20:01:00Z"/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  <w:lang w:val="en-US"/>
                                </w:rPr>
                              </w:pPr>
                              <w:del w:id="1006" w:author="John Gil" w:date="2022-08-28T20:01:00Z">
                                <w:r w:rsidRPr="00CA778E" w:rsidDel="00D56A0B">
                                  <w:rPr>
                                    <w:rFonts w:ascii="Consolas" w:eastAsiaTheme="minorHAnsi" w:hAnsi="Consolas" w:cs="Consolas"/>
                                    <w:color w:val="A31515"/>
                                    <w:sz w:val="19"/>
                                    <w:szCs w:val="19"/>
                                    <w:lang w:val="en-US"/>
                                  </w:rPr>
                                  <w:delText xml:space="preserve">    void main() { </w:delText>
                                </w:r>
                              </w:del>
                            </w:p>
                            <w:p w14:paraId="16FCCBC9" w14:textId="4049A9FD" w:rsidR="007F013D" w:rsidRPr="00CA778E" w:rsidDel="00D56A0B" w:rsidRDefault="007F013D" w:rsidP="000A63D4">
                              <w:pPr>
                                <w:widowControl/>
                                <w:adjustRightInd w:val="0"/>
                                <w:rPr>
                                  <w:del w:id="1007" w:author="John Gil" w:date="2022-08-28T20:01:00Z"/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  <w:lang w:val="en-US"/>
                                </w:rPr>
                              </w:pPr>
                              <w:del w:id="1008" w:author="John Gil" w:date="2022-08-28T20:01:00Z">
                                <w:r w:rsidRPr="00CA778E" w:rsidDel="00D56A0B">
                                  <w:rPr>
                                    <w:rFonts w:ascii="Consolas" w:eastAsiaTheme="minorHAnsi" w:hAnsi="Consolas" w:cs="Consolas"/>
                                    <w:color w:val="A31515"/>
                                    <w:sz w:val="19"/>
                                    <w:szCs w:val="19"/>
                                    <w:lang w:val="en-US"/>
                                  </w:rPr>
                                  <w:delText xml:space="preserve">       vs_out.outColor = vColor;</w:delText>
                                </w:r>
                              </w:del>
                            </w:p>
                            <w:p w14:paraId="7B22A739" w14:textId="587C4DE9" w:rsidR="007F013D" w:rsidDel="00D56A0B" w:rsidRDefault="007F013D" w:rsidP="000A63D4">
                              <w:pPr>
                                <w:widowControl/>
                                <w:adjustRightInd w:val="0"/>
                                <w:rPr>
                                  <w:del w:id="1009" w:author="John Gil" w:date="2022-08-28T20:01:00Z"/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  <w:lang w:val="en-US"/>
                                </w:rPr>
                              </w:pPr>
                              <w:del w:id="1010" w:author="John Gil" w:date="2022-08-28T20:01:00Z">
                                <w:r w:rsidRPr="00CA778E" w:rsidDel="00D56A0B">
                                  <w:rPr>
                                    <w:rFonts w:ascii="Consolas" w:eastAsiaTheme="minorHAnsi" w:hAnsi="Consolas" w:cs="Consolas"/>
                                    <w:color w:val="A31515"/>
                                    <w:sz w:val="19"/>
                                    <w:szCs w:val="19"/>
                                    <w:lang w:val="en-US"/>
                                  </w:rPr>
                                  <w:delText xml:space="preserve">       </w:delText>
                                </w:r>
                                <w:r w:rsidDel="00D56A0B">
                                  <w:rPr>
                                    <w:rFonts w:ascii="Consolas" w:eastAsiaTheme="minorHAnsi" w:hAnsi="Consolas" w:cs="Consolas"/>
                                    <w:color w:val="A31515"/>
                                    <w:sz w:val="19"/>
                                    <w:szCs w:val="19"/>
                                  </w:rPr>
                                  <w:delText>vs_out.outUV    = vUV;</w:delText>
                                </w:r>
                              </w:del>
                            </w:p>
                            <w:p w14:paraId="7B76214D" w14:textId="77777777" w:rsidR="007F013D" w:rsidRPr="00F225B3" w:rsidRDefault="007F013D" w:rsidP="000A63D4">
                              <w:pPr>
                                <w:widowControl/>
                                <w:adjustRightInd w:val="0"/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  <w:lang w:val="en-US"/>
                                </w:rPr>
                              </w:pPr>
                              <w:r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  <w:lang w:val="en-US"/>
                                </w:rPr>
                                <w:t>...</w:t>
                              </w:r>
                            </w:p>
                            <w:p w14:paraId="7DE880E1" w14:textId="77777777" w:rsidR="007F013D" w:rsidRDefault="007F013D" w:rsidP="000A63D4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a:graphicData>
                  </a:graphic>
                </wp:inline>
              </w:drawing>
            </mc:Choice>
            <mc:Fallback>
              <w:pict>
                <v:shape w14:anchorId="7279D488" id="_x0000_s1027" type="#_x0000_t202" style="width:465.45pt;height:118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" fillcolor="white [3201]" strokecolor="#4472c4 [3204]" strokeweight="1pt">
                  <v:shadow on="t" color="black" opacity="26214f" origin="-.5,-.5" offset=".74836mm,.74836mm"/>
                  <v:textbox>
                    <w:txbxContent>
                      <w:p w14:paraId="32DF59D4" w14:textId="77777777" w:rsidR="007F013D" w:rsidRPr="00F563DA" w:rsidRDefault="007F013D" w:rsidP="000A63D4">
                        <w:pPr>
                          <w:widowControl/>
                          <w:adjustRightInd w:val="0"/>
                          <w:rPr>
                            <w:rFonts w:ascii="Consolas" w:eastAsiaTheme="minorHAnsi" w:hAnsi="Consolas" w:cs="Consolas"/>
                            <w:color w:val="A31515"/>
                            <w:sz w:val="19"/>
                            <w:szCs w:val="19"/>
                            <w:rPrChange w:id="1083" w:author="John Gil" w:date="2022-08-28T20:09:00Z">
                              <w:rPr>
                                <w:rFonts w:ascii="Consolas" w:eastAsiaTheme="minorHAnsi" w:hAnsi="Consolas" w:cs="Consolas"/>
                                <w:color w:val="A31515"/>
                                <w:sz w:val="19"/>
                                <w:szCs w:val="19"/>
                                <w:lang w:val="en-US"/>
                              </w:rPr>
                            </w:rPrChange>
                          </w:rPr>
                        </w:pPr>
                        <w:r w:rsidRPr="00F563DA">
                          <w:rPr>
                            <w:rFonts w:ascii="Consolas" w:eastAsiaTheme="minorHAnsi" w:hAnsi="Consolas" w:cs="Consolas"/>
                            <w:color w:val="A31515"/>
                            <w:sz w:val="19"/>
                            <w:szCs w:val="19"/>
                            <w:rPrChange w:id="1084" w:author="John Gil" w:date="2022-08-28T20:09:00Z">
                              <w:rPr>
                                <w:rFonts w:ascii="Consolas" w:eastAsiaTheme="minorHAnsi" w:hAnsi="Consolas" w:cs="Consolas"/>
                                <w:color w:val="A31515"/>
                                <w:sz w:val="19"/>
                                <w:szCs w:val="19"/>
                                <w:lang w:val="en-US"/>
                              </w:rPr>
                            </w:rPrChange>
                          </w:rPr>
                          <w:t>...</w:t>
                        </w:r>
                      </w:p>
                      <w:p w14:paraId="33C5C846" w14:textId="77777777" w:rsidR="007F013D" w:rsidRDefault="007F013D" w:rsidP="00D56A0B">
                        <w:pPr>
                          <w:widowControl/>
                          <w:adjustRightInd w:val="0"/>
                          <w:rPr>
                            <w:ins w:id="1085" w:author="John Gil" w:date="2022-08-28T20:01:00Z"/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</w:pPr>
                      </w:p>
                      <w:p w14:paraId="45A0FD19" w14:textId="77777777" w:rsidR="007F013D" w:rsidRDefault="007F013D" w:rsidP="00D56A0B">
                        <w:pPr>
                          <w:widowControl/>
                          <w:adjustRightInd w:val="0"/>
                          <w:rPr>
                            <w:ins w:id="1086" w:author="John Gil" w:date="2022-08-28T20:01:00Z"/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</w:pPr>
                        <w:ins w:id="1087" w:author="John Gil" w:date="2022-08-28T20:01:00Z">
                          <w:r>
                            <w:rPr>
                              <w:rFonts w:ascii="Consolas" w:eastAsiaTheme="minorHAnsi" w:hAnsi="Consolas" w:cs="Consolas"/>
                              <w:color w:val="A31515"/>
                              <w:sz w:val="19"/>
                              <w:szCs w:val="19"/>
                            </w:rPr>
                            <w:t xml:space="preserve">    </w:t>
                          </w:r>
                          <w:proofErr w:type="spellStart"/>
                          <w:r>
                            <w:rPr>
                              <w:rFonts w:ascii="Consolas" w:eastAsiaTheme="minorHAnsi" w:hAnsi="Consolas" w:cs="Consolas"/>
                              <w:color w:val="A31515"/>
                              <w:sz w:val="19"/>
                              <w:szCs w:val="19"/>
                            </w:rPr>
                            <w:t>uniform</w:t>
                          </w:r>
                          <w:proofErr w:type="spellEnd"/>
                          <w:r>
                            <w:rPr>
                              <w:rFonts w:ascii="Consolas" w:eastAsiaTheme="minorHAnsi" w:hAnsi="Consolas" w:cs="Consolas"/>
                              <w:color w:val="A31515"/>
                              <w:sz w:val="19"/>
                              <w:szCs w:val="19"/>
                            </w:rPr>
                            <w:t xml:space="preserve"> vec4 </w:t>
                          </w:r>
                          <w:proofErr w:type="spellStart"/>
                          <w:r>
                            <w:rPr>
                              <w:rFonts w:ascii="Consolas" w:eastAsiaTheme="minorHAnsi" w:hAnsi="Consolas" w:cs="Consolas"/>
                              <w:color w:val="A31515"/>
                              <w:sz w:val="19"/>
                              <w:szCs w:val="19"/>
                            </w:rPr>
                            <w:t>color</w:t>
                          </w:r>
                          <w:proofErr w:type="spellEnd"/>
                          <w:r>
                            <w:rPr>
                              <w:rFonts w:ascii="Consolas" w:eastAsiaTheme="minorHAnsi" w:hAnsi="Consolas" w:cs="Consolas"/>
                              <w:color w:val="A31515"/>
                              <w:sz w:val="19"/>
                              <w:szCs w:val="19"/>
                            </w:rPr>
                            <w:t>;</w:t>
                          </w:r>
                        </w:ins>
                      </w:p>
                      <w:p w14:paraId="4C1A6F7D" w14:textId="77777777" w:rsidR="007F013D" w:rsidRDefault="007F013D" w:rsidP="00D56A0B">
                        <w:pPr>
                          <w:widowControl/>
                          <w:adjustRightInd w:val="0"/>
                          <w:rPr>
                            <w:ins w:id="1088" w:author="John Gil" w:date="2022-08-28T20:01:00Z"/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</w:pPr>
                      </w:p>
                      <w:p w14:paraId="2D33EC39" w14:textId="77777777" w:rsidR="007F013D" w:rsidRDefault="007F013D" w:rsidP="00D56A0B">
                        <w:pPr>
                          <w:widowControl/>
                          <w:adjustRightInd w:val="0"/>
                          <w:rPr>
                            <w:ins w:id="1089" w:author="John Gil" w:date="2022-08-28T20:01:00Z"/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</w:pPr>
                        <w:ins w:id="1090" w:author="John Gil" w:date="2022-08-28T20:01:00Z">
                          <w:r>
                            <w:rPr>
                              <w:rFonts w:ascii="Consolas" w:eastAsiaTheme="minorHAnsi" w:hAnsi="Consolas" w:cs="Consolas"/>
                              <w:color w:val="A31515"/>
                              <w:sz w:val="19"/>
                              <w:szCs w:val="19"/>
                            </w:rPr>
                            <w:t xml:space="preserve">    //Входные данные пиксельного шейдера</w:t>
                          </w:r>
                        </w:ins>
                      </w:p>
                      <w:p w14:paraId="3BFA0A11" w14:textId="77777777" w:rsidR="007F013D" w:rsidRPr="00D56A0B" w:rsidRDefault="007F013D" w:rsidP="00D56A0B">
                        <w:pPr>
                          <w:widowControl/>
                          <w:adjustRightInd w:val="0"/>
                          <w:rPr>
                            <w:ins w:id="1091" w:author="John Gil" w:date="2022-08-28T20:01:00Z"/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  <w:lang w:val="en-US"/>
                            <w:rPrChange w:id="1092" w:author="John Gil" w:date="2022-08-28T20:01:00Z">
                              <w:rPr>
                                <w:ins w:id="1093" w:author="John Gil" w:date="2022-08-28T20:01:00Z"/>
                                <w:rFonts w:ascii="Consolas" w:eastAsiaTheme="minorHAnsi" w:hAnsi="Consolas" w:cs="Consolas"/>
                                <w:color w:val="000000"/>
                                <w:sz w:val="19"/>
                                <w:szCs w:val="19"/>
                              </w:rPr>
                            </w:rPrChange>
                          </w:rPr>
                        </w:pPr>
                        <w:ins w:id="1094" w:author="John Gil" w:date="2022-08-28T20:01:00Z">
                          <w:r>
                            <w:rPr>
                              <w:rFonts w:ascii="Consolas" w:eastAsiaTheme="minorHAnsi" w:hAnsi="Consolas" w:cs="Consolas"/>
                              <w:color w:val="A31515"/>
                              <w:sz w:val="19"/>
                              <w:szCs w:val="19"/>
                            </w:rPr>
                            <w:t xml:space="preserve">    </w:t>
                          </w:r>
                          <w:r w:rsidRPr="00D56A0B">
                            <w:rPr>
                              <w:rFonts w:ascii="Consolas" w:eastAsiaTheme="minorHAnsi" w:hAnsi="Consolas" w:cs="Consolas"/>
                              <w:color w:val="A31515"/>
                              <w:sz w:val="19"/>
                              <w:szCs w:val="19"/>
                              <w:lang w:val="en-US"/>
                              <w:rPrChange w:id="1095" w:author="John Gil" w:date="2022-08-28T20:01:00Z">
                                <w:rPr>
                                  <w:rFonts w:ascii="Consolas" w:eastAsiaTheme="minorHAnsi" w:hAnsi="Consolas" w:cs="Consolas"/>
                                  <w:color w:val="A31515"/>
                                  <w:sz w:val="19"/>
                                  <w:szCs w:val="19"/>
                                </w:rPr>
                              </w:rPrChange>
                            </w:rPr>
                            <w:t>in VS_OUT{</w:t>
                          </w:r>
                        </w:ins>
                      </w:p>
                      <w:p w14:paraId="02611355" w14:textId="77777777" w:rsidR="007F013D" w:rsidRPr="00D56A0B" w:rsidRDefault="007F013D" w:rsidP="00D56A0B">
                        <w:pPr>
                          <w:widowControl/>
                          <w:adjustRightInd w:val="0"/>
                          <w:rPr>
                            <w:ins w:id="1096" w:author="John Gil" w:date="2022-08-28T20:01:00Z"/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  <w:lang w:val="en-US"/>
                            <w:rPrChange w:id="1097" w:author="John Gil" w:date="2022-08-28T20:01:00Z">
                              <w:rPr>
                                <w:ins w:id="1098" w:author="John Gil" w:date="2022-08-28T20:01:00Z"/>
                                <w:rFonts w:ascii="Consolas" w:eastAsiaTheme="minorHAnsi" w:hAnsi="Consolas" w:cs="Consolas"/>
                                <w:color w:val="000000"/>
                                <w:sz w:val="19"/>
                                <w:szCs w:val="19"/>
                              </w:rPr>
                            </w:rPrChange>
                          </w:rPr>
                        </w:pPr>
                        <w:ins w:id="1099" w:author="John Gil" w:date="2022-08-28T20:01:00Z">
                          <w:r w:rsidRPr="00D56A0B">
                            <w:rPr>
                              <w:rFonts w:ascii="Consolas" w:eastAsiaTheme="minorHAnsi" w:hAnsi="Consolas" w:cs="Consolas"/>
                              <w:color w:val="A31515"/>
                              <w:sz w:val="19"/>
                              <w:szCs w:val="19"/>
                              <w:lang w:val="en-US"/>
                              <w:rPrChange w:id="1100" w:author="John Gil" w:date="2022-08-28T20:01:00Z">
                                <w:rPr>
                                  <w:rFonts w:ascii="Consolas" w:eastAsiaTheme="minorHAnsi" w:hAnsi="Consolas" w:cs="Consolas"/>
                                  <w:color w:val="A31515"/>
                                  <w:sz w:val="19"/>
                                  <w:szCs w:val="19"/>
                                </w:rPr>
                              </w:rPrChange>
                            </w:rPr>
                            <w:t xml:space="preserve">        vec3 </w:t>
                          </w:r>
                          <w:proofErr w:type="spellStart"/>
                          <w:r w:rsidRPr="00D56A0B">
                            <w:rPr>
                              <w:rFonts w:ascii="Consolas" w:eastAsiaTheme="minorHAnsi" w:hAnsi="Consolas" w:cs="Consolas"/>
                              <w:color w:val="A31515"/>
                              <w:sz w:val="19"/>
                              <w:szCs w:val="19"/>
                              <w:lang w:val="en-US"/>
                              <w:rPrChange w:id="1101" w:author="John Gil" w:date="2022-08-28T20:01:00Z">
                                <w:rPr>
                                  <w:rFonts w:ascii="Consolas" w:eastAsiaTheme="minorHAnsi" w:hAnsi="Consolas" w:cs="Consolas"/>
                                  <w:color w:val="A31515"/>
                                  <w:sz w:val="19"/>
                                  <w:szCs w:val="19"/>
                                </w:rPr>
                              </w:rPrChange>
                            </w:rPr>
                            <w:t>outColor</w:t>
                          </w:r>
                          <w:proofErr w:type="spellEnd"/>
                          <w:r w:rsidRPr="00D56A0B">
                            <w:rPr>
                              <w:rFonts w:ascii="Consolas" w:eastAsiaTheme="minorHAnsi" w:hAnsi="Consolas" w:cs="Consolas"/>
                              <w:color w:val="A31515"/>
                              <w:sz w:val="19"/>
                              <w:szCs w:val="19"/>
                              <w:lang w:val="en-US"/>
                              <w:rPrChange w:id="1102" w:author="John Gil" w:date="2022-08-28T20:01:00Z">
                                <w:rPr>
                                  <w:rFonts w:ascii="Consolas" w:eastAsiaTheme="minorHAnsi" w:hAnsi="Consolas" w:cs="Consolas"/>
                                  <w:color w:val="A31515"/>
                                  <w:sz w:val="19"/>
                                  <w:szCs w:val="19"/>
                                </w:rPr>
                              </w:rPrChange>
                            </w:rPr>
                            <w:t>;</w:t>
                          </w:r>
                        </w:ins>
                      </w:p>
                      <w:p w14:paraId="612F5F98" w14:textId="77777777" w:rsidR="007F013D" w:rsidRDefault="007F013D" w:rsidP="00D56A0B">
                        <w:pPr>
                          <w:widowControl/>
                          <w:adjustRightInd w:val="0"/>
                          <w:rPr>
                            <w:ins w:id="1103" w:author="John Gil" w:date="2022-08-28T20:01:00Z"/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</w:pPr>
                        <w:ins w:id="1104" w:author="John Gil" w:date="2022-08-28T20:01:00Z">
                          <w:r w:rsidRPr="00D56A0B">
                            <w:rPr>
                              <w:rFonts w:ascii="Consolas" w:eastAsiaTheme="minorHAnsi" w:hAnsi="Consolas" w:cs="Consolas"/>
                              <w:color w:val="A31515"/>
                              <w:sz w:val="19"/>
                              <w:szCs w:val="19"/>
                              <w:lang w:val="en-US"/>
                              <w:rPrChange w:id="1105" w:author="John Gil" w:date="2022-08-28T20:01:00Z">
                                <w:rPr>
                                  <w:rFonts w:ascii="Consolas" w:eastAsiaTheme="minorHAnsi" w:hAnsi="Consolas" w:cs="Consolas"/>
                                  <w:color w:val="A31515"/>
                                  <w:sz w:val="19"/>
                                  <w:szCs w:val="19"/>
                                </w:rPr>
                              </w:rPrChange>
                            </w:rPr>
                            <w:t xml:space="preserve">        </w:t>
                          </w:r>
                          <w:r>
                            <w:rPr>
                              <w:rFonts w:ascii="Consolas" w:eastAsiaTheme="minorHAnsi" w:hAnsi="Consolas" w:cs="Consolas"/>
                              <w:color w:val="A31515"/>
                              <w:sz w:val="19"/>
                              <w:szCs w:val="19"/>
                            </w:rPr>
                            <w:t xml:space="preserve">vec2 </w:t>
                          </w:r>
                          <w:proofErr w:type="spellStart"/>
                          <w:r>
                            <w:rPr>
                              <w:rFonts w:ascii="Consolas" w:eastAsiaTheme="minorHAnsi" w:hAnsi="Consolas" w:cs="Consolas"/>
                              <w:color w:val="A31515"/>
                              <w:sz w:val="19"/>
                              <w:szCs w:val="19"/>
                            </w:rPr>
                            <w:t>outUV</w:t>
                          </w:r>
                          <w:proofErr w:type="spellEnd"/>
                          <w:r>
                            <w:rPr>
                              <w:rFonts w:ascii="Consolas" w:eastAsiaTheme="minorHAnsi" w:hAnsi="Consolas" w:cs="Consolas"/>
                              <w:color w:val="A31515"/>
                              <w:sz w:val="19"/>
                              <w:szCs w:val="19"/>
                            </w:rPr>
                            <w:t>;</w:t>
                          </w:r>
                        </w:ins>
                      </w:p>
                      <w:p w14:paraId="3D85F102" w14:textId="6DA4E94C" w:rsidR="007F013D" w:rsidDel="00D56A0B" w:rsidRDefault="007F013D" w:rsidP="000A63D4">
                        <w:pPr>
                          <w:widowControl/>
                          <w:adjustRightInd w:val="0"/>
                          <w:rPr>
                            <w:del w:id="1106" w:author="John Gil" w:date="2022-08-28T20:01:00Z"/>
                            <w:rFonts w:ascii="Consolas" w:eastAsiaTheme="minorHAnsi" w:hAnsi="Consolas" w:cs="Consolas"/>
                            <w:color w:val="A31515"/>
                            <w:sz w:val="19"/>
                            <w:szCs w:val="19"/>
                          </w:rPr>
                        </w:pPr>
                        <w:ins w:id="1107" w:author="John Gil" w:date="2022-08-28T20:01:00Z">
                          <w:r>
                            <w:rPr>
                              <w:rFonts w:ascii="Consolas" w:eastAsiaTheme="minorHAnsi" w:hAnsi="Consolas" w:cs="Consolas"/>
                              <w:color w:val="A31515"/>
                              <w:sz w:val="19"/>
                              <w:szCs w:val="19"/>
                            </w:rPr>
                            <w:t xml:space="preserve">    }</w:t>
                          </w:r>
                          <w:proofErr w:type="spellStart"/>
                          <w:r>
                            <w:rPr>
                              <w:rFonts w:ascii="Consolas" w:eastAsiaTheme="minorHAnsi" w:hAnsi="Consolas" w:cs="Consolas"/>
                              <w:color w:val="A31515"/>
                              <w:sz w:val="19"/>
                              <w:szCs w:val="19"/>
                            </w:rPr>
                            <w:t>fs_in</w:t>
                          </w:r>
                          <w:proofErr w:type="spellEnd"/>
                          <w:r>
                            <w:rPr>
                              <w:rFonts w:ascii="Consolas" w:eastAsiaTheme="minorHAnsi" w:hAnsi="Consolas" w:cs="Consolas"/>
                              <w:color w:val="A31515"/>
                              <w:sz w:val="19"/>
                              <w:szCs w:val="19"/>
                            </w:rPr>
                            <w:t>;</w:t>
                          </w:r>
                        </w:ins>
                        <w:del w:id="1108" w:author="John Gil" w:date="2022-08-28T20:01:00Z">
                          <w:r w:rsidRPr="00CA778E" w:rsidDel="00D56A0B">
                            <w:rPr>
                              <w:rFonts w:ascii="Consolas" w:eastAsiaTheme="minorHAnsi" w:hAnsi="Consolas" w:cs="Consolas"/>
                              <w:color w:val="A31515"/>
                              <w:sz w:val="19"/>
                              <w:szCs w:val="19"/>
                              <w:lang w:val="en-US"/>
                            </w:rPr>
                            <w:delText>layout(location = 2) in vec2 vUV;  //</w:delText>
                          </w:r>
                          <w:r w:rsidDel="00D56A0B">
                            <w:rPr>
                              <w:rFonts w:ascii="Consolas" w:eastAsiaTheme="minorHAnsi" w:hAnsi="Consolas" w:cs="Consolas"/>
                              <w:color w:val="A31515"/>
                              <w:sz w:val="19"/>
                              <w:szCs w:val="19"/>
                            </w:rPr>
                            <w:delText>Цвет</w:delText>
                          </w:r>
                          <w:r w:rsidRPr="00CA778E" w:rsidDel="00D56A0B">
                            <w:rPr>
                              <w:rFonts w:ascii="Consolas" w:eastAsiaTheme="minorHAnsi" w:hAnsi="Consolas" w:cs="Consolas"/>
                              <w:color w:val="A31515"/>
                              <w:sz w:val="19"/>
                              <w:szCs w:val="19"/>
                              <w:lang w:val="en-US"/>
                            </w:rPr>
                            <w:delText xml:space="preserve"> </w:delText>
                          </w:r>
                          <w:r w:rsidDel="00D56A0B">
                            <w:rPr>
                              <w:rFonts w:ascii="Consolas" w:eastAsiaTheme="minorHAnsi" w:hAnsi="Consolas" w:cs="Consolas"/>
                              <w:color w:val="A31515"/>
                              <w:sz w:val="19"/>
                              <w:szCs w:val="19"/>
                            </w:rPr>
                            <w:delText>вершины</w:delText>
                          </w:r>
                          <w:r w:rsidRPr="00CA778E" w:rsidDel="00D56A0B">
                            <w:rPr>
                              <w:rFonts w:ascii="Consolas" w:eastAsiaTheme="minorHAnsi" w:hAnsi="Consolas" w:cs="Consolas"/>
                              <w:color w:val="A31515"/>
                              <w:sz w:val="19"/>
                              <w:szCs w:val="19"/>
                              <w:lang w:val="en-US"/>
                            </w:rPr>
                            <w:delText xml:space="preserve"> </w:delText>
                          </w:r>
                          <w:r w:rsidDel="00D56A0B">
                            <w:rPr>
                              <w:rFonts w:ascii="Consolas" w:eastAsiaTheme="minorHAnsi" w:hAnsi="Consolas" w:cs="Consolas"/>
                              <w:color w:val="A31515"/>
                              <w:sz w:val="19"/>
                              <w:szCs w:val="19"/>
                            </w:rPr>
                            <w:delText>примитива</w:delText>
                          </w:r>
                        </w:del>
                      </w:p>
                      <w:p w14:paraId="6A96F720" w14:textId="77777777" w:rsidR="007F013D" w:rsidRPr="00CA778E" w:rsidRDefault="007F013D" w:rsidP="00D56A0B">
                        <w:pPr>
                          <w:widowControl/>
                          <w:adjustRightInd w:val="0"/>
                          <w:rPr>
                            <w:ins w:id="1109" w:author="John Gil" w:date="2022-08-28T20:01:00Z"/>
                            <w:rFonts w:ascii="Consolas" w:eastAsiaTheme="minorHAnsi" w:hAnsi="Consolas" w:cs="Consolas"/>
                            <w:color w:val="A31515"/>
                            <w:sz w:val="19"/>
                            <w:szCs w:val="19"/>
                            <w:lang w:val="en-US"/>
                          </w:rPr>
                        </w:pPr>
                      </w:p>
                      <w:p w14:paraId="567BAF25" w14:textId="5A962A10" w:rsidR="007F013D" w:rsidRPr="000A63D4" w:rsidDel="00D56A0B" w:rsidRDefault="007F013D" w:rsidP="000A63D4">
                        <w:pPr>
                          <w:widowControl/>
                          <w:adjustRightInd w:val="0"/>
                          <w:rPr>
                            <w:del w:id="1110" w:author="John Gil" w:date="2022-08-28T20:01:00Z"/>
                            <w:rFonts w:ascii="Consolas" w:eastAsiaTheme="minorHAnsi" w:hAnsi="Consolas" w:cs="Consolas"/>
                            <w:color w:val="A31515"/>
                            <w:sz w:val="19"/>
                            <w:szCs w:val="19"/>
                            <w:rPrChange w:id="1111" w:author="John Gil" w:date="2022-08-28T20:00:00Z">
                              <w:rPr>
                                <w:del w:id="1112" w:author="John Gil" w:date="2022-08-28T20:01:00Z"/>
                                <w:rFonts w:ascii="Consolas" w:eastAsiaTheme="minorHAnsi" w:hAnsi="Consolas" w:cs="Consolas"/>
                                <w:color w:val="A31515"/>
                                <w:sz w:val="19"/>
                                <w:szCs w:val="19"/>
                                <w:lang w:val="en-US"/>
                              </w:rPr>
                            </w:rPrChange>
                          </w:rPr>
                        </w:pPr>
                        <w:del w:id="1113" w:author="John Gil" w:date="2022-08-28T20:01:00Z">
                          <w:r w:rsidRPr="000A63D4" w:rsidDel="00D56A0B">
                            <w:rPr>
                              <w:rFonts w:ascii="Consolas" w:eastAsiaTheme="minorHAnsi" w:hAnsi="Consolas" w:cs="Consolas"/>
                              <w:color w:val="A31515"/>
                              <w:sz w:val="19"/>
                              <w:szCs w:val="19"/>
                              <w:rPrChange w:id="1114" w:author="John Gil" w:date="2022-08-28T20:00:00Z">
                                <w:rPr>
                                  <w:rFonts w:ascii="Consolas" w:eastAsiaTheme="minorHAnsi" w:hAnsi="Consolas" w:cs="Consolas"/>
                                  <w:color w:val="A31515"/>
                                  <w:sz w:val="19"/>
                                  <w:szCs w:val="19"/>
                                  <w:lang w:val="en-US"/>
                                </w:rPr>
                              </w:rPrChange>
                            </w:rPr>
                            <w:delText>...</w:delText>
                          </w:r>
                        </w:del>
                      </w:p>
                      <w:p w14:paraId="61FAFAFA" w14:textId="5805F8FB" w:rsidR="007F013D" w:rsidDel="00D56A0B" w:rsidRDefault="007F013D" w:rsidP="000A63D4">
                        <w:pPr>
                          <w:widowControl/>
                          <w:adjustRightInd w:val="0"/>
                          <w:rPr>
                            <w:del w:id="1115" w:author="John Gil" w:date="2022-08-28T20:01:00Z"/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</w:pPr>
                        <w:del w:id="1116" w:author="John Gil" w:date="2022-08-28T20:01:00Z">
                          <w:r w:rsidRPr="000A63D4" w:rsidDel="00D56A0B">
                            <w:rPr>
                              <w:rFonts w:ascii="Consolas" w:eastAsiaTheme="minorHAnsi" w:hAnsi="Consolas" w:cs="Consolas"/>
                              <w:color w:val="A31515"/>
                              <w:sz w:val="19"/>
                              <w:szCs w:val="19"/>
                              <w:rPrChange w:id="1117" w:author="John Gil" w:date="2022-08-28T20:00:00Z">
                                <w:rPr>
                                  <w:rFonts w:ascii="Consolas" w:eastAsiaTheme="minorHAnsi" w:hAnsi="Consolas" w:cs="Consolas"/>
                                  <w:color w:val="A31515"/>
                                  <w:sz w:val="19"/>
                                  <w:szCs w:val="19"/>
                                  <w:lang w:val="en-US"/>
                                </w:rPr>
                              </w:rPrChange>
                            </w:rPr>
                            <w:delText xml:space="preserve">    </w:delText>
                          </w:r>
                          <w:r w:rsidDel="00D56A0B">
                            <w:rPr>
                              <w:rFonts w:ascii="Consolas" w:eastAsiaTheme="minorHAnsi" w:hAnsi="Consolas" w:cs="Consolas"/>
                              <w:color w:val="A31515"/>
                              <w:sz w:val="19"/>
                              <w:szCs w:val="19"/>
                            </w:rPr>
                            <w:delText>//Выходные данные вершинного шейдера</w:delText>
                          </w:r>
                        </w:del>
                      </w:p>
                      <w:p w14:paraId="747B2F2B" w14:textId="06842E7A" w:rsidR="007F013D" w:rsidDel="00D56A0B" w:rsidRDefault="007F013D" w:rsidP="000A63D4">
                        <w:pPr>
                          <w:widowControl/>
                          <w:adjustRightInd w:val="0"/>
                          <w:rPr>
                            <w:del w:id="1118" w:author="John Gil" w:date="2022-08-28T20:01:00Z"/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</w:pPr>
                        <w:del w:id="1119" w:author="John Gil" w:date="2022-08-28T20:01:00Z">
                          <w:r w:rsidDel="00D56A0B">
                            <w:rPr>
                              <w:rFonts w:ascii="Consolas" w:eastAsiaTheme="minorHAnsi" w:hAnsi="Consolas" w:cs="Consolas"/>
                              <w:color w:val="A31515"/>
                              <w:sz w:val="19"/>
                              <w:szCs w:val="19"/>
                            </w:rPr>
                            <w:delText xml:space="preserve">    out VS_OUT{</w:delText>
                          </w:r>
                        </w:del>
                      </w:p>
                      <w:p w14:paraId="34CD8978" w14:textId="28C6C20C" w:rsidR="007F013D" w:rsidRPr="00CA778E" w:rsidDel="00D56A0B" w:rsidRDefault="007F013D" w:rsidP="000A63D4">
                        <w:pPr>
                          <w:widowControl/>
                          <w:adjustRightInd w:val="0"/>
                          <w:rPr>
                            <w:del w:id="1120" w:author="John Gil" w:date="2022-08-28T20:01:00Z"/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  <w:lang w:val="en-US"/>
                          </w:rPr>
                        </w:pPr>
                        <w:del w:id="1121" w:author="John Gil" w:date="2022-08-28T20:01:00Z">
                          <w:r w:rsidDel="00D56A0B">
                            <w:rPr>
                              <w:rFonts w:ascii="Consolas" w:eastAsiaTheme="minorHAnsi" w:hAnsi="Consolas" w:cs="Consolas"/>
                              <w:color w:val="A31515"/>
                              <w:sz w:val="19"/>
                              <w:szCs w:val="19"/>
                            </w:rPr>
                            <w:delText xml:space="preserve">        </w:delText>
                          </w:r>
                          <w:r w:rsidRPr="00CA778E" w:rsidDel="00D56A0B">
                            <w:rPr>
                              <w:rFonts w:ascii="Consolas" w:eastAsiaTheme="minorHAnsi" w:hAnsi="Consolas" w:cs="Consolas"/>
                              <w:color w:val="A31515"/>
                              <w:sz w:val="19"/>
                              <w:szCs w:val="19"/>
                              <w:lang w:val="en-US"/>
                            </w:rPr>
                            <w:delText>vec3 outColor;</w:delText>
                          </w:r>
                        </w:del>
                      </w:p>
                      <w:p w14:paraId="4C1F9C61" w14:textId="19958A3F" w:rsidR="007F013D" w:rsidRPr="00CA778E" w:rsidDel="00D56A0B" w:rsidRDefault="007F013D" w:rsidP="000A63D4">
                        <w:pPr>
                          <w:widowControl/>
                          <w:adjustRightInd w:val="0"/>
                          <w:rPr>
                            <w:del w:id="1122" w:author="John Gil" w:date="2022-08-28T20:01:00Z"/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  <w:lang w:val="en-US"/>
                          </w:rPr>
                        </w:pPr>
                        <w:del w:id="1123" w:author="John Gil" w:date="2022-08-28T20:01:00Z">
                          <w:r w:rsidRPr="00CA778E" w:rsidDel="00D56A0B">
                            <w:rPr>
                              <w:rFonts w:ascii="Consolas" w:eastAsiaTheme="minorHAnsi" w:hAnsi="Consolas" w:cs="Consolas"/>
                              <w:color w:val="A31515"/>
                              <w:sz w:val="19"/>
                              <w:szCs w:val="19"/>
                              <w:lang w:val="en-US"/>
                            </w:rPr>
                            <w:delText xml:space="preserve">        vec2 outUV;</w:delText>
                          </w:r>
                        </w:del>
                      </w:p>
                      <w:p w14:paraId="73BF22A1" w14:textId="3278050A" w:rsidR="007F013D" w:rsidRPr="00CA778E" w:rsidDel="00D56A0B" w:rsidRDefault="007F013D" w:rsidP="000A63D4">
                        <w:pPr>
                          <w:widowControl/>
                          <w:adjustRightInd w:val="0"/>
                          <w:rPr>
                            <w:del w:id="1124" w:author="John Gil" w:date="2022-08-28T20:01:00Z"/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  <w:lang w:val="en-US"/>
                          </w:rPr>
                        </w:pPr>
                        <w:del w:id="1125" w:author="John Gil" w:date="2022-08-28T20:01:00Z">
                          <w:r w:rsidRPr="00CA778E" w:rsidDel="00D56A0B">
                            <w:rPr>
                              <w:rFonts w:ascii="Consolas" w:eastAsiaTheme="minorHAnsi" w:hAnsi="Consolas" w:cs="Consolas"/>
                              <w:color w:val="A31515"/>
                              <w:sz w:val="19"/>
                              <w:szCs w:val="19"/>
                              <w:lang w:val="en-US"/>
                            </w:rPr>
                            <w:delText xml:space="preserve">    }vs_out;</w:delText>
                          </w:r>
                        </w:del>
                      </w:p>
                      <w:p w14:paraId="06A08230" w14:textId="41662108" w:rsidR="007F013D" w:rsidRPr="00CA778E" w:rsidDel="00D56A0B" w:rsidRDefault="007F013D" w:rsidP="000A63D4">
                        <w:pPr>
                          <w:widowControl/>
                          <w:adjustRightInd w:val="0"/>
                          <w:rPr>
                            <w:del w:id="1126" w:author="John Gil" w:date="2022-08-28T20:01:00Z"/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  <w:lang w:val="en-US"/>
                          </w:rPr>
                        </w:pPr>
                      </w:p>
                      <w:p w14:paraId="56AF1D1D" w14:textId="63061CA7" w:rsidR="007F013D" w:rsidRPr="00CA778E" w:rsidDel="00D56A0B" w:rsidRDefault="007F013D" w:rsidP="000A63D4">
                        <w:pPr>
                          <w:widowControl/>
                          <w:adjustRightInd w:val="0"/>
                          <w:rPr>
                            <w:del w:id="1127" w:author="John Gil" w:date="2022-08-28T20:01:00Z"/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  <w:lang w:val="en-US"/>
                          </w:rPr>
                        </w:pPr>
                        <w:del w:id="1128" w:author="John Gil" w:date="2022-08-28T20:01:00Z">
                          <w:r w:rsidRPr="00CA778E" w:rsidDel="00D56A0B">
                            <w:rPr>
                              <w:rFonts w:ascii="Consolas" w:eastAsiaTheme="minorHAnsi" w:hAnsi="Consolas" w:cs="Consolas"/>
                              <w:color w:val="A31515"/>
                              <w:sz w:val="19"/>
                              <w:szCs w:val="19"/>
                              <w:lang w:val="en-US"/>
                            </w:rPr>
                            <w:delText xml:space="preserve">    void main() { </w:delText>
                          </w:r>
                        </w:del>
                      </w:p>
                      <w:p w14:paraId="16FCCBC9" w14:textId="4049A9FD" w:rsidR="007F013D" w:rsidRPr="00CA778E" w:rsidDel="00D56A0B" w:rsidRDefault="007F013D" w:rsidP="000A63D4">
                        <w:pPr>
                          <w:widowControl/>
                          <w:adjustRightInd w:val="0"/>
                          <w:rPr>
                            <w:del w:id="1129" w:author="John Gil" w:date="2022-08-28T20:01:00Z"/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  <w:lang w:val="en-US"/>
                          </w:rPr>
                        </w:pPr>
                        <w:del w:id="1130" w:author="John Gil" w:date="2022-08-28T20:01:00Z">
                          <w:r w:rsidRPr="00CA778E" w:rsidDel="00D56A0B">
                            <w:rPr>
                              <w:rFonts w:ascii="Consolas" w:eastAsiaTheme="minorHAnsi" w:hAnsi="Consolas" w:cs="Consolas"/>
                              <w:color w:val="A31515"/>
                              <w:sz w:val="19"/>
                              <w:szCs w:val="19"/>
                              <w:lang w:val="en-US"/>
                            </w:rPr>
                            <w:delText xml:space="preserve">       vs_out.outColor = vColor;</w:delText>
                          </w:r>
                        </w:del>
                      </w:p>
                      <w:p w14:paraId="7B22A739" w14:textId="587C4DE9" w:rsidR="007F013D" w:rsidDel="00D56A0B" w:rsidRDefault="007F013D" w:rsidP="000A63D4">
                        <w:pPr>
                          <w:widowControl/>
                          <w:adjustRightInd w:val="0"/>
                          <w:rPr>
                            <w:del w:id="1131" w:author="John Gil" w:date="2022-08-28T20:01:00Z"/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  <w:lang w:val="en-US"/>
                          </w:rPr>
                        </w:pPr>
                        <w:del w:id="1132" w:author="John Gil" w:date="2022-08-28T20:01:00Z">
                          <w:r w:rsidRPr="00CA778E" w:rsidDel="00D56A0B">
                            <w:rPr>
                              <w:rFonts w:ascii="Consolas" w:eastAsiaTheme="minorHAnsi" w:hAnsi="Consolas" w:cs="Consolas"/>
                              <w:color w:val="A31515"/>
                              <w:sz w:val="19"/>
                              <w:szCs w:val="19"/>
                              <w:lang w:val="en-US"/>
                            </w:rPr>
                            <w:delText xml:space="preserve">       </w:delText>
                          </w:r>
                          <w:r w:rsidDel="00D56A0B">
                            <w:rPr>
                              <w:rFonts w:ascii="Consolas" w:eastAsiaTheme="minorHAnsi" w:hAnsi="Consolas" w:cs="Consolas"/>
                              <w:color w:val="A31515"/>
                              <w:sz w:val="19"/>
                              <w:szCs w:val="19"/>
                            </w:rPr>
                            <w:delText>vs_out.outUV    = vUV;</w:delText>
                          </w:r>
                        </w:del>
                      </w:p>
                      <w:p w14:paraId="7B76214D" w14:textId="77777777" w:rsidR="007F013D" w:rsidRPr="00F225B3" w:rsidRDefault="007F013D" w:rsidP="000A63D4">
                        <w:pPr>
                          <w:widowControl/>
                          <w:adjustRightInd w:val="0"/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  <w:lang w:val="en-US"/>
                          </w:rPr>
                        </w:pPr>
                        <w:r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  <w:lang w:val="en-US"/>
                          </w:rPr>
                          <w:t>...</w:t>
                        </w:r>
                      </w:p>
                      <w:p w14:paraId="7DE880E1" w14:textId="77777777" w:rsidR="007F013D" w:rsidRDefault="007F013D" w:rsidP="000A63D4"/>
                    </w:txbxContent>
                  </v:textbox>
                  <w10:anchorlock/>
                </v:shape>
              </w:pict>
            </mc:Fallback>
          </mc:AlternateContent>
        </w:r>
      </w:ins>
    </w:p>
    <w:p w14:paraId="54A90035" w14:textId="2968F599" w:rsidR="000A63D4" w:rsidRPr="00247F06" w:rsidRDefault="000A63D4" w:rsidP="000A63D4">
      <w:pPr>
        <w:pStyle w:val="af1"/>
        <w:rPr>
          <w:ins w:id="1011" w:author="John Gil" w:date="2022-08-28T20:00:00Z"/>
          <w:noProof/>
          <w:sz w:val="28"/>
          <w:szCs w:val="28"/>
        </w:rPr>
      </w:pPr>
      <w:ins w:id="1012" w:author="John Gil" w:date="2022-08-28T20:01:00Z">
        <w:r>
          <w:rPr>
            <w:noProof/>
          </w:rPr>
          <w:t>Пиксельный</w:t>
        </w:r>
      </w:ins>
      <w:ins w:id="1013" w:author="John Gil" w:date="2022-08-28T20:00:00Z">
        <w:r>
          <w:rPr>
            <w:noProof/>
          </w:rPr>
          <w:t xml:space="preserve"> шейдер</w:t>
        </w:r>
      </w:ins>
    </w:p>
    <w:p w14:paraId="7B5F0CBE" w14:textId="3C9383D5" w:rsidR="006E7BBF" w:rsidRDefault="006E7BBF" w:rsidP="006E7BBF">
      <w:pPr>
        <w:pStyle w:val="a3"/>
        <w:rPr>
          <w:ins w:id="1014" w:author="John Gil" w:date="2022-08-28T20:02:00Z"/>
        </w:rPr>
      </w:pPr>
    </w:p>
    <w:p w14:paraId="0E03FFF7" w14:textId="7EC1064B" w:rsidR="00D56A0B" w:rsidRDefault="00D56A0B" w:rsidP="006E7BBF">
      <w:pPr>
        <w:pStyle w:val="a3"/>
        <w:rPr>
          <w:ins w:id="1015" w:author="John Gil" w:date="2022-08-28T20:02:00Z"/>
        </w:rPr>
      </w:pPr>
      <w:ins w:id="1016" w:author="John Gil" w:date="2022-08-28T20:02:00Z">
        <w:r>
          <w:t>Также модифицируем буфер</w:t>
        </w:r>
        <w:r w:rsidRPr="00D56A0B">
          <w:rPr>
            <w:rPrChange w:id="1017" w:author="John Gil" w:date="2022-08-28T20:02:00Z">
              <w:rPr>
                <w:lang w:val="en-US"/>
              </w:rPr>
            </w:rPrChange>
          </w:rPr>
          <w:t xml:space="preserve">, </w:t>
        </w:r>
        <w:r>
          <w:t>передающий вершины прямоугольника</w:t>
        </w:r>
        <w:r w:rsidRPr="00D56A0B">
          <w:rPr>
            <w:rPrChange w:id="1018" w:author="John Gil" w:date="2022-08-28T20:02:00Z">
              <w:rPr>
                <w:lang w:val="en-US"/>
              </w:rPr>
            </w:rPrChange>
          </w:rPr>
          <w:t>:</w:t>
        </w:r>
      </w:ins>
      <w:ins w:id="1019" w:author="John Gil" w:date="2022-08-28T20:03:00Z">
        <w:r>
          <w:rPr>
            <w:noProof/>
          </w:rPr>
          <mc:AlternateContent>
            <mc:Choice Requires="wps">
              <w:drawing>
                <wp:inline distT="0" distB="0" distL="0" distR="0" wp14:anchorId="1CC89272" wp14:editId="7B758633">
                  <wp:extent cx="6103089" cy="2488019"/>
                  <wp:effectExtent l="38100" t="38100" r="107315" b="121920"/>
                  <wp:docPr id="14" name="Надпись 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6103089" cy="2488019"/>
                          </a:xfrm>
                          <a:prstGeom prst="rect">
                            <a:avLst/>
                          </a:prstGeom>
                          <a:ln>
                            <a:headEnd/>
                            <a:tailEnd/>
                          </a:ln>
                          <a:effectLst>
                            <a:outerShdw blurRad="50800" dist="38100" dir="2700000" algn="tl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5807B36" w14:textId="7A2624F3" w:rsidR="007F013D" w:rsidRDefault="007F013D" w:rsidP="00D56A0B">
                              <w:pPr>
                                <w:widowControl/>
                                <w:adjustRightInd w:val="0"/>
                                <w:rPr>
                                  <w:ins w:id="1020" w:author="John Gil" w:date="2022-08-28T20:05:00Z"/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  <w:lang w:val="en-US"/>
                                </w:rPr>
                              </w:pPr>
                              <w:ins w:id="1021" w:author="John Gil" w:date="2022-08-28T20:04:00Z">
                                <w:r w:rsidRPr="00D56A0B"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  <w:lang w:val="en-US"/>
                                    <w:rPrChange w:id="1022" w:author="John Gil" w:date="2022-08-28T20:04:00Z">
                                      <w:rPr>
                                        <w:rFonts w:ascii="Consolas" w:eastAsiaTheme="minorHAnsi" w:hAnsi="Consolas" w:cs="Consolas"/>
                                        <w:color w:val="000000"/>
                                        <w:sz w:val="19"/>
                                        <w:szCs w:val="19"/>
                                      </w:rPr>
                                    </w:rPrChange>
                                  </w:rPr>
                                  <w:t xml:space="preserve">   </w:t>
                                </w:r>
                              </w:ins>
                              <w:ins w:id="1023" w:author="John Gil" w:date="2022-08-28T20:05:00Z">
                                <w:r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  <w:lang w:val="en-US"/>
                                  </w:rPr>
                                  <w:t>...</w:t>
                                </w:r>
                              </w:ins>
                            </w:p>
                            <w:p w14:paraId="58BD4C79" w14:textId="244D1280" w:rsidR="007F013D" w:rsidRPr="00D56A0B" w:rsidRDefault="007F013D" w:rsidP="00D56A0B">
                              <w:pPr>
                                <w:widowControl/>
                                <w:adjustRightInd w:val="0"/>
                                <w:rPr>
                                  <w:ins w:id="1024" w:author="John Gil" w:date="2022-08-28T20:04:00Z"/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  <w:lang w:val="en-US"/>
                                  <w:rPrChange w:id="1025" w:author="John Gil" w:date="2022-08-28T20:04:00Z">
                                    <w:rPr>
                                      <w:ins w:id="1026" w:author="John Gil" w:date="2022-08-28T20:04:00Z"/>
                                      <w:rFonts w:ascii="Consolas" w:eastAsiaTheme="minorHAnsi" w:hAnsi="Consolas" w:cs="Consolas"/>
                                      <w:color w:val="000000"/>
                                      <w:sz w:val="19"/>
                                      <w:szCs w:val="19"/>
                                    </w:rPr>
                                  </w:rPrChange>
                                </w:rPr>
                              </w:pPr>
                              <w:ins w:id="1027" w:author="John Gil" w:date="2022-08-28T20:05:00Z">
                                <w:r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  <w:lang w:val="en-US"/>
                                  </w:rPr>
                                  <w:t xml:space="preserve">   </w:t>
                                </w:r>
                              </w:ins>
                              <w:ins w:id="1028" w:author="John Gil" w:date="2022-08-28T20:04:00Z">
                                <w:r w:rsidRPr="00D56A0B"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  <w:lang w:val="en-US"/>
                                    <w:rPrChange w:id="1029" w:author="John Gil" w:date="2022-08-28T20:04:00Z">
                                      <w:rPr>
                                        <w:rFonts w:ascii="Consolas" w:eastAsiaTheme="minorHAnsi" w:hAnsi="Consolas" w:cs="Consolas"/>
                                        <w:color w:val="000000"/>
                                        <w:sz w:val="19"/>
                                        <w:szCs w:val="19"/>
                                      </w:rPr>
                                    </w:rPrChange>
                                  </w:rPr>
                                  <w:t xml:space="preserve"> </w:t>
                                </w:r>
                                <w:r w:rsidRPr="00D56A0B">
                                  <w:rPr>
                                    <w:rFonts w:ascii="Consolas" w:eastAsiaTheme="minorHAnsi" w:hAnsi="Consolas" w:cs="Consolas"/>
                                    <w:color w:val="008000"/>
                                    <w:sz w:val="19"/>
                                    <w:szCs w:val="19"/>
                                    <w:lang w:val="en-US"/>
                                    <w:rPrChange w:id="1030" w:author="John Gil" w:date="2022-08-28T20:04:00Z">
                                      <w:rPr>
                                        <w:rFonts w:ascii="Consolas" w:eastAsiaTheme="minorHAnsi" w:hAnsi="Consolas" w:cs="Consolas"/>
                                        <w:color w:val="008000"/>
                                        <w:sz w:val="19"/>
                                        <w:szCs w:val="19"/>
                                      </w:rPr>
                                    </w:rPrChange>
                                  </w:rPr>
                                  <w:t>//</w:t>
                                </w:r>
                                <w:r>
                                  <w:rPr>
                                    <w:rFonts w:ascii="Consolas" w:eastAsiaTheme="minorHAnsi" w:hAnsi="Consolas" w:cs="Consolas"/>
                                    <w:color w:val="008000"/>
                                    <w:sz w:val="19"/>
                                    <w:szCs w:val="19"/>
                                  </w:rPr>
                                  <w:t>Массив</w:t>
                                </w:r>
                                <w:r w:rsidRPr="00D56A0B">
                                  <w:rPr>
                                    <w:rFonts w:ascii="Consolas" w:eastAsiaTheme="minorHAnsi" w:hAnsi="Consolas" w:cs="Consolas"/>
                                    <w:color w:val="008000"/>
                                    <w:sz w:val="19"/>
                                    <w:szCs w:val="19"/>
                                    <w:lang w:val="en-US"/>
                                    <w:rPrChange w:id="1031" w:author="John Gil" w:date="2022-08-28T20:04:00Z">
                                      <w:rPr>
                                        <w:rFonts w:ascii="Consolas" w:eastAsiaTheme="minorHAnsi" w:hAnsi="Consolas" w:cs="Consolas"/>
                                        <w:color w:val="008000"/>
                                        <w:sz w:val="19"/>
                                        <w:szCs w:val="19"/>
                                      </w:rPr>
                                    </w:rPrChange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Consolas" w:eastAsiaTheme="minorHAnsi" w:hAnsi="Consolas" w:cs="Consolas"/>
                                    <w:color w:val="008000"/>
                                    <w:sz w:val="19"/>
                                    <w:szCs w:val="19"/>
                                  </w:rPr>
                                  <w:t>вершин</w:t>
                                </w:r>
                              </w:ins>
                            </w:p>
                            <w:p w14:paraId="712BA103" w14:textId="77777777" w:rsidR="007F013D" w:rsidRPr="00D56A0B" w:rsidRDefault="007F013D" w:rsidP="00D56A0B">
                              <w:pPr>
                                <w:widowControl/>
                                <w:adjustRightInd w:val="0"/>
                                <w:rPr>
                                  <w:ins w:id="1032" w:author="John Gil" w:date="2022-08-28T20:04:00Z"/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  <w:lang w:val="en-US"/>
                                  <w:rPrChange w:id="1033" w:author="John Gil" w:date="2022-08-28T20:04:00Z">
                                    <w:rPr>
                                      <w:ins w:id="1034" w:author="John Gil" w:date="2022-08-28T20:04:00Z"/>
                                      <w:rFonts w:ascii="Consolas" w:eastAsiaTheme="minorHAnsi" w:hAnsi="Consolas" w:cs="Consolas"/>
                                      <w:color w:val="000000"/>
                                      <w:sz w:val="19"/>
                                      <w:szCs w:val="19"/>
                                    </w:rPr>
                                  </w:rPrChange>
                                </w:rPr>
                              </w:pPr>
                              <w:ins w:id="1035" w:author="John Gil" w:date="2022-08-28T20:04:00Z">
                                <w:r w:rsidRPr="00D56A0B"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  <w:lang w:val="en-US"/>
                                    <w:rPrChange w:id="1036" w:author="John Gil" w:date="2022-08-28T20:04:00Z">
                                      <w:rPr>
                                        <w:rFonts w:ascii="Consolas" w:eastAsiaTheme="minorHAnsi" w:hAnsi="Consolas" w:cs="Consolas"/>
                                        <w:color w:val="000000"/>
                                        <w:sz w:val="19"/>
                                        <w:szCs w:val="19"/>
                                      </w:rPr>
                                    </w:rPrChange>
                                  </w:rPr>
                                  <w:t xml:space="preserve">    </w:t>
                                </w:r>
                                <w:r w:rsidRPr="00D56A0B">
                                  <w:rPr>
                                    <w:rFonts w:ascii="Consolas" w:eastAsiaTheme="minorHAnsi" w:hAnsi="Consolas" w:cs="Consolas"/>
                                    <w:color w:val="0000FF"/>
                                    <w:sz w:val="19"/>
                                    <w:szCs w:val="19"/>
                                    <w:lang w:val="en-US"/>
                                    <w:rPrChange w:id="1037" w:author="John Gil" w:date="2022-08-28T20:04:00Z">
                                      <w:rPr>
                                        <w:rFonts w:ascii="Consolas" w:eastAsiaTheme="minorHAnsi" w:hAnsi="Consolas" w:cs="Consolas"/>
                                        <w:color w:val="0000FF"/>
                                        <w:sz w:val="19"/>
                                        <w:szCs w:val="19"/>
                                      </w:rPr>
                                    </w:rPrChange>
                                  </w:rPr>
                                  <w:t>const</w:t>
                                </w:r>
                                <w:r w:rsidRPr="00D56A0B"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  <w:lang w:val="en-US"/>
                                    <w:rPrChange w:id="1038" w:author="John Gil" w:date="2022-08-28T20:04:00Z">
                                      <w:rPr>
                                        <w:rFonts w:ascii="Consolas" w:eastAsiaTheme="minorHAnsi" w:hAnsi="Consolas" w:cs="Consolas"/>
                                        <w:color w:val="000000"/>
                                        <w:sz w:val="19"/>
                                        <w:szCs w:val="19"/>
                                      </w:rPr>
                                    </w:rPrChange>
                                  </w:rPr>
                                  <w:t xml:space="preserve"> </w:t>
                                </w:r>
                                <w:r w:rsidRPr="00D56A0B">
                                  <w:rPr>
                                    <w:rFonts w:ascii="Consolas" w:eastAsiaTheme="minorHAnsi" w:hAnsi="Consolas" w:cs="Consolas"/>
                                    <w:color w:val="0000FF"/>
                                    <w:sz w:val="19"/>
                                    <w:szCs w:val="19"/>
                                    <w:lang w:val="en-US"/>
                                    <w:rPrChange w:id="1039" w:author="John Gil" w:date="2022-08-28T20:04:00Z">
                                      <w:rPr>
                                        <w:rFonts w:ascii="Consolas" w:eastAsiaTheme="minorHAnsi" w:hAnsi="Consolas" w:cs="Consolas"/>
                                        <w:color w:val="0000FF"/>
                                        <w:sz w:val="19"/>
                                        <w:szCs w:val="19"/>
                                      </w:rPr>
                                    </w:rPrChange>
                                  </w:rPr>
                                  <w:t>float</w:t>
                                </w:r>
                                <w:r w:rsidRPr="00D56A0B"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  <w:lang w:val="en-US"/>
                                    <w:rPrChange w:id="1040" w:author="John Gil" w:date="2022-08-28T20:04:00Z">
                                      <w:rPr>
                                        <w:rFonts w:ascii="Consolas" w:eastAsiaTheme="minorHAnsi" w:hAnsi="Consolas" w:cs="Consolas"/>
                                        <w:color w:val="000000"/>
                                        <w:sz w:val="19"/>
                                        <w:szCs w:val="19"/>
                                      </w:rPr>
                                    </w:rPrChange>
                                  </w:rPr>
                                  <w:t xml:space="preserve"> vertices[] = {</w:t>
                                </w:r>
                              </w:ins>
                            </w:p>
                            <w:p w14:paraId="31CCDA57" w14:textId="77777777" w:rsidR="007F013D" w:rsidRDefault="007F013D" w:rsidP="00D56A0B">
                              <w:pPr>
                                <w:widowControl/>
                                <w:adjustRightInd w:val="0"/>
                                <w:rPr>
                                  <w:ins w:id="1041" w:author="John Gil" w:date="2022-08-28T20:04:00Z"/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</w:pPr>
                              <w:ins w:id="1042" w:author="John Gil" w:date="2022-08-28T20:04:00Z">
                                <w:r w:rsidRPr="00D56A0B"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  <w:lang w:val="en-US"/>
                                    <w:rPrChange w:id="1043" w:author="John Gil" w:date="2022-08-28T20:04:00Z">
                                      <w:rPr>
                                        <w:rFonts w:ascii="Consolas" w:eastAsiaTheme="minorHAnsi" w:hAnsi="Consolas" w:cs="Consolas"/>
                                        <w:color w:val="000000"/>
                                        <w:sz w:val="19"/>
                                        <w:szCs w:val="19"/>
                                      </w:rPr>
                                    </w:rPrChange>
                                  </w:rPr>
                                  <w:t xml:space="preserve">        </w:t>
                                </w:r>
                                <w:r>
                                  <w:rPr>
                                    <w:rFonts w:ascii="Consolas" w:eastAsiaTheme="minorHAnsi" w:hAnsi="Consolas" w:cs="Consolas"/>
                                    <w:color w:val="008000"/>
                                    <w:sz w:val="19"/>
                                    <w:szCs w:val="19"/>
                                  </w:rPr>
                                  <w:t>//координаты     //цвет   //UV</w:t>
                                </w:r>
                              </w:ins>
                            </w:p>
                            <w:p w14:paraId="1AE104F6" w14:textId="77777777" w:rsidR="007F013D" w:rsidRDefault="007F013D" w:rsidP="00D56A0B">
                              <w:pPr>
                                <w:widowControl/>
                                <w:adjustRightInd w:val="0"/>
                                <w:rPr>
                                  <w:ins w:id="1044" w:author="John Gil" w:date="2022-08-28T20:04:00Z"/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</w:pPr>
                              <w:ins w:id="1045" w:author="John Gil" w:date="2022-08-28T20:04:00Z">
                                <w:r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</w:rPr>
                                  <w:t xml:space="preserve">            0.5f,  0.5f, 1, 0, 0, 1, 1, </w:t>
                                </w:r>
                                <w:r>
                                  <w:rPr>
                                    <w:rFonts w:ascii="Consolas" w:eastAsiaTheme="minorHAnsi" w:hAnsi="Consolas" w:cs="Consolas"/>
                                    <w:color w:val="008000"/>
                                    <w:sz w:val="19"/>
                                    <w:szCs w:val="19"/>
                                  </w:rPr>
                                  <w:t>//------------</w:t>
                                </w:r>
                              </w:ins>
                            </w:p>
                            <w:p w14:paraId="4588248A" w14:textId="77777777" w:rsidR="007F013D" w:rsidRDefault="007F013D" w:rsidP="00D56A0B">
                              <w:pPr>
                                <w:widowControl/>
                                <w:adjustRightInd w:val="0"/>
                                <w:rPr>
                                  <w:ins w:id="1046" w:author="John Gil" w:date="2022-08-28T20:04:00Z"/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</w:pPr>
                              <w:ins w:id="1047" w:author="John Gil" w:date="2022-08-28T20:04:00Z">
                                <w:r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</w:rPr>
                                  <w:t xml:space="preserve">            0.5f, -0.5f, 0, 1, 0, 1, 0, </w:t>
                                </w:r>
                                <w:r>
                                  <w:rPr>
                                    <w:rFonts w:ascii="Consolas" w:eastAsiaTheme="minorHAnsi" w:hAnsi="Consolas" w:cs="Consolas"/>
                                    <w:color w:val="008000"/>
                                    <w:sz w:val="19"/>
                                    <w:szCs w:val="19"/>
                                  </w:rPr>
                                  <w:t>//</w:t>
                                </w:r>
                                <w:proofErr w:type="spellStart"/>
                                <w:r>
                                  <w:rPr>
                                    <w:rFonts w:ascii="Consolas" w:eastAsiaTheme="minorHAnsi" w:hAnsi="Consolas" w:cs="Consolas"/>
                                    <w:color w:val="008000"/>
                                    <w:sz w:val="19"/>
                                    <w:szCs w:val="19"/>
                                  </w:rPr>
                                  <w:t>Трегольник</w:t>
                                </w:r>
                                <w:proofErr w:type="spellEnd"/>
                                <w:r>
                                  <w:rPr>
                                    <w:rFonts w:ascii="Consolas" w:eastAsiaTheme="minorHAnsi" w:hAnsi="Consolas" w:cs="Consolas"/>
                                    <w:color w:val="008000"/>
                                    <w:sz w:val="19"/>
                                    <w:szCs w:val="19"/>
                                  </w:rPr>
                                  <w:t xml:space="preserve"> 1</w:t>
                                </w:r>
                              </w:ins>
                            </w:p>
                            <w:p w14:paraId="12EE8D70" w14:textId="77777777" w:rsidR="007F013D" w:rsidRDefault="007F013D" w:rsidP="00D56A0B">
                              <w:pPr>
                                <w:widowControl/>
                                <w:adjustRightInd w:val="0"/>
                                <w:rPr>
                                  <w:ins w:id="1048" w:author="John Gil" w:date="2022-08-28T20:04:00Z"/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</w:pPr>
                              <w:ins w:id="1049" w:author="John Gil" w:date="2022-08-28T20:04:00Z">
                                <w:r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</w:rPr>
                                  <w:t xml:space="preserve">           -0.5f, -0.5f, 0, 0, 1, 0, 0, </w:t>
                                </w:r>
                                <w:r>
                                  <w:rPr>
                                    <w:rFonts w:ascii="Consolas" w:eastAsiaTheme="minorHAnsi" w:hAnsi="Consolas" w:cs="Consolas"/>
                                    <w:color w:val="008000"/>
                                    <w:sz w:val="19"/>
                                    <w:szCs w:val="19"/>
                                  </w:rPr>
                                  <w:t>//------------</w:t>
                                </w:r>
                              </w:ins>
                            </w:p>
                            <w:p w14:paraId="64B4CA37" w14:textId="77777777" w:rsidR="007F013D" w:rsidRDefault="007F013D" w:rsidP="00D56A0B">
                              <w:pPr>
                                <w:widowControl/>
                                <w:adjustRightInd w:val="0"/>
                                <w:rPr>
                                  <w:ins w:id="1050" w:author="John Gil" w:date="2022-08-28T20:04:00Z"/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</w:pPr>
                              <w:ins w:id="1051" w:author="John Gil" w:date="2022-08-28T20:04:00Z">
                                <w:r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</w:rPr>
                                  <w:t xml:space="preserve">           -0.5f, -0.5f, 1, 0, 0, 0, 0, </w:t>
                                </w:r>
                                <w:r>
                                  <w:rPr>
                                    <w:rFonts w:ascii="Consolas" w:eastAsiaTheme="minorHAnsi" w:hAnsi="Consolas" w:cs="Consolas"/>
                                    <w:color w:val="008000"/>
                                    <w:sz w:val="19"/>
                                    <w:szCs w:val="19"/>
                                  </w:rPr>
                                  <w:t>//------------</w:t>
                                </w:r>
                              </w:ins>
                            </w:p>
                            <w:p w14:paraId="06BE9998" w14:textId="77777777" w:rsidR="007F013D" w:rsidRDefault="007F013D" w:rsidP="00D56A0B">
                              <w:pPr>
                                <w:widowControl/>
                                <w:adjustRightInd w:val="0"/>
                                <w:rPr>
                                  <w:ins w:id="1052" w:author="John Gil" w:date="2022-08-28T20:04:00Z"/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</w:pPr>
                              <w:ins w:id="1053" w:author="John Gil" w:date="2022-08-28T20:04:00Z">
                                <w:r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</w:rPr>
                                  <w:t xml:space="preserve">           -0.5f,  0.5f, 0, 1, 0, 0, 1, </w:t>
                                </w:r>
                                <w:r>
                                  <w:rPr>
                                    <w:rFonts w:ascii="Consolas" w:eastAsiaTheme="minorHAnsi" w:hAnsi="Consolas" w:cs="Consolas"/>
                                    <w:color w:val="008000"/>
                                    <w:sz w:val="19"/>
                                    <w:szCs w:val="19"/>
                                  </w:rPr>
                                  <w:t>//Треугольник 2</w:t>
                                </w:r>
                              </w:ins>
                            </w:p>
                            <w:p w14:paraId="59170820" w14:textId="77777777" w:rsidR="007F013D" w:rsidRDefault="007F013D" w:rsidP="00D56A0B">
                              <w:pPr>
                                <w:widowControl/>
                                <w:adjustRightInd w:val="0"/>
                                <w:rPr>
                                  <w:ins w:id="1054" w:author="John Gil" w:date="2022-08-28T20:04:00Z"/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</w:pPr>
                              <w:ins w:id="1055" w:author="John Gil" w:date="2022-08-28T20:04:00Z">
                                <w:r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</w:rPr>
                                  <w:t xml:space="preserve">            0.5f,  0.5f, 0, 0, 1, 1, 1, </w:t>
                                </w:r>
                                <w:r>
                                  <w:rPr>
                                    <w:rFonts w:ascii="Consolas" w:eastAsiaTheme="minorHAnsi" w:hAnsi="Consolas" w:cs="Consolas"/>
                                    <w:color w:val="008000"/>
                                    <w:sz w:val="19"/>
                                    <w:szCs w:val="19"/>
                                  </w:rPr>
                                  <w:t>//------------</w:t>
                                </w:r>
                              </w:ins>
                            </w:p>
                            <w:p w14:paraId="0543C4D4" w14:textId="3F8EBE7F" w:rsidR="007F013D" w:rsidRDefault="007F013D" w:rsidP="00D56A0B">
                              <w:pPr>
                                <w:widowControl/>
                                <w:adjustRightInd w:val="0"/>
                                <w:rPr>
                                  <w:ins w:id="1056" w:author="John Gil" w:date="2022-08-28T20:04:00Z"/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</w:pPr>
                              <w:ins w:id="1057" w:author="John Gil" w:date="2022-08-28T20:04:00Z">
                                <w:r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</w:rPr>
                                  <w:t xml:space="preserve">    };</w:t>
                                </w:r>
                              </w:ins>
                            </w:p>
                            <w:p w14:paraId="4AC8B24B" w14:textId="6251797A" w:rsidR="007F013D" w:rsidRPr="00F563DA" w:rsidRDefault="007F013D" w:rsidP="00D56A0B">
                              <w:pPr>
                                <w:widowControl/>
                                <w:adjustRightInd w:val="0"/>
                                <w:rPr>
                                  <w:ins w:id="1058" w:author="John Gil" w:date="2022-08-28T20:04:00Z"/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</w:pPr>
                              <w:ins w:id="1059" w:author="John Gil" w:date="2022-08-28T20:04:00Z">
                                <w:r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</w:rPr>
                                  <w:t xml:space="preserve">    </w:t>
                                </w:r>
                                <w:r w:rsidRPr="00F563DA">
                                  <w:rPr>
                                    <w:rFonts w:ascii="Consolas" w:eastAsiaTheme="minorHAnsi" w:hAnsi="Consolas" w:cs="Consolas"/>
                                    <w:color w:val="2B91AF"/>
                                    <w:sz w:val="19"/>
                                    <w:szCs w:val="19"/>
                                    <w:rPrChange w:id="1060" w:author="John Gil" w:date="2022-08-28T20:09:00Z">
                                      <w:rPr>
                                        <w:rFonts w:ascii="Consolas" w:eastAsiaTheme="minorHAnsi" w:hAnsi="Consolas" w:cs="Consolas"/>
                                        <w:color w:val="2B91AF"/>
                                        <w:sz w:val="19"/>
                                        <w:szCs w:val="19"/>
                                        <w:lang w:val="en-US"/>
                                      </w:rPr>
                                    </w:rPrChange>
                                  </w:rPr>
                                  <w:t>..</w:t>
                                </w:r>
                              </w:ins>
                              <w:ins w:id="1061" w:author="John Gil" w:date="2022-08-28T20:05:00Z">
                                <w:r w:rsidRPr="00F563DA">
                                  <w:rPr>
                                    <w:rFonts w:ascii="Consolas" w:eastAsiaTheme="minorHAnsi" w:hAnsi="Consolas" w:cs="Consolas"/>
                                    <w:color w:val="2B91AF"/>
                                    <w:sz w:val="19"/>
                                    <w:szCs w:val="19"/>
                                    <w:rPrChange w:id="1062" w:author="John Gil" w:date="2022-08-28T20:09:00Z">
                                      <w:rPr>
                                        <w:rFonts w:ascii="Consolas" w:eastAsiaTheme="minorHAnsi" w:hAnsi="Consolas" w:cs="Consolas"/>
                                        <w:color w:val="2B91AF"/>
                                        <w:sz w:val="19"/>
                                        <w:szCs w:val="19"/>
                                        <w:lang w:val="en-US"/>
                                      </w:rPr>
                                    </w:rPrChange>
                                  </w:rPr>
                                  <w:t>.</w:t>
                                </w:r>
                              </w:ins>
                            </w:p>
                            <w:p w14:paraId="106CC9C8" w14:textId="4B72B217" w:rsidR="007F013D" w:rsidRDefault="007F013D" w:rsidP="00D56A0B">
                              <w:pPr>
                                <w:widowControl/>
                                <w:adjustRightInd w:val="0"/>
                                <w:rPr>
                                  <w:ins w:id="1063" w:author="John Gil" w:date="2022-08-28T20:04:00Z"/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</w:pPr>
                              <w:ins w:id="1064" w:author="John Gil" w:date="2022-08-28T20:04:00Z">
                                <w:r w:rsidRPr="0051277F"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</w:rPr>
                                  <w:t xml:space="preserve">    </w:t>
                                </w:r>
                              </w:ins>
                              <w:ins w:id="1065" w:author="John Gil" w:date="2022-08-29T19:16:00Z">
                                <w:r>
                                  <w:rPr>
                                    <w:rFonts w:ascii="Consolas" w:eastAsiaTheme="minorHAnsi" w:hAnsi="Consolas" w:cs="Consolas"/>
                                    <w:color w:val="008000"/>
                                    <w:sz w:val="19"/>
                                    <w:szCs w:val="19"/>
                                  </w:rPr>
                                  <w:t xml:space="preserve">//Определить интерпретацию считывания из буфера для идентификатора </w:t>
                                </w:r>
                                <w:r w:rsidRPr="004A3AC7">
                                  <w:rPr>
                                    <w:rFonts w:ascii="Consolas" w:eastAsiaTheme="minorHAnsi" w:hAnsi="Consolas" w:cs="Consolas"/>
                                    <w:color w:val="008000"/>
                                    <w:sz w:val="19"/>
                                    <w:szCs w:val="19"/>
                                    <w:rPrChange w:id="1066" w:author="John Gil" w:date="2022-08-29T19:17:00Z">
                                      <w:rPr>
                                        <w:rFonts w:ascii="Consolas" w:eastAsiaTheme="minorHAnsi" w:hAnsi="Consolas" w:cs="Consolas"/>
                                        <w:color w:val="008000"/>
                                        <w:sz w:val="19"/>
                                        <w:szCs w:val="19"/>
                                        <w:lang w:val="en-US"/>
                                      </w:rPr>
                                    </w:rPrChange>
                                  </w:rPr>
                                  <w:t>2</w:t>
                                </w:r>
                                <w:r>
                                  <w:rPr>
                                    <w:rFonts w:ascii="Consolas" w:eastAsiaTheme="minorHAnsi" w:hAnsi="Consolas" w:cs="Consolas"/>
                                    <w:color w:val="008000"/>
                                    <w:sz w:val="19"/>
                                    <w:szCs w:val="19"/>
                                  </w:rPr>
                                  <w:t xml:space="preserve"> в шейдере</w:t>
                                </w:r>
                              </w:ins>
                            </w:p>
                            <w:p w14:paraId="0C63774C" w14:textId="77777777" w:rsidR="007F013D" w:rsidRDefault="007F013D" w:rsidP="00D56A0B">
                              <w:pPr>
                                <w:widowControl/>
                                <w:adjustRightInd w:val="0"/>
                                <w:rPr>
                                  <w:ins w:id="1067" w:author="John Gil" w:date="2022-08-28T20:05:00Z"/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  <w:lang w:val="en-US"/>
                                </w:rPr>
                              </w:pPr>
                              <w:ins w:id="1068" w:author="John Gil" w:date="2022-08-28T20:04:00Z">
                                <w:r w:rsidRPr="0051277F"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</w:rPr>
                                  <w:t xml:space="preserve">    </w:t>
                                </w:r>
                                <w:proofErr w:type="spellStart"/>
                                <w:r w:rsidRPr="00D56A0B">
                                  <w:rPr>
                                    <w:rFonts w:ascii="Consolas" w:eastAsiaTheme="minorHAnsi" w:hAnsi="Consolas" w:cs="Consolas"/>
                                    <w:color w:val="6F008A"/>
                                    <w:sz w:val="19"/>
                                    <w:szCs w:val="19"/>
                                    <w:lang w:val="en-US"/>
                                    <w:rPrChange w:id="1069" w:author="John Gil" w:date="2022-08-28T20:04:00Z">
                                      <w:rPr>
                                        <w:rFonts w:ascii="Consolas" w:eastAsiaTheme="minorHAnsi" w:hAnsi="Consolas" w:cs="Consolas"/>
                                        <w:color w:val="6F008A"/>
                                        <w:sz w:val="19"/>
                                        <w:szCs w:val="19"/>
                                      </w:rPr>
                                    </w:rPrChange>
                                  </w:rPr>
                                  <w:t>glVertexAttribPointer</w:t>
                                </w:r>
                                <w:proofErr w:type="spellEnd"/>
                                <w:r w:rsidRPr="00D56A0B"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  <w:lang w:val="en-US"/>
                                    <w:rPrChange w:id="1070" w:author="John Gil" w:date="2022-08-28T20:04:00Z">
                                      <w:rPr>
                                        <w:rFonts w:ascii="Consolas" w:eastAsiaTheme="minorHAnsi" w:hAnsi="Consolas" w:cs="Consolas"/>
                                        <w:color w:val="000000"/>
                                        <w:sz w:val="19"/>
                                        <w:szCs w:val="19"/>
                                      </w:rPr>
                                    </w:rPrChange>
                                  </w:rPr>
                                  <w:t xml:space="preserve">(2, 2, </w:t>
                                </w:r>
                                <w:r w:rsidRPr="00D56A0B">
                                  <w:rPr>
                                    <w:rFonts w:ascii="Consolas" w:eastAsiaTheme="minorHAnsi" w:hAnsi="Consolas" w:cs="Consolas"/>
                                    <w:color w:val="6F008A"/>
                                    <w:sz w:val="19"/>
                                    <w:szCs w:val="19"/>
                                    <w:lang w:val="en-US"/>
                                    <w:rPrChange w:id="1071" w:author="John Gil" w:date="2022-08-28T20:04:00Z">
                                      <w:rPr>
                                        <w:rFonts w:ascii="Consolas" w:eastAsiaTheme="minorHAnsi" w:hAnsi="Consolas" w:cs="Consolas"/>
                                        <w:color w:val="6F008A"/>
                                        <w:sz w:val="19"/>
                                        <w:szCs w:val="19"/>
                                      </w:rPr>
                                    </w:rPrChange>
                                  </w:rPr>
                                  <w:t>GL_FLOAT</w:t>
                                </w:r>
                                <w:r w:rsidRPr="00D56A0B"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  <w:lang w:val="en-US"/>
                                    <w:rPrChange w:id="1072" w:author="John Gil" w:date="2022-08-28T20:04:00Z">
                                      <w:rPr>
                                        <w:rFonts w:ascii="Consolas" w:eastAsiaTheme="minorHAnsi" w:hAnsi="Consolas" w:cs="Consolas"/>
                                        <w:color w:val="000000"/>
                                        <w:sz w:val="19"/>
                                        <w:szCs w:val="19"/>
                                      </w:rPr>
                                    </w:rPrChange>
                                  </w:rPr>
                                  <w:t xml:space="preserve">, </w:t>
                                </w:r>
                                <w:r w:rsidRPr="00D56A0B">
                                  <w:rPr>
                                    <w:rFonts w:ascii="Consolas" w:eastAsiaTheme="minorHAnsi" w:hAnsi="Consolas" w:cs="Consolas"/>
                                    <w:color w:val="6F008A"/>
                                    <w:sz w:val="19"/>
                                    <w:szCs w:val="19"/>
                                    <w:lang w:val="en-US"/>
                                    <w:rPrChange w:id="1073" w:author="John Gil" w:date="2022-08-28T20:04:00Z">
                                      <w:rPr>
                                        <w:rFonts w:ascii="Consolas" w:eastAsiaTheme="minorHAnsi" w:hAnsi="Consolas" w:cs="Consolas"/>
                                        <w:color w:val="6F008A"/>
                                        <w:sz w:val="19"/>
                                        <w:szCs w:val="19"/>
                                      </w:rPr>
                                    </w:rPrChange>
                                  </w:rPr>
                                  <w:t>GL_FALSE</w:t>
                                </w:r>
                                <w:r w:rsidRPr="00D56A0B"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  <w:lang w:val="en-US"/>
                                    <w:rPrChange w:id="1074" w:author="John Gil" w:date="2022-08-28T20:04:00Z">
                                      <w:rPr>
                                        <w:rFonts w:ascii="Consolas" w:eastAsiaTheme="minorHAnsi" w:hAnsi="Consolas" w:cs="Consolas"/>
                                        <w:color w:val="000000"/>
                                        <w:sz w:val="19"/>
                                        <w:szCs w:val="19"/>
                                      </w:rPr>
                                    </w:rPrChange>
                                  </w:rPr>
                                  <w:t xml:space="preserve">, </w:t>
                                </w:r>
                                <w:proofErr w:type="spellStart"/>
                                <w:r w:rsidRPr="00D56A0B">
                                  <w:rPr>
                                    <w:rFonts w:ascii="Consolas" w:eastAsiaTheme="minorHAnsi" w:hAnsi="Consolas" w:cs="Consolas"/>
                                    <w:color w:val="0000FF"/>
                                    <w:sz w:val="19"/>
                                    <w:szCs w:val="19"/>
                                    <w:lang w:val="en-US"/>
                                    <w:rPrChange w:id="1075" w:author="John Gil" w:date="2022-08-28T20:04:00Z">
                                      <w:rPr>
                                        <w:rFonts w:ascii="Consolas" w:eastAsiaTheme="minorHAnsi" w:hAnsi="Consolas" w:cs="Consolas"/>
                                        <w:color w:val="0000FF"/>
                                        <w:sz w:val="19"/>
                                        <w:szCs w:val="19"/>
                                      </w:rPr>
                                    </w:rPrChange>
                                  </w:rPr>
                                  <w:t>sizeof</w:t>
                                </w:r>
                                <w:proofErr w:type="spellEnd"/>
                                <w:r w:rsidRPr="00D56A0B"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  <w:lang w:val="en-US"/>
                                    <w:rPrChange w:id="1076" w:author="John Gil" w:date="2022-08-28T20:04:00Z">
                                      <w:rPr>
                                        <w:rFonts w:ascii="Consolas" w:eastAsiaTheme="minorHAnsi" w:hAnsi="Consolas" w:cs="Consolas"/>
                                        <w:color w:val="000000"/>
                                        <w:sz w:val="19"/>
                                        <w:szCs w:val="19"/>
                                      </w:rPr>
                                    </w:rPrChange>
                                  </w:rPr>
                                  <w:t>(</w:t>
                                </w:r>
                                <w:r w:rsidRPr="00D56A0B">
                                  <w:rPr>
                                    <w:rFonts w:ascii="Consolas" w:eastAsiaTheme="minorHAnsi" w:hAnsi="Consolas" w:cs="Consolas"/>
                                    <w:color w:val="6F008A"/>
                                    <w:sz w:val="19"/>
                                    <w:szCs w:val="19"/>
                                    <w:lang w:val="en-US"/>
                                    <w:rPrChange w:id="1077" w:author="John Gil" w:date="2022-08-28T20:04:00Z">
                                      <w:rPr>
                                        <w:rFonts w:ascii="Consolas" w:eastAsiaTheme="minorHAnsi" w:hAnsi="Consolas" w:cs="Consolas"/>
                                        <w:color w:val="6F008A"/>
                                        <w:sz w:val="19"/>
                                        <w:szCs w:val="19"/>
                                      </w:rPr>
                                    </w:rPrChange>
                                  </w:rPr>
                                  <w:t>GL_FLOAT</w:t>
                                </w:r>
                                <w:r w:rsidRPr="00D56A0B"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  <w:lang w:val="en-US"/>
                                    <w:rPrChange w:id="1078" w:author="John Gil" w:date="2022-08-28T20:04:00Z">
                                      <w:rPr>
                                        <w:rFonts w:ascii="Consolas" w:eastAsiaTheme="minorHAnsi" w:hAnsi="Consolas" w:cs="Consolas"/>
                                        <w:color w:val="000000"/>
                                        <w:sz w:val="19"/>
                                        <w:szCs w:val="19"/>
                                      </w:rPr>
                                    </w:rPrChange>
                                  </w:rPr>
                                  <w:t>) * 7, (</w:t>
                                </w:r>
                                <w:r w:rsidRPr="00D56A0B">
                                  <w:rPr>
                                    <w:rFonts w:ascii="Consolas" w:eastAsiaTheme="minorHAnsi" w:hAnsi="Consolas" w:cs="Consolas"/>
                                    <w:color w:val="0000FF"/>
                                    <w:sz w:val="19"/>
                                    <w:szCs w:val="19"/>
                                    <w:lang w:val="en-US"/>
                                    <w:rPrChange w:id="1079" w:author="John Gil" w:date="2022-08-28T20:04:00Z">
                                      <w:rPr>
                                        <w:rFonts w:ascii="Consolas" w:eastAsiaTheme="minorHAnsi" w:hAnsi="Consolas" w:cs="Consolas"/>
                                        <w:color w:val="0000FF"/>
                                        <w:sz w:val="19"/>
                                        <w:szCs w:val="19"/>
                                      </w:rPr>
                                    </w:rPrChange>
                                  </w:rPr>
                                  <w:t>void</w:t>
                                </w:r>
                                <w:r w:rsidRPr="00D56A0B"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  <w:lang w:val="en-US"/>
                                    <w:rPrChange w:id="1080" w:author="John Gil" w:date="2022-08-28T20:04:00Z">
                                      <w:rPr>
                                        <w:rFonts w:ascii="Consolas" w:eastAsiaTheme="minorHAnsi" w:hAnsi="Consolas" w:cs="Consolas"/>
                                        <w:color w:val="000000"/>
                                        <w:sz w:val="19"/>
                                        <w:szCs w:val="19"/>
                                      </w:rPr>
                                    </w:rPrChange>
                                  </w:rPr>
                                  <w:t>*)(</w:t>
                                </w:r>
                                <w:proofErr w:type="spellStart"/>
                                <w:r w:rsidRPr="00D56A0B">
                                  <w:rPr>
                                    <w:rFonts w:ascii="Consolas" w:eastAsiaTheme="minorHAnsi" w:hAnsi="Consolas" w:cs="Consolas"/>
                                    <w:color w:val="0000FF"/>
                                    <w:sz w:val="19"/>
                                    <w:szCs w:val="19"/>
                                    <w:lang w:val="en-US"/>
                                    <w:rPrChange w:id="1081" w:author="John Gil" w:date="2022-08-28T20:04:00Z">
                                      <w:rPr>
                                        <w:rFonts w:ascii="Consolas" w:eastAsiaTheme="minorHAnsi" w:hAnsi="Consolas" w:cs="Consolas"/>
                                        <w:color w:val="0000FF"/>
                                        <w:sz w:val="19"/>
                                        <w:szCs w:val="19"/>
                                      </w:rPr>
                                    </w:rPrChange>
                                  </w:rPr>
                                  <w:t>sizeof</w:t>
                                </w:r>
                                <w:proofErr w:type="spellEnd"/>
                                <w:r w:rsidRPr="00D56A0B"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  <w:lang w:val="en-US"/>
                                    <w:rPrChange w:id="1082" w:author="John Gil" w:date="2022-08-28T20:04:00Z">
                                      <w:rPr>
                                        <w:rFonts w:ascii="Consolas" w:eastAsiaTheme="minorHAnsi" w:hAnsi="Consolas" w:cs="Consolas"/>
                                        <w:color w:val="000000"/>
                                        <w:sz w:val="19"/>
                                        <w:szCs w:val="19"/>
                                      </w:rPr>
                                    </w:rPrChange>
                                  </w:rPr>
                                  <w:t>(</w:t>
                                </w:r>
                                <w:r w:rsidRPr="00D56A0B">
                                  <w:rPr>
                                    <w:rFonts w:ascii="Consolas" w:eastAsiaTheme="minorHAnsi" w:hAnsi="Consolas" w:cs="Consolas"/>
                                    <w:color w:val="0000FF"/>
                                    <w:sz w:val="19"/>
                                    <w:szCs w:val="19"/>
                                    <w:lang w:val="en-US"/>
                                    <w:rPrChange w:id="1083" w:author="John Gil" w:date="2022-08-28T20:04:00Z">
                                      <w:rPr>
                                        <w:rFonts w:ascii="Consolas" w:eastAsiaTheme="minorHAnsi" w:hAnsi="Consolas" w:cs="Consolas"/>
                                        <w:color w:val="0000FF"/>
                                        <w:sz w:val="19"/>
                                        <w:szCs w:val="19"/>
                                      </w:rPr>
                                    </w:rPrChange>
                                  </w:rPr>
                                  <w:t>float</w:t>
                                </w:r>
                                <w:r w:rsidRPr="00D56A0B"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  <w:lang w:val="en-US"/>
                                    <w:rPrChange w:id="1084" w:author="John Gil" w:date="2022-08-28T20:04:00Z">
                                      <w:rPr>
                                        <w:rFonts w:ascii="Consolas" w:eastAsiaTheme="minorHAnsi" w:hAnsi="Consolas" w:cs="Consolas"/>
                                        <w:color w:val="000000"/>
                                        <w:sz w:val="19"/>
                                        <w:szCs w:val="19"/>
                                      </w:rPr>
                                    </w:rPrChange>
                                  </w:rPr>
                                  <w:t>) * 5));</w:t>
                                </w:r>
                              </w:ins>
                            </w:p>
                            <w:p w14:paraId="6B9BF661" w14:textId="5DC7C574" w:rsidR="007F013D" w:rsidRPr="00CA778E" w:rsidRDefault="007F013D" w:rsidP="00D56A0B">
                              <w:pPr>
                                <w:widowControl/>
                                <w:adjustRightInd w:val="0"/>
                                <w:rPr>
                                  <w:ins w:id="1085" w:author="John Gil" w:date="2022-08-28T20:05:00Z"/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  <w:lang w:val="en-US"/>
                                </w:rPr>
                              </w:pPr>
                              <w:ins w:id="1086" w:author="John Gil" w:date="2022-08-28T20:05:00Z">
                                <w:r>
                                  <w:rPr>
                                    <w:rFonts w:ascii="Consolas" w:eastAsiaTheme="minorHAnsi" w:hAnsi="Consolas" w:cs="Consolas"/>
                                    <w:color w:val="2B91AF"/>
                                    <w:sz w:val="19"/>
                                    <w:szCs w:val="19"/>
                                    <w:lang w:val="en-US"/>
                                  </w:rPr>
                                  <w:t xml:space="preserve">    ...</w:t>
                                </w:r>
                              </w:ins>
                            </w:p>
                            <w:p w14:paraId="3FE380D0" w14:textId="43613AAB" w:rsidR="007F013D" w:rsidRPr="00D56A0B" w:rsidDel="00D56A0B" w:rsidRDefault="007F013D" w:rsidP="00D56A0B">
                              <w:pPr>
                                <w:widowControl/>
                                <w:adjustRightInd w:val="0"/>
                                <w:rPr>
                                  <w:del w:id="1087" w:author="John Gil" w:date="2022-08-28T20:03:00Z"/>
                                  <w:rFonts w:ascii="Consolas" w:eastAsiaTheme="minorHAnsi" w:hAnsi="Consolas" w:cs="Consolas"/>
                                  <w:color w:val="A31515"/>
                                  <w:sz w:val="19"/>
                                  <w:szCs w:val="19"/>
                                  <w:rPrChange w:id="1088" w:author="John Gil" w:date="2022-08-28T20:03:00Z">
                                    <w:rPr>
                                      <w:del w:id="1089" w:author="John Gil" w:date="2022-08-28T20:03:00Z"/>
                                      <w:rFonts w:ascii="Consolas" w:eastAsiaTheme="minorHAnsi" w:hAnsi="Consolas" w:cs="Consolas"/>
                                      <w:color w:val="A31515"/>
                                      <w:sz w:val="19"/>
                                      <w:szCs w:val="19"/>
                                      <w:lang w:val="en-US"/>
                                    </w:rPr>
                                  </w:rPrChange>
                                </w:rPr>
                              </w:pPr>
                              <w:ins w:id="1090" w:author="John Gil" w:date="2022-08-28T20:04:00Z">
                                <w:r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</w:rPr>
                                  <w:t xml:space="preserve">    </w:t>
                                </w:r>
                                <w:proofErr w:type="spellStart"/>
                                <w:r>
                                  <w:rPr>
                                    <w:rFonts w:ascii="Consolas" w:eastAsiaTheme="minorHAnsi" w:hAnsi="Consolas" w:cs="Consolas"/>
                                    <w:color w:val="6F008A"/>
                                    <w:sz w:val="19"/>
                                    <w:szCs w:val="19"/>
                                  </w:rPr>
                                  <w:t>glEnableVertexAttribArray</w:t>
                                </w:r>
                                <w:proofErr w:type="spellEnd"/>
                                <w:r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</w:rPr>
                                  <w:t>(2);</w:t>
                                </w:r>
                              </w:ins>
                              <w:del w:id="1091" w:author="John Gil" w:date="2022-08-28T20:03:00Z">
                                <w:r w:rsidRPr="00D56A0B" w:rsidDel="00D56A0B">
                                  <w:rPr>
                                    <w:rFonts w:ascii="Consolas" w:eastAsiaTheme="minorHAnsi" w:hAnsi="Consolas" w:cs="Consolas"/>
                                    <w:color w:val="A31515"/>
                                    <w:sz w:val="19"/>
                                    <w:szCs w:val="19"/>
                                    <w:rPrChange w:id="1092" w:author="John Gil" w:date="2022-08-28T20:03:00Z">
                                      <w:rPr>
                                        <w:rFonts w:ascii="Consolas" w:eastAsiaTheme="minorHAnsi" w:hAnsi="Consolas" w:cs="Consolas"/>
                                        <w:color w:val="A31515"/>
                                        <w:sz w:val="19"/>
                                        <w:szCs w:val="19"/>
                                        <w:lang w:val="en-US"/>
                                      </w:rPr>
                                    </w:rPrChange>
                                  </w:rPr>
                                  <w:delText>...</w:delText>
                                </w:r>
                              </w:del>
                            </w:p>
                            <w:p w14:paraId="587F2570" w14:textId="6DE9288F" w:rsidR="007F013D" w:rsidDel="00D56A0B" w:rsidRDefault="007F013D" w:rsidP="00D56A0B">
                              <w:pPr>
                                <w:widowControl/>
                                <w:adjustRightInd w:val="0"/>
                                <w:rPr>
                                  <w:del w:id="1093" w:author="John Gil" w:date="2022-08-28T20:01:00Z"/>
                                  <w:rFonts w:ascii="Consolas" w:eastAsiaTheme="minorHAnsi" w:hAnsi="Consolas" w:cs="Consolas"/>
                                  <w:color w:val="A31515"/>
                                  <w:sz w:val="19"/>
                                  <w:szCs w:val="19"/>
                                </w:rPr>
                              </w:pPr>
                              <w:del w:id="1094" w:author="John Gil" w:date="2022-08-28T20:01:00Z">
                                <w:r w:rsidRPr="00CA778E" w:rsidDel="00D56A0B">
                                  <w:rPr>
                                    <w:rFonts w:ascii="Consolas" w:eastAsiaTheme="minorHAnsi" w:hAnsi="Consolas" w:cs="Consolas"/>
                                    <w:color w:val="A31515"/>
                                    <w:sz w:val="19"/>
                                    <w:szCs w:val="19"/>
                                    <w:lang w:val="en-US"/>
                                  </w:rPr>
                                  <w:delText>layout(location = 2) in vec2 vUV;  //</w:delText>
                                </w:r>
                                <w:r w:rsidDel="00D56A0B">
                                  <w:rPr>
                                    <w:rFonts w:ascii="Consolas" w:eastAsiaTheme="minorHAnsi" w:hAnsi="Consolas" w:cs="Consolas"/>
                                    <w:color w:val="A31515"/>
                                    <w:sz w:val="19"/>
                                    <w:szCs w:val="19"/>
                                  </w:rPr>
                                  <w:delText>Цвет</w:delText>
                                </w:r>
                                <w:r w:rsidRPr="00CA778E" w:rsidDel="00D56A0B">
                                  <w:rPr>
                                    <w:rFonts w:ascii="Consolas" w:eastAsiaTheme="minorHAnsi" w:hAnsi="Consolas" w:cs="Consolas"/>
                                    <w:color w:val="A31515"/>
                                    <w:sz w:val="19"/>
                                    <w:szCs w:val="19"/>
                                    <w:lang w:val="en-US"/>
                                  </w:rPr>
                                  <w:delText xml:space="preserve"> </w:delText>
                                </w:r>
                                <w:r w:rsidDel="00D56A0B">
                                  <w:rPr>
                                    <w:rFonts w:ascii="Consolas" w:eastAsiaTheme="minorHAnsi" w:hAnsi="Consolas" w:cs="Consolas"/>
                                    <w:color w:val="A31515"/>
                                    <w:sz w:val="19"/>
                                    <w:szCs w:val="19"/>
                                  </w:rPr>
                                  <w:delText>вершины</w:delText>
                                </w:r>
                                <w:r w:rsidRPr="00CA778E" w:rsidDel="00D56A0B">
                                  <w:rPr>
                                    <w:rFonts w:ascii="Consolas" w:eastAsiaTheme="minorHAnsi" w:hAnsi="Consolas" w:cs="Consolas"/>
                                    <w:color w:val="A31515"/>
                                    <w:sz w:val="19"/>
                                    <w:szCs w:val="19"/>
                                    <w:lang w:val="en-US"/>
                                  </w:rPr>
                                  <w:delText xml:space="preserve"> </w:delText>
                                </w:r>
                                <w:r w:rsidDel="00D56A0B">
                                  <w:rPr>
                                    <w:rFonts w:ascii="Consolas" w:eastAsiaTheme="minorHAnsi" w:hAnsi="Consolas" w:cs="Consolas"/>
                                    <w:color w:val="A31515"/>
                                    <w:sz w:val="19"/>
                                    <w:szCs w:val="19"/>
                                  </w:rPr>
                                  <w:delText>примитива</w:delText>
                                </w:r>
                              </w:del>
                            </w:p>
                            <w:p w14:paraId="530431F6" w14:textId="77777777" w:rsidR="007F013D" w:rsidRPr="000A63D4" w:rsidDel="00D56A0B" w:rsidRDefault="007F013D" w:rsidP="00D56A0B">
                              <w:pPr>
                                <w:widowControl/>
                                <w:adjustRightInd w:val="0"/>
                                <w:rPr>
                                  <w:del w:id="1095" w:author="John Gil" w:date="2022-08-28T20:01:00Z"/>
                                  <w:rFonts w:ascii="Consolas" w:eastAsiaTheme="minorHAnsi" w:hAnsi="Consolas" w:cs="Consolas"/>
                                  <w:color w:val="A31515"/>
                                  <w:sz w:val="19"/>
                                  <w:szCs w:val="19"/>
                                  <w:rPrChange w:id="1096" w:author="John Gil" w:date="2022-08-28T20:00:00Z">
                                    <w:rPr>
                                      <w:del w:id="1097" w:author="John Gil" w:date="2022-08-28T20:01:00Z"/>
                                      <w:rFonts w:ascii="Consolas" w:eastAsiaTheme="minorHAnsi" w:hAnsi="Consolas" w:cs="Consolas"/>
                                      <w:color w:val="A31515"/>
                                      <w:sz w:val="19"/>
                                      <w:szCs w:val="19"/>
                                      <w:lang w:val="en-US"/>
                                    </w:rPr>
                                  </w:rPrChange>
                                </w:rPr>
                              </w:pPr>
                              <w:del w:id="1098" w:author="John Gil" w:date="2022-08-28T20:01:00Z">
                                <w:r w:rsidRPr="000A63D4" w:rsidDel="00D56A0B">
                                  <w:rPr>
                                    <w:rFonts w:ascii="Consolas" w:eastAsiaTheme="minorHAnsi" w:hAnsi="Consolas" w:cs="Consolas"/>
                                    <w:color w:val="A31515"/>
                                    <w:sz w:val="19"/>
                                    <w:szCs w:val="19"/>
                                    <w:rPrChange w:id="1099" w:author="John Gil" w:date="2022-08-28T20:00:00Z">
                                      <w:rPr>
                                        <w:rFonts w:ascii="Consolas" w:eastAsiaTheme="minorHAnsi" w:hAnsi="Consolas" w:cs="Consolas"/>
                                        <w:color w:val="A31515"/>
                                        <w:sz w:val="19"/>
                                        <w:szCs w:val="19"/>
                                        <w:lang w:val="en-US"/>
                                      </w:rPr>
                                    </w:rPrChange>
                                  </w:rPr>
                                  <w:delText>...</w:delText>
                                </w:r>
                              </w:del>
                            </w:p>
                            <w:p w14:paraId="62FD8255" w14:textId="77777777" w:rsidR="007F013D" w:rsidDel="00D56A0B" w:rsidRDefault="007F013D" w:rsidP="00D56A0B">
                              <w:pPr>
                                <w:widowControl/>
                                <w:adjustRightInd w:val="0"/>
                                <w:rPr>
                                  <w:del w:id="1100" w:author="John Gil" w:date="2022-08-28T20:01:00Z"/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</w:pPr>
                              <w:del w:id="1101" w:author="John Gil" w:date="2022-08-28T20:01:00Z">
                                <w:r w:rsidRPr="000A63D4" w:rsidDel="00D56A0B">
                                  <w:rPr>
                                    <w:rFonts w:ascii="Consolas" w:eastAsiaTheme="minorHAnsi" w:hAnsi="Consolas" w:cs="Consolas"/>
                                    <w:color w:val="A31515"/>
                                    <w:sz w:val="19"/>
                                    <w:szCs w:val="19"/>
                                    <w:rPrChange w:id="1102" w:author="John Gil" w:date="2022-08-28T20:00:00Z">
                                      <w:rPr>
                                        <w:rFonts w:ascii="Consolas" w:eastAsiaTheme="minorHAnsi" w:hAnsi="Consolas" w:cs="Consolas"/>
                                        <w:color w:val="A31515"/>
                                        <w:sz w:val="19"/>
                                        <w:szCs w:val="19"/>
                                        <w:lang w:val="en-US"/>
                                      </w:rPr>
                                    </w:rPrChange>
                                  </w:rPr>
                                  <w:delText xml:space="preserve">    </w:delText>
                                </w:r>
                                <w:r w:rsidDel="00D56A0B">
                                  <w:rPr>
                                    <w:rFonts w:ascii="Consolas" w:eastAsiaTheme="minorHAnsi" w:hAnsi="Consolas" w:cs="Consolas"/>
                                    <w:color w:val="A31515"/>
                                    <w:sz w:val="19"/>
                                    <w:szCs w:val="19"/>
                                  </w:rPr>
                                  <w:delText>//Выходные данные вершинного шейдера</w:delText>
                                </w:r>
                              </w:del>
                            </w:p>
                            <w:p w14:paraId="327DDA29" w14:textId="77777777" w:rsidR="007F013D" w:rsidDel="00D56A0B" w:rsidRDefault="007F013D" w:rsidP="00D56A0B">
                              <w:pPr>
                                <w:widowControl/>
                                <w:adjustRightInd w:val="0"/>
                                <w:rPr>
                                  <w:del w:id="1103" w:author="John Gil" w:date="2022-08-28T20:01:00Z"/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</w:pPr>
                              <w:del w:id="1104" w:author="John Gil" w:date="2022-08-28T20:01:00Z">
                                <w:r w:rsidDel="00D56A0B">
                                  <w:rPr>
                                    <w:rFonts w:ascii="Consolas" w:eastAsiaTheme="minorHAnsi" w:hAnsi="Consolas" w:cs="Consolas"/>
                                    <w:color w:val="A31515"/>
                                    <w:sz w:val="19"/>
                                    <w:szCs w:val="19"/>
                                  </w:rPr>
                                  <w:delText xml:space="preserve">    out VS_OUT{</w:delText>
                                </w:r>
                              </w:del>
                            </w:p>
                            <w:p w14:paraId="21272439" w14:textId="77777777" w:rsidR="007F013D" w:rsidRPr="00CA778E" w:rsidDel="00D56A0B" w:rsidRDefault="007F013D" w:rsidP="00D56A0B">
                              <w:pPr>
                                <w:widowControl/>
                                <w:adjustRightInd w:val="0"/>
                                <w:rPr>
                                  <w:del w:id="1105" w:author="John Gil" w:date="2022-08-28T20:01:00Z"/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  <w:lang w:val="en-US"/>
                                </w:rPr>
                              </w:pPr>
                              <w:del w:id="1106" w:author="John Gil" w:date="2022-08-28T20:01:00Z">
                                <w:r w:rsidDel="00D56A0B">
                                  <w:rPr>
                                    <w:rFonts w:ascii="Consolas" w:eastAsiaTheme="minorHAnsi" w:hAnsi="Consolas" w:cs="Consolas"/>
                                    <w:color w:val="A31515"/>
                                    <w:sz w:val="19"/>
                                    <w:szCs w:val="19"/>
                                  </w:rPr>
                                  <w:delText xml:space="preserve">        </w:delText>
                                </w:r>
                                <w:r w:rsidRPr="00CA778E" w:rsidDel="00D56A0B">
                                  <w:rPr>
                                    <w:rFonts w:ascii="Consolas" w:eastAsiaTheme="minorHAnsi" w:hAnsi="Consolas" w:cs="Consolas"/>
                                    <w:color w:val="A31515"/>
                                    <w:sz w:val="19"/>
                                    <w:szCs w:val="19"/>
                                    <w:lang w:val="en-US"/>
                                  </w:rPr>
                                  <w:delText>vec3 outColor;</w:delText>
                                </w:r>
                              </w:del>
                            </w:p>
                            <w:p w14:paraId="75A56390" w14:textId="77777777" w:rsidR="007F013D" w:rsidRPr="00CA778E" w:rsidDel="00D56A0B" w:rsidRDefault="007F013D" w:rsidP="00D56A0B">
                              <w:pPr>
                                <w:widowControl/>
                                <w:adjustRightInd w:val="0"/>
                                <w:rPr>
                                  <w:del w:id="1107" w:author="John Gil" w:date="2022-08-28T20:01:00Z"/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  <w:lang w:val="en-US"/>
                                </w:rPr>
                              </w:pPr>
                              <w:del w:id="1108" w:author="John Gil" w:date="2022-08-28T20:01:00Z">
                                <w:r w:rsidRPr="00CA778E" w:rsidDel="00D56A0B">
                                  <w:rPr>
                                    <w:rFonts w:ascii="Consolas" w:eastAsiaTheme="minorHAnsi" w:hAnsi="Consolas" w:cs="Consolas"/>
                                    <w:color w:val="A31515"/>
                                    <w:sz w:val="19"/>
                                    <w:szCs w:val="19"/>
                                    <w:lang w:val="en-US"/>
                                  </w:rPr>
                                  <w:delText xml:space="preserve">        vec2 outUV;</w:delText>
                                </w:r>
                              </w:del>
                            </w:p>
                            <w:p w14:paraId="64E988BE" w14:textId="77777777" w:rsidR="007F013D" w:rsidRPr="00CA778E" w:rsidDel="00D56A0B" w:rsidRDefault="007F013D" w:rsidP="00D56A0B">
                              <w:pPr>
                                <w:widowControl/>
                                <w:adjustRightInd w:val="0"/>
                                <w:rPr>
                                  <w:del w:id="1109" w:author="John Gil" w:date="2022-08-28T20:01:00Z"/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  <w:lang w:val="en-US"/>
                                </w:rPr>
                              </w:pPr>
                              <w:del w:id="1110" w:author="John Gil" w:date="2022-08-28T20:01:00Z">
                                <w:r w:rsidRPr="00CA778E" w:rsidDel="00D56A0B">
                                  <w:rPr>
                                    <w:rFonts w:ascii="Consolas" w:eastAsiaTheme="minorHAnsi" w:hAnsi="Consolas" w:cs="Consolas"/>
                                    <w:color w:val="A31515"/>
                                    <w:sz w:val="19"/>
                                    <w:szCs w:val="19"/>
                                    <w:lang w:val="en-US"/>
                                  </w:rPr>
                                  <w:delText xml:space="preserve">    }vs_out;</w:delText>
                                </w:r>
                              </w:del>
                            </w:p>
                            <w:p w14:paraId="6E2FBD8F" w14:textId="77777777" w:rsidR="007F013D" w:rsidRPr="00CA778E" w:rsidDel="00D56A0B" w:rsidRDefault="007F013D" w:rsidP="00D56A0B">
                              <w:pPr>
                                <w:widowControl/>
                                <w:adjustRightInd w:val="0"/>
                                <w:rPr>
                                  <w:del w:id="1111" w:author="John Gil" w:date="2022-08-28T20:01:00Z"/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  <w:lang w:val="en-US"/>
                                </w:rPr>
                              </w:pPr>
                            </w:p>
                            <w:p w14:paraId="3887FD4D" w14:textId="77777777" w:rsidR="007F013D" w:rsidRPr="00CA778E" w:rsidDel="00D56A0B" w:rsidRDefault="007F013D" w:rsidP="00D56A0B">
                              <w:pPr>
                                <w:widowControl/>
                                <w:adjustRightInd w:val="0"/>
                                <w:rPr>
                                  <w:del w:id="1112" w:author="John Gil" w:date="2022-08-28T20:01:00Z"/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  <w:lang w:val="en-US"/>
                                </w:rPr>
                              </w:pPr>
                              <w:del w:id="1113" w:author="John Gil" w:date="2022-08-28T20:01:00Z">
                                <w:r w:rsidRPr="00CA778E" w:rsidDel="00D56A0B">
                                  <w:rPr>
                                    <w:rFonts w:ascii="Consolas" w:eastAsiaTheme="minorHAnsi" w:hAnsi="Consolas" w:cs="Consolas"/>
                                    <w:color w:val="A31515"/>
                                    <w:sz w:val="19"/>
                                    <w:szCs w:val="19"/>
                                    <w:lang w:val="en-US"/>
                                  </w:rPr>
                                  <w:delText xml:space="preserve">    void main() { </w:delText>
                                </w:r>
                              </w:del>
                            </w:p>
                            <w:p w14:paraId="540D519B" w14:textId="77777777" w:rsidR="007F013D" w:rsidRPr="00CA778E" w:rsidDel="00D56A0B" w:rsidRDefault="007F013D" w:rsidP="00D56A0B">
                              <w:pPr>
                                <w:widowControl/>
                                <w:adjustRightInd w:val="0"/>
                                <w:rPr>
                                  <w:del w:id="1114" w:author="John Gil" w:date="2022-08-28T20:01:00Z"/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  <w:lang w:val="en-US"/>
                                </w:rPr>
                              </w:pPr>
                              <w:del w:id="1115" w:author="John Gil" w:date="2022-08-28T20:01:00Z">
                                <w:r w:rsidRPr="00CA778E" w:rsidDel="00D56A0B">
                                  <w:rPr>
                                    <w:rFonts w:ascii="Consolas" w:eastAsiaTheme="minorHAnsi" w:hAnsi="Consolas" w:cs="Consolas"/>
                                    <w:color w:val="A31515"/>
                                    <w:sz w:val="19"/>
                                    <w:szCs w:val="19"/>
                                    <w:lang w:val="en-US"/>
                                  </w:rPr>
                                  <w:delText xml:space="preserve">       vs_out.outColor = vColor;</w:delText>
                                </w:r>
                              </w:del>
                            </w:p>
                            <w:p w14:paraId="1E0090F6" w14:textId="77777777" w:rsidR="007F013D" w:rsidDel="00D56A0B" w:rsidRDefault="007F013D" w:rsidP="00D56A0B">
                              <w:pPr>
                                <w:widowControl/>
                                <w:adjustRightInd w:val="0"/>
                                <w:rPr>
                                  <w:del w:id="1116" w:author="John Gil" w:date="2022-08-28T20:01:00Z"/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  <w:lang w:val="en-US"/>
                                </w:rPr>
                              </w:pPr>
                              <w:del w:id="1117" w:author="John Gil" w:date="2022-08-28T20:01:00Z">
                                <w:r w:rsidRPr="00CA778E" w:rsidDel="00D56A0B">
                                  <w:rPr>
                                    <w:rFonts w:ascii="Consolas" w:eastAsiaTheme="minorHAnsi" w:hAnsi="Consolas" w:cs="Consolas"/>
                                    <w:color w:val="A31515"/>
                                    <w:sz w:val="19"/>
                                    <w:szCs w:val="19"/>
                                    <w:lang w:val="en-US"/>
                                  </w:rPr>
                                  <w:delText xml:space="preserve">       </w:delText>
                                </w:r>
                                <w:r w:rsidDel="00D56A0B">
                                  <w:rPr>
                                    <w:rFonts w:ascii="Consolas" w:eastAsiaTheme="minorHAnsi" w:hAnsi="Consolas" w:cs="Consolas"/>
                                    <w:color w:val="A31515"/>
                                    <w:sz w:val="19"/>
                                    <w:szCs w:val="19"/>
                                  </w:rPr>
                                  <w:delText>vs_out.outUV    = vUV;</w:delText>
                                </w:r>
                              </w:del>
                            </w:p>
                            <w:p w14:paraId="16C5E531" w14:textId="54E0BD32" w:rsidR="007F013D" w:rsidRPr="00F225B3" w:rsidDel="00D56A0B" w:rsidRDefault="007F013D" w:rsidP="00D56A0B">
                              <w:pPr>
                                <w:widowControl/>
                                <w:adjustRightInd w:val="0"/>
                                <w:rPr>
                                  <w:del w:id="1118" w:author="John Gil" w:date="2022-08-28T20:03:00Z"/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  <w:lang w:val="en-US"/>
                                </w:rPr>
                              </w:pPr>
                              <w:del w:id="1119" w:author="John Gil" w:date="2022-08-28T20:03:00Z">
                                <w:r w:rsidDel="00D56A0B"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  <w:lang w:val="en-US"/>
                                  </w:rPr>
                                  <w:delText>...</w:delText>
                                </w:r>
                              </w:del>
                            </w:p>
                            <w:p w14:paraId="40F648A4" w14:textId="77777777" w:rsidR="007F013D" w:rsidRDefault="007F013D" w:rsidP="00D56A0B">
                              <w:pPr>
                                <w:widowControl/>
                                <w:adjustRightInd w:val="0"/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a:graphicData>
                  </a:graphic>
                </wp:inline>
              </w:drawing>
            </mc:Choice>
            <mc:Fallback>
              <w:pict>
                <v:shape w14:anchorId="1CC89272" id="_x0000_s1028" type="#_x0000_t202" style="width:480.55pt;height:195.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" fillcolor="white [3201]" strokecolor="#4472c4 [3204]" strokeweight="1pt">
                  <v:shadow on="t" color="black" opacity="26214f" origin="-.5,-.5" offset=".74836mm,.74836mm"/>
                  <v:textbox>
                    <w:txbxContent>
                      <w:p w14:paraId="35807B36" w14:textId="7A2624F3" w:rsidR="007F013D" w:rsidRDefault="007F013D" w:rsidP="00D56A0B">
                        <w:pPr>
                          <w:widowControl/>
                          <w:adjustRightInd w:val="0"/>
                          <w:rPr>
                            <w:ins w:id="1242" w:author="John Gil" w:date="2022-08-28T20:05:00Z"/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  <w:lang w:val="en-US"/>
                          </w:rPr>
                        </w:pPr>
                        <w:ins w:id="1243" w:author="John Gil" w:date="2022-08-28T20:04:00Z">
                          <w:r w:rsidRPr="00D56A0B"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  <w:lang w:val="en-US"/>
                              <w:rPrChange w:id="1244" w:author="John Gil" w:date="2022-08-28T20:04:00Z"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</w:rPrChange>
                            </w:rPr>
                            <w:t xml:space="preserve">   </w:t>
                          </w:r>
                        </w:ins>
                        <w:ins w:id="1245" w:author="John Gil" w:date="2022-08-28T20:05:00Z">
                          <w:r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  <w:lang w:val="en-US"/>
                            </w:rPr>
                            <w:t>...</w:t>
                          </w:r>
                        </w:ins>
                      </w:p>
                      <w:p w14:paraId="58BD4C79" w14:textId="244D1280" w:rsidR="007F013D" w:rsidRPr="00D56A0B" w:rsidRDefault="007F013D" w:rsidP="00D56A0B">
                        <w:pPr>
                          <w:widowControl/>
                          <w:adjustRightInd w:val="0"/>
                          <w:rPr>
                            <w:ins w:id="1246" w:author="John Gil" w:date="2022-08-28T20:04:00Z"/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  <w:lang w:val="en-US"/>
                            <w:rPrChange w:id="1247" w:author="John Gil" w:date="2022-08-28T20:04:00Z">
                              <w:rPr>
                                <w:ins w:id="1248" w:author="John Gil" w:date="2022-08-28T20:04:00Z"/>
                                <w:rFonts w:ascii="Consolas" w:eastAsiaTheme="minorHAnsi" w:hAnsi="Consolas" w:cs="Consolas"/>
                                <w:color w:val="000000"/>
                                <w:sz w:val="19"/>
                                <w:szCs w:val="19"/>
                              </w:rPr>
                            </w:rPrChange>
                          </w:rPr>
                        </w:pPr>
                        <w:ins w:id="1249" w:author="John Gil" w:date="2022-08-28T20:05:00Z">
                          <w:r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  <w:lang w:val="en-US"/>
                            </w:rPr>
                            <w:t xml:space="preserve">   </w:t>
                          </w:r>
                        </w:ins>
                        <w:ins w:id="1250" w:author="John Gil" w:date="2022-08-28T20:04:00Z">
                          <w:r w:rsidRPr="00D56A0B"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  <w:lang w:val="en-US"/>
                              <w:rPrChange w:id="1251" w:author="John Gil" w:date="2022-08-28T20:04:00Z"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</w:rPrChange>
                            </w:rPr>
                            <w:t xml:space="preserve"> </w:t>
                          </w:r>
                          <w:r w:rsidRPr="00D56A0B">
                            <w:rPr>
                              <w:rFonts w:ascii="Consolas" w:eastAsiaTheme="minorHAnsi" w:hAnsi="Consolas" w:cs="Consolas"/>
                              <w:color w:val="008000"/>
                              <w:sz w:val="19"/>
                              <w:szCs w:val="19"/>
                              <w:lang w:val="en-US"/>
                              <w:rPrChange w:id="1252" w:author="John Gil" w:date="2022-08-28T20:04:00Z">
                                <w:rPr>
                                  <w:rFonts w:ascii="Consolas" w:eastAsiaTheme="minorHAnsi" w:hAnsi="Consolas" w:cs="Consolas"/>
                                  <w:color w:val="008000"/>
                                  <w:sz w:val="19"/>
                                  <w:szCs w:val="19"/>
                                </w:rPr>
                              </w:rPrChange>
                            </w:rPr>
                            <w:t>//</w:t>
                          </w:r>
                          <w:r>
                            <w:rPr>
                              <w:rFonts w:ascii="Consolas" w:eastAsiaTheme="minorHAnsi" w:hAnsi="Consolas" w:cs="Consolas"/>
                              <w:color w:val="008000"/>
                              <w:sz w:val="19"/>
                              <w:szCs w:val="19"/>
                            </w:rPr>
                            <w:t>Массив</w:t>
                          </w:r>
                          <w:r w:rsidRPr="00D56A0B">
                            <w:rPr>
                              <w:rFonts w:ascii="Consolas" w:eastAsiaTheme="minorHAnsi" w:hAnsi="Consolas" w:cs="Consolas"/>
                              <w:color w:val="008000"/>
                              <w:sz w:val="19"/>
                              <w:szCs w:val="19"/>
                              <w:lang w:val="en-US"/>
                              <w:rPrChange w:id="1253" w:author="John Gil" w:date="2022-08-28T20:04:00Z">
                                <w:rPr>
                                  <w:rFonts w:ascii="Consolas" w:eastAsiaTheme="minorHAnsi" w:hAnsi="Consolas" w:cs="Consolas"/>
                                  <w:color w:val="008000"/>
                                  <w:sz w:val="19"/>
                                  <w:szCs w:val="19"/>
                                </w:rPr>
                              </w:rPrChange>
                            </w:rPr>
                            <w:t xml:space="preserve"> </w:t>
                          </w:r>
                          <w:r>
                            <w:rPr>
                              <w:rFonts w:ascii="Consolas" w:eastAsiaTheme="minorHAnsi" w:hAnsi="Consolas" w:cs="Consolas"/>
                              <w:color w:val="008000"/>
                              <w:sz w:val="19"/>
                              <w:szCs w:val="19"/>
                            </w:rPr>
                            <w:t>вершин</w:t>
                          </w:r>
                        </w:ins>
                      </w:p>
                      <w:p w14:paraId="712BA103" w14:textId="77777777" w:rsidR="007F013D" w:rsidRPr="00D56A0B" w:rsidRDefault="007F013D" w:rsidP="00D56A0B">
                        <w:pPr>
                          <w:widowControl/>
                          <w:adjustRightInd w:val="0"/>
                          <w:rPr>
                            <w:ins w:id="1254" w:author="John Gil" w:date="2022-08-28T20:04:00Z"/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  <w:lang w:val="en-US"/>
                            <w:rPrChange w:id="1255" w:author="John Gil" w:date="2022-08-28T20:04:00Z">
                              <w:rPr>
                                <w:ins w:id="1256" w:author="John Gil" w:date="2022-08-28T20:04:00Z"/>
                                <w:rFonts w:ascii="Consolas" w:eastAsiaTheme="minorHAnsi" w:hAnsi="Consolas" w:cs="Consolas"/>
                                <w:color w:val="000000"/>
                                <w:sz w:val="19"/>
                                <w:szCs w:val="19"/>
                              </w:rPr>
                            </w:rPrChange>
                          </w:rPr>
                        </w:pPr>
                        <w:ins w:id="1257" w:author="John Gil" w:date="2022-08-28T20:04:00Z">
                          <w:r w:rsidRPr="00D56A0B"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  <w:lang w:val="en-US"/>
                              <w:rPrChange w:id="1258" w:author="John Gil" w:date="2022-08-28T20:04:00Z"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</w:rPrChange>
                            </w:rPr>
                            <w:t xml:space="preserve">    </w:t>
                          </w:r>
                          <w:r w:rsidRPr="00D56A0B">
                            <w:rPr>
                              <w:rFonts w:ascii="Consolas" w:eastAsiaTheme="minorHAnsi" w:hAnsi="Consolas" w:cs="Consolas"/>
                              <w:color w:val="0000FF"/>
                              <w:sz w:val="19"/>
                              <w:szCs w:val="19"/>
                              <w:lang w:val="en-US"/>
                              <w:rPrChange w:id="1259" w:author="John Gil" w:date="2022-08-28T20:04:00Z">
                                <w:rPr>
                                  <w:rFonts w:ascii="Consolas" w:eastAsiaTheme="minorHAnsi" w:hAnsi="Consolas" w:cs="Consolas"/>
                                  <w:color w:val="0000FF"/>
                                  <w:sz w:val="19"/>
                                  <w:szCs w:val="19"/>
                                </w:rPr>
                              </w:rPrChange>
                            </w:rPr>
                            <w:t>const</w:t>
                          </w:r>
                          <w:r w:rsidRPr="00D56A0B"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  <w:lang w:val="en-US"/>
                              <w:rPrChange w:id="1260" w:author="John Gil" w:date="2022-08-28T20:04:00Z"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</w:rPrChange>
                            </w:rPr>
                            <w:t xml:space="preserve"> </w:t>
                          </w:r>
                          <w:r w:rsidRPr="00D56A0B">
                            <w:rPr>
                              <w:rFonts w:ascii="Consolas" w:eastAsiaTheme="minorHAnsi" w:hAnsi="Consolas" w:cs="Consolas"/>
                              <w:color w:val="0000FF"/>
                              <w:sz w:val="19"/>
                              <w:szCs w:val="19"/>
                              <w:lang w:val="en-US"/>
                              <w:rPrChange w:id="1261" w:author="John Gil" w:date="2022-08-28T20:04:00Z">
                                <w:rPr>
                                  <w:rFonts w:ascii="Consolas" w:eastAsiaTheme="minorHAnsi" w:hAnsi="Consolas" w:cs="Consolas"/>
                                  <w:color w:val="0000FF"/>
                                  <w:sz w:val="19"/>
                                  <w:szCs w:val="19"/>
                                </w:rPr>
                              </w:rPrChange>
                            </w:rPr>
                            <w:t>float</w:t>
                          </w:r>
                          <w:r w:rsidRPr="00D56A0B"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  <w:lang w:val="en-US"/>
                              <w:rPrChange w:id="1262" w:author="John Gil" w:date="2022-08-28T20:04:00Z"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</w:rPrChange>
                            </w:rPr>
                            <w:t xml:space="preserve"> vertices[] = {</w:t>
                          </w:r>
                        </w:ins>
                      </w:p>
                      <w:p w14:paraId="31CCDA57" w14:textId="77777777" w:rsidR="007F013D" w:rsidRDefault="007F013D" w:rsidP="00D56A0B">
                        <w:pPr>
                          <w:widowControl/>
                          <w:adjustRightInd w:val="0"/>
                          <w:rPr>
                            <w:ins w:id="1263" w:author="John Gil" w:date="2022-08-28T20:04:00Z"/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</w:pPr>
                        <w:ins w:id="1264" w:author="John Gil" w:date="2022-08-28T20:04:00Z">
                          <w:r w:rsidRPr="00D56A0B"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  <w:lang w:val="en-US"/>
                              <w:rPrChange w:id="1265" w:author="John Gil" w:date="2022-08-28T20:04:00Z"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</w:rPrChange>
                            </w:rPr>
                            <w:t xml:space="preserve">        </w:t>
                          </w:r>
                          <w:r>
                            <w:rPr>
                              <w:rFonts w:ascii="Consolas" w:eastAsiaTheme="minorHAnsi" w:hAnsi="Consolas" w:cs="Consolas"/>
                              <w:color w:val="008000"/>
                              <w:sz w:val="19"/>
                              <w:szCs w:val="19"/>
                            </w:rPr>
                            <w:t>//координаты     //цвет   //UV</w:t>
                          </w:r>
                        </w:ins>
                      </w:p>
                      <w:p w14:paraId="1AE104F6" w14:textId="77777777" w:rsidR="007F013D" w:rsidRDefault="007F013D" w:rsidP="00D56A0B">
                        <w:pPr>
                          <w:widowControl/>
                          <w:adjustRightInd w:val="0"/>
                          <w:rPr>
                            <w:ins w:id="1266" w:author="John Gil" w:date="2022-08-28T20:04:00Z"/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</w:pPr>
                        <w:ins w:id="1267" w:author="John Gil" w:date="2022-08-28T20:04:00Z">
                          <w:r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</w:rPr>
                            <w:t xml:space="preserve">            0.5f,  0.5f, 1, 0, 0, 1, 1, </w:t>
                          </w:r>
                          <w:r>
                            <w:rPr>
                              <w:rFonts w:ascii="Consolas" w:eastAsiaTheme="minorHAnsi" w:hAnsi="Consolas" w:cs="Consolas"/>
                              <w:color w:val="008000"/>
                              <w:sz w:val="19"/>
                              <w:szCs w:val="19"/>
                            </w:rPr>
                            <w:t>//------------</w:t>
                          </w:r>
                        </w:ins>
                      </w:p>
                      <w:p w14:paraId="4588248A" w14:textId="77777777" w:rsidR="007F013D" w:rsidRDefault="007F013D" w:rsidP="00D56A0B">
                        <w:pPr>
                          <w:widowControl/>
                          <w:adjustRightInd w:val="0"/>
                          <w:rPr>
                            <w:ins w:id="1268" w:author="John Gil" w:date="2022-08-28T20:04:00Z"/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</w:pPr>
                        <w:ins w:id="1269" w:author="John Gil" w:date="2022-08-28T20:04:00Z">
                          <w:r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</w:rPr>
                            <w:t xml:space="preserve">            0.5f, -0.5f, 0, 1, 0, 1, 0, </w:t>
                          </w:r>
                          <w:r>
                            <w:rPr>
                              <w:rFonts w:ascii="Consolas" w:eastAsiaTheme="minorHAnsi" w:hAnsi="Consolas" w:cs="Consolas"/>
                              <w:color w:val="008000"/>
                              <w:sz w:val="19"/>
                              <w:szCs w:val="19"/>
                            </w:rPr>
                            <w:t>//</w:t>
                          </w:r>
                          <w:proofErr w:type="spellStart"/>
                          <w:r>
                            <w:rPr>
                              <w:rFonts w:ascii="Consolas" w:eastAsiaTheme="minorHAnsi" w:hAnsi="Consolas" w:cs="Consolas"/>
                              <w:color w:val="008000"/>
                              <w:sz w:val="19"/>
                              <w:szCs w:val="19"/>
                            </w:rPr>
                            <w:t>Трегольник</w:t>
                          </w:r>
                          <w:proofErr w:type="spellEnd"/>
                          <w:r>
                            <w:rPr>
                              <w:rFonts w:ascii="Consolas" w:eastAsiaTheme="minorHAnsi" w:hAnsi="Consolas" w:cs="Consolas"/>
                              <w:color w:val="008000"/>
                              <w:sz w:val="19"/>
                              <w:szCs w:val="19"/>
                            </w:rPr>
                            <w:t xml:space="preserve"> 1</w:t>
                          </w:r>
                        </w:ins>
                      </w:p>
                      <w:p w14:paraId="12EE8D70" w14:textId="77777777" w:rsidR="007F013D" w:rsidRDefault="007F013D" w:rsidP="00D56A0B">
                        <w:pPr>
                          <w:widowControl/>
                          <w:adjustRightInd w:val="0"/>
                          <w:rPr>
                            <w:ins w:id="1270" w:author="John Gil" w:date="2022-08-28T20:04:00Z"/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</w:pPr>
                        <w:ins w:id="1271" w:author="John Gil" w:date="2022-08-28T20:04:00Z">
                          <w:r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</w:rPr>
                            <w:t xml:space="preserve">           -0.5f, -0.5f, 0, 0, 1, 0, 0, </w:t>
                          </w:r>
                          <w:r>
                            <w:rPr>
                              <w:rFonts w:ascii="Consolas" w:eastAsiaTheme="minorHAnsi" w:hAnsi="Consolas" w:cs="Consolas"/>
                              <w:color w:val="008000"/>
                              <w:sz w:val="19"/>
                              <w:szCs w:val="19"/>
                            </w:rPr>
                            <w:t>//------------</w:t>
                          </w:r>
                        </w:ins>
                      </w:p>
                      <w:p w14:paraId="64B4CA37" w14:textId="77777777" w:rsidR="007F013D" w:rsidRDefault="007F013D" w:rsidP="00D56A0B">
                        <w:pPr>
                          <w:widowControl/>
                          <w:adjustRightInd w:val="0"/>
                          <w:rPr>
                            <w:ins w:id="1272" w:author="John Gil" w:date="2022-08-28T20:04:00Z"/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</w:pPr>
                        <w:ins w:id="1273" w:author="John Gil" w:date="2022-08-28T20:04:00Z">
                          <w:r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</w:rPr>
                            <w:t xml:space="preserve">           -0.5f, -0.5f, 1, 0, 0, 0, 0, </w:t>
                          </w:r>
                          <w:r>
                            <w:rPr>
                              <w:rFonts w:ascii="Consolas" w:eastAsiaTheme="minorHAnsi" w:hAnsi="Consolas" w:cs="Consolas"/>
                              <w:color w:val="008000"/>
                              <w:sz w:val="19"/>
                              <w:szCs w:val="19"/>
                            </w:rPr>
                            <w:t>//------------</w:t>
                          </w:r>
                        </w:ins>
                      </w:p>
                      <w:p w14:paraId="06BE9998" w14:textId="77777777" w:rsidR="007F013D" w:rsidRDefault="007F013D" w:rsidP="00D56A0B">
                        <w:pPr>
                          <w:widowControl/>
                          <w:adjustRightInd w:val="0"/>
                          <w:rPr>
                            <w:ins w:id="1274" w:author="John Gil" w:date="2022-08-28T20:04:00Z"/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</w:pPr>
                        <w:ins w:id="1275" w:author="John Gil" w:date="2022-08-28T20:04:00Z">
                          <w:r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</w:rPr>
                            <w:t xml:space="preserve">           -0.5f,  0.5f, 0, 1, 0, 0, 1, </w:t>
                          </w:r>
                          <w:r>
                            <w:rPr>
                              <w:rFonts w:ascii="Consolas" w:eastAsiaTheme="minorHAnsi" w:hAnsi="Consolas" w:cs="Consolas"/>
                              <w:color w:val="008000"/>
                              <w:sz w:val="19"/>
                              <w:szCs w:val="19"/>
                            </w:rPr>
                            <w:t>//Треугольник 2</w:t>
                          </w:r>
                        </w:ins>
                      </w:p>
                      <w:p w14:paraId="59170820" w14:textId="77777777" w:rsidR="007F013D" w:rsidRDefault="007F013D" w:rsidP="00D56A0B">
                        <w:pPr>
                          <w:widowControl/>
                          <w:adjustRightInd w:val="0"/>
                          <w:rPr>
                            <w:ins w:id="1276" w:author="John Gil" w:date="2022-08-28T20:04:00Z"/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</w:pPr>
                        <w:ins w:id="1277" w:author="John Gil" w:date="2022-08-28T20:04:00Z">
                          <w:r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</w:rPr>
                            <w:t xml:space="preserve">            0.5f,  0.5f, 0, 0, 1, 1, 1, </w:t>
                          </w:r>
                          <w:r>
                            <w:rPr>
                              <w:rFonts w:ascii="Consolas" w:eastAsiaTheme="minorHAnsi" w:hAnsi="Consolas" w:cs="Consolas"/>
                              <w:color w:val="008000"/>
                              <w:sz w:val="19"/>
                              <w:szCs w:val="19"/>
                            </w:rPr>
                            <w:t>//------------</w:t>
                          </w:r>
                        </w:ins>
                      </w:p>
                      <w:p w14:paraId="0543C4D4" w14:textId="3F8EBE7F" w:rsidR="007F013D" w:rsidRDefault="007F013D" w:rsidP="00D56A0B">
                        <w:pPr>
                          <w:widowControl/>
                          <w:adjustRightInd w:val="0"/>
                          <w:rPr>
                            <w:ins w:id="1278" w:author="John Gil" w:date="2022-08-28T20:04:00Z"/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</w:pPr>
                        <w:ins w:id="1279" w:author="John Gil" w:date="2022-08-28T20:04:00Z">
                          <w:r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</w:rPr>
                            <w:t xml:space="preserve">    };</w:t>
                          </w:r>
                        </w:ins>
                      </w:p>
                      <w:p w14:paraId="4AC8B24B" w14:textId="6251797A" w:rsidR="007F013D" w:rsidRPr="00F563DA" w:rsidRDefault="007F013D" w:rsidP="00D56A0B">
                        <w:pPr>
                          <w:widowControl/>
                          <w:adjustRightInd w:val="0"/>
                          <w:rPr>
                            <w:ins w:id="1280" w:author="John Gil" w:date="2022-08-28T20:04:00Z"/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</w:pPr>
                        <w:ins w:id="1281" w:author="John Gil" w:date="2022-08-28T20:04:00Z">
                          <w:r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</w:rPr>
                            <w:t xml:space="preserve">    </w:t>
                          </w:r>
                          <w:r w:rsidRPr="00F563DA">
                            <w:rPr>
                              <w:rFonts w:ascii="Consolas" w:eastAsiaTheme="minorHAnsi" w:hAnsi="Consolas" w:cs="Consolas"/>
                              <w:color w:val="2B91AF"/>
                              <w:sz w:val="19"/>
                              <w:szCs w:val="19"/>
                              <w:rPrChange w:id="1282" w:author="John Gil" w:date="2022-08-28T20:09:00Z">
                                <w:rPr>
                                  <w:rFonts w:ascii="Consolas" w:eastAsiaTheme="minorHAnsi" w:hAnsi="Consolas" w:cs="Consolas"/>
                                  <w:color w:val="2B91AF"/>
                                  <w:sz w:val="19"/>
                                  <w:szCs w:val="19"/>
                                  <w:lang w:val="en-US"/>
                                </w:rPr>
                              </w:rPrChange>
                            </w:rPr>
                            <w:t>..</w:t>
                          </w:r>
                        </w:ins>
                        <w:ins w:id="1283" w:author="John Gil" w:date="2022-08-28T20:05:00Z">
                          <w:r w:rsidRPr="00F563DA">
                            <w:rPr>
                              <w:rFonts w:ascii="Consolas" w:eastAsiaTheme="minorHAnsi" w:hAnsi="Consolas" w:cs="Consolas"/>
                              <w:color w:val="2B91AF"/>
                              <w:sz w:val="19"/>
                              <w:szCs w:val="19"/>
                              <w:rPrChange w:id="1284" w:author="John Gil" w:date="2022-08-28T20:09:00Z">
                                <w:rPr>
                                  <w:rFonts w:ascii="Consolas" w:eastAsiaTheme="minorHAnsi" w:hAnsi="Consolas" w:cs="Consolas"/>
                                  <w:color w:val="2B91AF"/>
                                  <w:sz w:val="19"/>
                                  <w:szCs w:val="19"/>
                                  <w:lang w:val="en-US"/>
                                </w:rPr>
                              </w:rPrChange>
                            </w:rPr>
                            <w:t>.</w:t>
                          </w:r>
                        </w:ins>
                      </w:p>
                      <w:p w14:paraId="106CC9C8" w14:textId="4B72B217" w:rsidR="007F013D" w:rsidRDefault="007F013D" w:rsidP="00D56A0B">
                        <w:pPr>
                          <w:widowControl/>
                          <w:adjustRightInd w:val="0"/>
                          <w:rPr>
                            <w:ins w:id="1285" w:author="John Gil" w:date="2022-08-28T20:04:00Z"/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</w:pPr>
                        <w:ins w:id="1286" w:author="John Gil" w:date="2022-08-28T20:04:00Z">
                          <w:r w:rsidRPr="0051277F"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</w:rPr>
                            <w:t xml:space="preserve">    </w:t>
                          </w:r>
                        </w:ins>
                        <w:ins w:id="1287" w:author="John Gil" w:date="2022-08-29T19:16:00Z">
                          <w:r>
                            <w:rPr>
                              <w:rFonts w:ascii="Consolas" w:eastAsiaTheme="minorHAnsi" w:hAnsi="Consolas" w:cs="Consolas"/>
                              <w:color w:val="008000"/>
                              <w:sz w:val="19"/>
                              <w:szCs w:val="19"/>
                            </w:rPr>
                            <w:t xml:space="preserve">//Определить интерпретацию считывания из буфера для идентификатора </w:t>
                          </w:r>
                          <w:r w:rsidRPr="004A3AC7">
                            <w:rPr>
                              <w:rFonts w:ascii="Consolas" w:eastAsiaTheme="minorHAnsi" w:hAnsi="Consolas" w:cs="Consolas"/>
                              <w:color w:val="008000"/>
                              <w:sz w:val="19"/>
                              <w:szCs w:val="19"/>
                              <w:rPrChange w:id="1288" w:author="John Gil" w:date="2022-08-29T19:17:00Z">
                                <w:rPr>
                                  <w:rFonts w:ascii="Consolas" w:eastAsiaTheme="minorHAnsi" w:hAnsi="Consolas" w:cs="Consolas"/>
                                  <w:color w:val="008000"/>
                                  <w:sz w:val="19"/>
                                  <w:szCs w:val="19"/>
                                  <w:lang w:val="en-US"/>
                                </w:rPr>
                              </w:rPrChange>
                            </w:rPr>
                            <w:t>2</w:t>
                          </w:r>
                          <w:r>
                            <w:rPr>
                              <w:rFonts w:ascii="Consolas" w:eastAsiaTheme="minorHAnsi" w:hAnsi="Consolas" w:cs="Consolas"/>
                              <w:color w:val="008000"/>
                              <w:sz w:val="19"/>
                              <w:szCs w:val="19"/>
                            </w:rPr>
                            <w:t xml:space="preserve"> в шейдере</w:t>
                          </w:r>
                        </w:ins>
                      </w:p>
                      <w:p w14:paraId="0C63774C" w14:textId="77777777" w:rsidR="007F013D" w:rsidRDefault="007F013D" w:rsidP="00D56A0B">
                        <w:pPr>
                          <w:widowControl/>
                          <w:adjustRightInd w:val="0"/>
                          <w:rPr>
                            <w:ins w:id="1289" w:author="John Gil" w:date="2022-08-28T20:05:00Z"/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  <w:lang w:val="en-US"/>
                          </w:rPr>
                        </w:pPr>
                        <w:ins w:id="1290" w:author="John Gil" w:date="2022-08-28T20:04:00Z">
                          <w:r w:rsidRPr="0051277F"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</w:rPr>
                            <w:t xml:space="preserve">    </w:t>
                          </w:r>
                          <w:proofErr w:type="spellStart"/>
                          <w:r w:rsidRPr="00D56A0B">
                            <w:rPr>
                              <w:rFonts w:ascii="Consolas" w:eastAsiaTheme="minorHAnsi" w:hAnsi="Consolas" w:cs="Consolas"/>
                              <w:color w:val="6F008A"/>
                              <w:sz w:val="19"/>
                              <w:szCs w:val="19"/>
                              <w:lang w:val="en-US"/>
                              <w:rPrChange w:id="1291" w:author="John Gil" w:date="2022-08-28T20:04:00Z">
                                <w:rPr>
                                  <w:rFonts w:ascii="Consolas" w:eastAsiaTheme="minorHAnsi" w:hAnsi="Consolas" w:cs="Consolas"/>
                                  <w:color w:val="6F008A"/>
                                  <w:sz w:val="19"/>
                                  <w:szCs w:val="19"/>
                                </w:rPr>
                              </w:rPrChange>
                            </w:rPr>
                            <w:t>glVertexAttribPointer</w:t>
                          </w:r>
                          <w:proofErr w:type="spellEnd"/>
                          <w:r w:rsidRPr="00D56A0B"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  <w:lang w:val="en-US"/>
                              <w:rPrChange w:id="1292" w:author="John Gil" w:date="2022-08-28T20:04:00Z"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</w:rPrChange>
                            </w:rPr>
                            <w:t xml:space="preserve">(2, 2, </w:t>
                          </w:r>
                          <w:r w:rsidRPr="00D56A0B">
                            <w:rPr>
                              <w:rFonts w:ascii="Consolas" w:eastAsiaTheme="minorHAnsi" w:hAnsi="Consolas" w:cs="Consolas"/>
                              <w:color w:val="6F008A"/>
                              <w:sz w:val="19"/>
                              <w:szCs w:val="19"/>
                              <w:lang w:val="en-US"/>
                              <w:rPrChange w:id="1293" w:author="John Gil" w:date="2022-08-28T20:04:00Z">
                                <w:rPr>
                                  <w:rFonts w:ascii="Consolas" w:eastAsiaTheme="minorHAnsi" w:hAnsi="Consolas" w:cs="Consolas"/>
                                  <w:color w:val="6F008A"/>
                                  <w:sz w:val="19"/>
                                  <w:szCs w:val="19"/>
                                </w:rPr>
                              </w:rPrChange>
                            </w:rPr>
                            <w:t>GL_FLOAT</w:t>
                          </w:r>
                          <w:r w:rsidRPr="00D56A0B"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  <w:lang w:val="en-US"/>
                              <w:rPrChange w:id="1294" w:author="John Gil" w:date="2022-08-28T20:04:00Z"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</w:rPrChange>
                            </w:rPr>
                            <w:t xml:space="preserve">, </w:t>
                          </w:r>
                          <w:r w:rsidRPr="00D56A0B">
                            <w:rPr>
                              <w:rFonts w:ascii="Consolas" w:eastAsiaTheme="minorHAnsi" w:hAnsi="Consolas" w:cs="Consolas"/>
                              <w:color w:val="6F008A"/>
                              <w:sz w:val="19"/>
                              <w:szCs w:val="19"/>
                              <w:lang w:val="en-US"/>
                              <w:rPrChange w:id="1295" w:author="John Gil" w:date="2022-08-28T20:04:00Z">
                                <w:rPr>
                                  <w:rFonts w:ascii="Consolas" w:eastAsiaTheme="minorHAnsi" w:hAnsi="Consolas" w:cs="Consolas"/>
                                  <w:color w:val="6F008A"/>
                                  <w:sz w:val="19"/>
                                  <w:szCs w:val="19"/>
                                </w:rPr>
                              </w:rPrChange>
                            </w:rPr>
                            <w:t>GL_FALSE</w:t>
                          </w:r>
                          <w:r w:rsidRPr="00D56A0B"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  <w:lang w:val="en-US"/>
                              <w:rPrChange w:id="1296" w:author="John Gil" w:date="2022-08-28T20:04:00Z"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</w:rPrChange>
                            </w:rPr>
                            <w:t xml:space="preserve">, </w:t>
                          </w:r>
                          <w:proofErr w:type="spellStart"/>
                          <w:r w:rsidRPr="00D56A0B">
                            <w:rPr>
                              <w:rFonts w:ascii="Consolas" w:eastAsiaTheme="minorHAnsi" w:hAnsi="Consolas" w:cs="Consolas"/>
                              <w:color w:val="0000FF"/>
                              <w:sz w:val="19"/>
                              <w:szCs w:val="19"/>
                              <w:lang w:val="en-US"/>
                              <w:rPrChange w:id="1297" w:author="John Gil" w:date="2022-08-28T20:04:00Z">
                                <w:rPr>
                                  <w:rFonts w:ascii="Consolas" w:eastAsiaTheme="minorHAnsi" w:hAnsi="Consolas" w:cs="Consolas"/>
                                  <w:color w:val="0000FF"/>
                                  <w:sz w:val="19"/>
                                  <w:szCs w:val="19"/>
                                </w:rPr>
                              </w:rPrChange>
                            </w:rPr>
                            <w:t>sizeof</w:t>
                          </w:r>
                          <w:proofErr w:type="spellEnd"/>
                          <w:r w:rsidRPr="00D56A0B"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  <w:lang w:val="en-US"/>
                              <w:rPrChange w:id="1298" w:author="John Gil" w:date="2022-08-28T20:04:00Z"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</w:rPrChange>
                            </w:rPr>
                            <w:t>(</w:t>
                          </w:r>
                          <w:r w:rsidRPr="00D56A0B">
                            <w:rPr>
                              <w:rFonts w:ascii="Consolas" w:eastAsiaTheme="minorHAnsi" w:hAnsi="Consolas" w:cs="Consolas"/>
                              <w:color w:val="6F008A"/>
                              <w:sz w:val="19"/>
                              <w:szCs w:val="19"/>
                              <w:lang w:val="en-US"/>
                              <w:rPrChange w:id="1299" w:author="John Gil" w:date="2022-08-28T20:04:00Z">
                                <w:rPr>
                                  <w:rFonts w:ascii="Consolas" w:eastAsiaTheme="minorHAnsi" w:hAnsi="Consolas" w:cs="Consolas"/>
                                  <w:color w:val="6F008A"/>
                                  <w:sz w:val="19"/>
                                  <w:szCs w:val="19"/>
                                </w:rPr>
                              </w:rPrChange>
                            </w:rPr>
                            <w:t>GL_FLOAT</w:t>
                          </w:r>
                          <w:r w:rsidRPr="00D56A0B"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  <w:lang w:val="en-US"/>
                              <w:rPrChange w:id="1300" w:author="John Gil" w:date="2022-08-28T20:04:00Z"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</w:rPrChange>
                            </w:rPr>
                            <w:t>) * 7, (</w:t>
                          </w:r>
                          <w:r w:rsidRPr="00D56A0B">
                            <w:rPr>
                              <w:rFonts w:ascii="Consolas" w:eastAsiaTheme="minorHAnsi" w:hAnsi="Consolas" w:cs="Consolas"/>
                              <w:color w:val="0000FF"/>
                              <w:sz w:val="19"/>
                              <w:szCs w:val="19"/>
                              <w:lang w:val="en-US"/>
                              <w:rPrChange w:id="1301" w:author="John Gil" w:date="2022-08-28T20:04:00Z">
                                <w:rPr>
                                  <w:rFonts w:ascii="Consolas" w:eastAsiaTheme="minorHAnsi" w:hAnsi="Consolas" w:cs="Consolas"/>
                                  <w:color w:val="0000FF"/>
                                  <w:sz w:val="19"/>
                                  <w:szCs w:val="19"/>
                                </w:rPr>
                              </w:rPrChange>
                            </w:rPr>
                            <w:t>void</w:t>
                          </w:r>
                          <w:r w:rsidRPr="00D56A0B"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  <w:lang w:val="en-US"/>
                              <w:rPrChange w:id="1302" w:author="John Gil" w:date="2022-08-28T20:04:00Z"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</w:rPrChange>
                            </w:rPr>
                            <w:t>*)(</w:t>
                          </w:r>
                          <w:proofErr w:type="spellStart"/>
                          <w:r w:rsidRPr="00D56A0B">
                            <w:rPr>
                              <w:rFonts w:ascii="Consolas" w:eastAsiaTheme="minorHAnsi" w:hAnsi="Consolas" w:cs="Consolas"/>
                              <w:color w:val="0000FF"/>
                              <w:sz w:val="19"/>
                              <w:szCs w:val="19"/>
                              <w:lang w:val="en-US"/>
                              <w:rPrChange w:id="1303" w:author="John Gil" w:date="2022-08-28T20:04:00Z">
                                <w:rPr>
                                  <w:rFonts w:ascii="Consolas" w:eastAsiaTheme="minorHAnsi" w:hAnsi="Consolas" w:cs="Consolas"/>
                                  <w:color w:val="0000FF"/>
                                  <w:sz w:val="19"/>
                                  <w:szCs w:val="19"/>
                                </w:rPr>
                              </w:rPrChange>
                            </w:rPr>
                            <w:t>sizeof</w:t>
                          </w:r>
                          <w:proofErr w:type="spellEnd"/>
                          <w:r w:rsidRPr="00D56A0B"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  <w:lang w:val="en-US"/>
                              <w:rPrChange w:id="1304" w:author="John Gil" w:date="2022-08-28T20:04:00Z"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</w:rPrChange>
                            </w:rPr>
                            <w:t>(</w:t>
                          </w:r>
                          <w:r w:rsidRPr="00D56A0B">
                            <w:rPr>
                              <w:rFonts w:ascii="Consolas" w:eastAsiaTheme="minorHAnsi" w:hAnsi="Consolas" w:cs="Consolas"/>
                              <w:color w:val="0000FF"/>
                              <w:sz w:val="19"/>
                              <w:szCs w:val="19"/>
                              <w:lang w:val="en-US"/>
                              <w:rPrChange w:id="1305" w:author="John Gil" w:date="2022-08-28T20:04:00Z">
                                <w:rPr>
                                  <w:rFonts w:ascii="Consolas" w:eastAsiaTheme="minorHAnsi" w:hAnsi="Consolas" w:cs="Consolas"/>
                                  <w:color w:val="0000FF"/>
                                  <w:sz w:val="19"/>
                                  <w:szCs w:val="19"/>
                                </w:rPr>
                              </w:rPrChange>
                            </w:rPr>
                            <w:t>float</w:t>
                          </w:r>
                          <w:r w:rsidRPr="00D56A0B"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  <w:lang w:val="en-US"/>
                              <w:rPrChange w:id="1306" w:author="John Gil" w:date="2022-08-28T20:04:00Z"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</w:rPrChange>
                            </w:rPr>
                            <w:t>) * 5));</w:t>
                          </w:r>
                        </w:ins>
                      </w:p>
                      <w:p w14:paraId="6B9BF661" w14:textId="5DC7C574" w:rsidR="007F013D" w:rsidRPr="00CA778E" w:rsidRDefault="007F013D" w:rsidP="00D56A0B">
                        <w:pPr>
                          <w:widowControl/>
                          <w:adjustRightInd w:val="0"/>
                          <w:rPr>
                            <w:ins w:id="1307" w:author="John Gil" w:date="2022-08-28T20:05:00Z"/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  <w:lang w:val="en-US"/>
                          </w:rPr>
                        </w:pPr>
                        <w:ins w:id="1308" w:author="John Gil" w:date="2022-08-28T20:05:00Z">
                          <w:r>
                            <w:rPr>
                              <w:rFonts w:ascii="Consolas" w:eastAsiaTheme="minorHAnsi" w:hAnsi="Consolas" w:cs="Consolas"/>
                              <w:color w:val="2B91AF"/>
                              <w:sz w:val="19"/>
                              <w:szCs w:val="19"/>
                              <w:lang w:val="en-US"/>
                            </w:rPr>
                            <w:t xml:space="preserve">    ...</w:t>
                          </w:r>
                        </w:ins>
                      </w:p>
                      <w:p w14:paraId="3FE380D0" w14:textId="43613AAB" w:rsidR="007F013D" w:rsidRPr="00D56A0B" w:rsidDel="00D56A0B" w:rsidRDefault="007F013D" w:rsidP="00D56A0B">
                        <w:pPr>
                          <w:widowControl/>
                          <w:adjustRightInd w:val="0"/>
                          <w:rPr>
                            <w:del w:id="1309" w:author="John Gil" w:date="2022-08-28T20:03:00Z"/>
                            <w:rFonts w:ascii="Consolas" w:eastAsiaTheme="minorHAnsi" w:hAnsi="Consolas" w:cs="Consolas"/>
                            <w:color w:val="A31515"/>
                            <w:sz w:val="19"/>
                            <w:szCs w:val="19"/>
                            <w:rPrChange w:id="1310" w:author="John Gil" w:date="2022-08-28T20:03:00Z">
                              <w:rPr>
                                <w:del w:id="1311" w:author="John Gil" w:date="2022-08-28T20:03:00Z"/>
                                <w:rFonts w:ascii="Consolas" w:eastAsiaTheme="minorHAnsi" w:hAnsi="Consolas" w:cs="Consolas"/>
                                <w:color w:val="A31515"/>
                                <w:sz w:val="19"/>
                                <w:szCs w:val="19"/>
                                <w:lang w:val="en-US"/>
                              </w:rPr>
                            </w:rPrChange>
                          </w:rPr>
                        </w:pPr>
                        <w:ins w:id="1312" w:author="John Gil" w:date="2022-08-28T20:04:00Z">
                          <w:r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</w:rPr>
                            <w:t xml:space="preserve">    </w:t>
                          </w:r>
                          <w:proofErr w:type="spellStart"/>
                          <w:r>
                            <w:rPr>
                              <w:rFonts w:ascii="Consolas" w:eastAsiaTheme="minorHAnsi" w:hAnsi="Consolas" w:cs="Consolas"/>
                              <w:color w:val="6F008A"/>
                              <w:sz w:val="19"/>
                              <w:szCs w:val="19"/>
                            </w:rPr>
                            <w:t>glEnableVertexAttribArray</w:t>
                          </w:r>
                          <w:proofErr w:type="spellEnd"/>
                          <w:r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</w:rPr>
                            <w:t>(2);</w:t>
                          </w:r>
                        </w:ins>
                        <w:del w:id="1313" w:author="John Gil" w:date="2022-08-28T20:03:00Z">
                          <w:r w:rsidRPr="00D56A0B" w:rsidDel="00D56A0B">
                            <w:rPr>
                              <w:rFonts w:ascii="Consolas" w:eastAsiaTheme="minorHAnsi" w:hAnsi="Consolas" w:cs="Consolas"/>
                              <w:color w:val="A31515"/>
                              <w:sz w:val="19"/>
                              <w:szCs w:val="19"/>
                              <w:rPrChange w:id="1314" w:author="John Gil" w:date="2022-08-28T20:03:00Z">
                                <w:rPr>
                                  <w:rFonts w:ascii="Consolas" w:eastAsiaTheme="minorHAnsi" w:hAnsi="Consolas" w:cs="Consolas"/>
                                  <w:color w:val="A31515"/>
                                  <w:sz w:val="19"/>
                                  <w:szCs w:val="19"/>
                                  <w:lang w:val="en-US"/>
                                </w:rPr>
                              </w:rPrChange>
                            </w:rPr>
                            <w:delText>...</w:delText>
                          </w:r>
                        </w:del>
                      </w:p>
                      <w:p w14:paraId="587F2570" w14:textId="6DE9288F" w:rsidR="007F013D" w:rsidDel="00D56A0B" w:rsidRDefault="007F013D" w:rsidP="00D56A0B">
                        <w:pPr>
                          <w:widowControl/>
                          <w:adjustRightInd w:val="0"/>
                          <w:rPr>
                            <w:del w:id="1315" w:author="John Gil" w:date="2022-08-28T20:01:00Z"/>
                            <w:rFonts w:ascii="Consolas" w:eastAsiaTheme="minorHAnsi" w:hAnsi="Consolas" w:cs="Consolas"/>
                            <w:color w:val="A31515"/>
                            <w:sz w:val="19"/>
                            <w:szCs w:val="19"/>
                          </w:rPr>
                        </w:pPr>
                        <w:del w:id="1316" w:author="John Gil" w:date="2022-08-28T20:01:00Z">
                          <w:r w:rsidRPr="00CA778E" w:rsidDel="00D56A0B">
                            <w:rPr>
                              <w:rFonts w:ascii="Consolas" w:eastAsiaTheme="minorHAnsi" w:hAnsi="Consolas" w:cs="Consolas"/>
                              <w:color w:val="A31515"/>
                              <w:sz w:val="19"/>
                              <w:szCs w:val="19"/>
                              <w:lang w:val="en-US"/>
                            </w:rPr>
                            <w:delText>layout(location = 2) in vec2 vUV;  //</w:delText>
                          </w:r>
                          <w:r w:rsidDel="00D56A0B">
                            <w:rPr>
                              <w:rFonts w:ascii="Consolas" w:eastAsiaTheme="minorHAnsi" w:hAnsi="Consolas" w:cs="Consolas"/>
                              <w:color w:val="A31515"/>
                              <w:sz w:val="19"/>
                              <w:szCs w:val="19"/>
                            </w:rPr>
                            <w:delText>Цвет</w:delText>
                          </w:r>
                          <w:r w:rsidRPr="00CA778E" w:rsidDel="00D56A0B">
                            <w:rPr>
                              <w:rFonts w:ascii="Consolas" w:eastAsiaTheme="minorHAnsi" w:hAnsi="Consolas" w:cs="Consolas"/>
                              <w:color w:val="A31515"/>
                              <w:sz w:val="19"/>
                              <w:szCs w:val="19"/>
                              <w:lang w:val="en-US"/>
                            </w:rPr>
                            <w:delText xml:space="preserve"> </w:delText>
                          </w:r>
                          <w:r w:rsidDel="00D56A0B">
                            <w:rPr>
                              <w:rFonts w:ascii="Consolas" w:eastAsiaTheme="minorHAnsi" w:hAnsi="Consolas" w:cs="Consolas"/>
                              <w:color w:val="A31515"/>
                              <w:sz w:val="19"/>
                              <w:szCs w:val="19"/>
                            </w:rPr>
                            <w:delText>вершины</w:delText>
                          </w:r>
                          <w:r w:rsidRPr="00CA778E" w:rsidDel="00D56A0B">
                            <w:rPr>
                              <w:rFonts w:ascii="Consolas" w:eastAsiaTheme="minorHAnsi" w:hAnsi="Consolas" w:cs="Consolas"/>
                              <w:color w:val="A31515"/>
                              <w:sz w:val="19"/>
                              <w:szCs w:val="19"/>
                              <w:lang w:val="en-US"/>
                            </w:rPr>
                            <w:delText xml:space="preserve"> </w:delText>
                          </w:r>
                          <w:r w:rsidDel="00D56A0B">
                            <w:rPr>
                              <w:rFonts w:ascii="Consolas" w:eastAsiaTheme="minorHAnsi" w:hAnsi="Consolas" w:cs="Consolas"/>
                              <w:color w:val="A31515"/>
                              <w:sz w:val="19"/>
                              <w:szCs w:val="19"/>
                            </w:rPr>
                            <w:delText>примитива</w:delText>
                          </w:r>
                        </w:del>
                      </w:p>
                      <w:p w14:paraId="530431F6" w14:textId="77777777" w:rsidR="007F013D" w:rsidRPr="000A63D4" w:rsidDel="00D56A0B" w:rsidRDefault="007F013D" w:rsidP="00D56A0B">
                        <w:pPr>
                          <w:widowControl/>
                          <w:adjustRightInd w:val="0"/>
                          <w:rPr>
                            <w:del w:id="1317" w:author="John Gil" w:date="2022-08-28T20:01:00Z"/>
                            <w:rFonts w:ascii="Consolas" w:eastAsiaTheme="minorHAnsi" w:hAnsi="Consolas" w:cs="Consolas"/>
                            <w:color w:val="A31515"/>
                            <w:sz w:val="19"/>
                            <w:szCs w:val="19"/>
                            <w:rPrChange w:id="1318" w:author="John Gil" w:date="2022-08-28T20:00:00Z">
                              <w:rPr>
                                <w:del w:id="1319" w:author="John Gil" w:date="2022-08-28T20:01:00Z"/>
                                <w:rFonts w:ascii="Consolas" w:eastAsiaTheme="minorHAnsi" w:hAnsi="Consolas" w:cs="Consolas"/>
                                <w:color w:val="A31515"/>
                                <w:sz w:val="19"/>
                                <w:szCs w:val="19"/>
                                <w:lang w:val="en-US"/>
                              </w:rPr>
                            </w:rPrChange>
                          </w:rPr>
                        </w:pPr>
                        <w:del w:id="1320" w:author="John Gil" w:date="2022-08-28T20:01:00Z">
                          <w:r w:rsidRPr="000A63D4" w:rsidDel="00D56A0B">
                            <w:rPr>
                              <w:rFonts w:ascii="Consolas" w:eastAsiaTheme="minorHAnsi" w:hAnsi="Consolas" w:cs="Consolas"/>
                              <w:color w:val="A31515"/>
                              <w:sz w:val="19"/>
                              <w:szCs w:val="19"/>
                              <w:rPrChange w:id="1321" w:author="John Gil" w:date="2022-08-28T20:00:00Z">
                                <w:rPr>
                                  <w:rFonts w:ascii="Consolas" w:eastAsiaTheme="minorHAnsi" w:hAnsi="Consolas" w:cs="Consolas"/>
                                  <w:color w:val="A31515"/>
                                  <w:sz w:val="19"/>
                                  <w:szCs w:val="19"/>
                                  <w:lang w:val="en-US"/>
                                </w:rPr>
                              </w:rPrChange>
                            </w:rPr>
                            <w:delText>...</w:delText>
                          </w:r>
                        </w:del>
                      </w:p>
                      <w:p w14:paraId="62FD8255" w14:textId="77777777" w:rsidR="007F013D" w:rsidDel="00D56A0B" w:rsidRDefault="007F013D" w:rsidP="00D56A0B">
                        <w:pPr>
                          <w:widowControl/>
                          <w:adjustRightInd w:val="0"/>
                          <w:rPr>
                            <w:del w:id="1322" w:author="John Gil" w:date="2022-08-28T20:01:00Z"/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</w:pPr>
                        <w:del w:id="1323" w:author="John Gil" w:date="2022-08-28T20:01:00Z">
                          <w:r w:rsidRPr="000A63D4" w:rsidDel="00D56A0B">
                            <w:rPr>
                              <w:rFonts w:ascii="Consolas" w:eastAsiaTheme="minorHAnsi" w:hAnsi="Consolas" w:cs="Consolas"/>
                              <w:color w:val="A31515"/>
                              <w:sz w:val="19"/>
                              <w:szCs w:val="19"/>
                              <w:rPrChange w:id="1324" w:author="John Gil" w:date="2022-08-28T20:00:00Z">
                                <w:rPr>
                                  <w:rFonts w:ascii="Consolas" w:eastAsiaTheme="minorHAnsi" w:hAnsi="Consolas" w:cs="Consolas"/>
                                  <w:color w:val="A31515"/>
                                  <w:sz w:val="19"/>
                                  <w:szCs w:val="19"/>
                                  <w:lang w:val="en-US"/>
                                </w:rPr>
                              </w:rPrChange>
                            </w:rPr>
                            <w:delText xml:space="preserve">    </w:delText>
                          </w:r>
                          <w:r w:rsidDel="00D56A0B">
                            <w:rPr>
                              <w:rFonts w:ascii="Consolas" w:eastAsiaTheme="minorHAnsi" w:hAnsi="Consolas" w:cs="Consolas"/>
                              <w:color w:val="A31515"/>
                              <w:sz w:val="19"/>
                              <w:szCs w:val="19"/>
                            </w:rPr>
                            <w:delText>//Выходные данные вершинного шейдера</w:delText>
                          </w:r>
                        </w:del>
                      </w:p>
                      <w:p w14:paraId="327DDA29" w14:textId="77777777" w:rsidR="007F013D" w:rsidDel="00D56A0B" w:rsidRDefault="007F013D" w:rsidP="00D56A0B">
                        <w:pPr>
                          <w:widowControl/>
                          <w:adjustRightInd w:val="0"/>
                          <w:rPr>
                            <w:del w:id="1325" w:author="John Gil" w:date="2022-08-28T20:01:00Z"/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</w:pPr>
                        <w:del w:id="1326" w:author="John Gil" w:date="2022-08-28T20:01:00Z">
                          <w:r w:rsidDel="00D56A0B">
                            <w:rPr>
                              <w:rFonts w:ascii="Consolas" w:eastAsiaTheme="minorHAnsi" w:hAnsi="Consolas" w:cs="Consolas"/>
                              <w:color w:val="A31515"/>
                              <w:sz w:val="19"/>
                              <w:szCs w:val="19"/>
                            </w:rPr>
                            <w:delText xml:space="preserve">    out VS_OUT{</w:delText>
                          </w:r>
                        </w:del>
                      </w:p>
                      <w:p w14:paraId="21272439" w14:textId="77777777" w:rsidR="007F013D" w:rsidRPr="00CA778E" w:rsidDel="00D56A0B" w:rsidRDefault="007F013D" w:rsidP="00D56A0B">
                        <w:pPr>
                          <w:widowControl/>
                          <w:adjustRightInd w:val="0"/>
                          <w:rPr>
                            <w:del w:id="1327" w:author="John Gil" w:date="2022-08-28T20:01:00Z"/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  <w:lang w:val="en-US"/>
                          </w:rPr>
                        </w:pPr>
                        <w:del w:id="1328" w:author="John Gil" w:date="2022-08-28T20:01:00Z">
                          <w:r w:rsidDel="00D56A0B">
                            <w:rPr>
                              <w:rFonts w:ascii="Consolas" w:eastAsiaTheme="minorHAnsi" w:hAnsi="Consolas" w:cs="Consolas"/>
                              <w:color w:val="A31515"/>
                              <w:sz w:val="19"/>
                              <w:szCs w:val="19"/>
                            </w:rPr>
                            <w:delText xml:space="preserve">        </w:delText>
                          </w:r>
                          <w:r w:rsidRPr="00CA778E" w:rsidDel="00D56A0B">
                            <w:rPr>
                              <w:rFonts w:ascii="Consolas" w:eastAsiaTheme="minorHAnsi" w:hAnsi="Consolas" w:cs="Consolas"/>
                              <w:color w:val="A31515"/>
                              <w:sz w:val="19"/>
                              <w:szCs w:val="19"/>
                              <w:lang w:val="en-US"/>
                            </w:rPr>
                            <w:delText>vec3 outColor;</w:delText>
                          </w:r>
                        </w:del>
                      </w:p>
                      <w:p w14:paraId="75A56390" w14:textId="77777777" w:rsidR="007F013D" w:rsidRPr="00CA778E" w:rsidDel="00D56A0B" w:rsidRDefault="007F013D" w:rsidP="00D56A0B">
                        <w:pPr>
                          <w:widowControl/>
                          <w:adjustRightInd w:val="0"/>
                          <w:rPr>
                            <w:del w:id="1329" w:author="John Gil" w:date="2022-08-28T20:01:00Z"/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  <w:lang w:val="en-US"/>
                          </w:rPr>
                        </w:pPr>
                        <w:del w:id="1330" w:author="John Gil" w:date="2022-08-28T20:01:00Z">
                          <w:r w:rsidRPr="00CA778E" w:rsidDel="00D56A0B">
                            <w:rPr>
                              <w:rFonts w:ascii="Consolas" w:eastAsiaTheme="minorHAnsi" w:hAnsi="Consolas" w:cs="Consolas"/>
                              <w:color w:val="A31515"/>
                              <w:sz w:val="19"/>
                              <w:szCs w:val="19"/>
                              <w:lang w:val="en-US"/>
                            </w:rPr>
                            <w:delText xml:space="preserve">        vec2 outUV;</w:delText>
                          </w:r>
                        </w:del>
                      </w:p>
                      <w:p w14:paraId="64E988BE" w14:textId="77777777" w:rsidR="007F013D" w:rsidRPr="00CA778E" w:rsidDel="00D56A0B" w:rsidRDefault="007F013D" w:rsidP="00D56A0B">
                        <w:pPr>
                          <w:widowControl/>
                          <w:adjustRightInd w:val="0"/>
                          <w:rPr>
                            <w:del w:id="1331" w:author="John Gil" w:date="2022-08-28T20:01:00Z"/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  <w:lang w:val="en-US"/>
                          </w:rPr>
                        </w:pPr>
                        <w:del w:id="1332" w:author="John Gil" w:date="2022-08-28T20:01:00Z">
                          <w:r w:rsidRPr="00CA778E" w:rsidDel="00D56A0B">
                            <w:rPr>
                              <w:rFonts w:ascii="Consolas" w:eastAsiaTheme="minorHAnsi" w:hAnsi="Consolas" w:cs="Consolas"/>
                              <w:color w:val="A31515"/>
                              <w:sz w:val="19"/>
                              <w:szCs w:val="19"/>
                              <w:lang w:val="en-US"/>
                            </w:rPr>
                            <w:delText xml:space="preserve">    }vs_out;</w:delText>
                          </w:r>
                        </w:del>
                      </w:p>
                      <w:p w14:paraId="6E2FBD8F" w14:textId="77777777" w:rsidR="007F013D" w:rsidRPr="00CA778E" w:rsidDel="00D56A0B" w:rsidRDefault="007F013D" w:rsidP="00D56A0B">
                        <w:pPr>
                          <w:widowControl/>
                          <w:adjustRightInd w:val="0"/>
                          <w:rPr>
                            <w:del w:id="1333" w:author="John Gil" w:date="2022-08-28T20:01:00Z"/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  <w:lang w:val="en-US"/>
                          </w:rPr>
                        </w:pPr>
                      </w:p>
                      <w:p w14:paraId="3887FD4D" w14:textId="77777777" w:rsidR="007F013D" w:rsidRPr="00CA778E" w:rsidDel="00D56A0B" w:rsidRDefault="007F013D" w:rsidP="00D56A0B">
                        <w:pPr>
                          <w:widowControl/>
                          <w:adjustRightInd w:val="0"/>
                          <w:rPr>
                            <w:del w:id="1334" w:author="John Gil" w:date="2022-08-28T20:01:00Z"/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  <w:lang w:val="en-US"/>
                          </w:rPr>
                        </w:pPr>
                        <w:del w:id="1335" w:author="John Gil" w:date="2022-08-28T20:01:00Z">
                          <w:r w:rsidRPr="00CA778E" w:rsidDel="00D56A0B">
                            <w:rPr>
                              <w:rFonts w:ascii="Consolas" w:eastAsiaTheme="minorHAnsi" w:hAnsi="Consolas" w:cs="Consolas"/>
                              <w:color w:val="A31515"/>
                              <w:sz w:val="19"/>
                              <w:szCs w:val="19"/>
                              <w:lang w:val="en-US"/>
                            </w:rPr>
                            <w:delText xml:space="preserve">    void main() { </w:delText>
                          </w:r>
                        </w:del>
                      </w:p>
                      <w:p w14:paraId="540D519B" w14:textId="77777777" w:rsidR="007F013D" w:rsidRPr="00CA778E" w:rsidDel="00D56A0B" w:rsidRDefault="007F013D" w:rsidP="00D56A0B">
                        <w:pPr>
                          <w:widowControl/>
                          <w:adjustRightInd w:val="0"/>
                          <w:rPr>
                            <w:del w:id="1336" w:author="John Gil" w:date="2022-08-28T20:01:00Z"/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  <w:lang w:val="en-US"/>
                          </w:rPr>
                        </w:pPr>
                        <w:del w:id="1337" w:author="John Gil" w:date="2022-08-28T20:01:00Z">
                          <w:r w:rsidRPr="00CA778E" w:rsidDel="00D56A0B">
                            <w:rPr>
                              <w:rFonts w:ascii="Consolas" w:eastAsiaTheme="minorHAnsi" w:hAnsi="Consolas" w:cs="Consolas"/>
                              <w:color w:val="A31515"/>
                              <w:sz w:val="19"/>
                              <w:szCs w:val="19"/>
                              <w:lang w:val="en-US"/>
                            </w:rPr>
                            <w:delText xml:space="preserve">       vs_out.outColor = vColor;</w:delText>
                          </w:r>
                        </w:del>
                      </w:p>
                      <w:p w14:paraId="1E0090F6" w14:textId="77777777" w:rsidR="007F013D" w:rsidDel="00D56A0B" w:rsidRDefault="007F013D" w:rsidP="00D56A0B">
                        <w:pPr>
                          <w:widowControl/>
                          <w:adjustRightInd w:val="0"/>
                          <w:rPr>
                            <w:del w:id="1338" w:author="John Gil" w:date="2022-08-28T20:01:00Z"/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  <w:lang w:val="en-US"/>
                          </w:rPr>
                        </w:pPr>
                        <w:del w:id="1339" w:author="John Gil" w:date="2022-08-28T20:01:00Z">
                          <w:r w:rsidRPr="00CA778E" w:rsidDel="00D56A0B">
                            <w:rPr>
                              <w:rFonts w:ascii="Consolas" w:eastAsiaTheme="minorHAnsi" w:hAnsi="Consolas" w:cs="Consolas"/>
                              <w:color w:val="A31515"/>
                              <w:sz w:val="19"/>
                              <w:szCs w:val="19"/>
                              <w:lang w:val="en-US"/>
                            </w:rPr>
                            <w:delText xml:space="preserve">       </w:delText>
                          </w:r>
                          <w:r w:rsidDel="00D56A0B">
                            <w:rPr>
                              <w:rFonts w:ascii="Consolas" w:eastAsiaTheme="minorHAnsi" w:hAnsi="Consolas" w:cs="Consolas"/>
                              <w:color w:val="A31515"/>
                              <w:sz w:val="19"/>
                              <w:szCs w:val="19"/>
                            </w:rPr>
                            <w:delText>vs_out.outUV    = vUV;</w:delText>
                          </w:r>
                        </w:del>
                      </w:p>
                      <w:p w14:paraId="16C5E531" w14:textId="54E0BD32" w:rsidR="007F013D" w:rsidRPr="00F225B3" w:rsidDel="00D56A0B" w:rsidRDefault="007F013D" w:rsidP="00D56A0B">
                        <w:pPr>
                          <w:widowControl/>
                          <w:adjustRightInd w:val="0"/>
                          <w:rPr>
                            <w:del w:id="1340" w:author="John Gil" w:date="2022-08-28T20:03:00Z"/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  <w:lang w:val="en-US"/>
                          </w:rPr>
                        </w:pPr>
                        <w:del w:id="1341" w:author="John Gil" w:date="2022-08-28T20:03:00Z">
                          <w:r w:rsidDel="00D56A0B"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  <w:lang w:val="en-US"/>
                            </w:rPr>
                            <w:delText>...</w:delText>
                          </w:r>
                        </w:del>
                      </w:p>
                      <w:p w14:paraId="40F648A4" w14:textId="77777777" w:rsidR="007F013D" w:rsidRDefault="007F013D" w:rsidP="00D56A0B">
                        <w:pPr>
                          <w:widowControl/>
                          <w:adjustRightInd w:val="0"/>
                        </w:pPr>
                      </w:p>
                    </w:txbxContent>
                  </v:textbox>
                  <w10:anchorlock/>
                </v:shape>
              </w:pict>
            </mc:Fallback>
          </mc:AlternateContent>
        </w:r>
      </w:ins>
    </w:p>
    <w:p w14:paraId="6630B59B" w14:textId="10248969" w:rsidR="0051277F" w:rsidRPr="00247F06" w:rsidRDefault="00B64620" w:rsidP="0051277F">
      <w:pPr>
        <w:pStyle w:val="af1"/>
        <w:rPr>
          <w:ins w:id="1120" w:author="John Gil" w:date="2022-08-28T20:07:00Z"/>
          <w:noProof/>
          <w:sz w:val="28"/>
          <w:szCs w:val="28"/>
        </w:rPr>
      </w:pPr>
      <w:ins w:id="1121" w:author="John Gil" w:date="2022-08-28T20:07:00Z">
        <w:r>
          <w:rPr>
            <w:noProof/>
          </w:rPr>
          <w:t>Модифицированный буфер</w:t>
        </w:r>
      </w:ins>
    </w:p>
    <w:p w14:paraId="1349EE34" w14:textId="77777777" w:rsidR="00D56A0B" w:rsidRPr="00D56A0B" w:rsidRDefault="00D56A0B">
      <w:pPr>
        <w:pStyle w:val="a3"/>
        <w:rPr>
          <w:ins w:id="1122" w:author="John Gil" w:date="2022-08-23T19:04:00Z"/>
          <w:rPrChange w:id="1123" w:author="John Gil" w:date="2022-08-28T20:02:00Z">
            <w:rPr>
              <w:ins w:id="1124" w:author="John Gil" w:date="2022-08-23T19:04:00Z"/>
              <w:lang w:val="en-US"/>
            </w:rPr>
          </w:rPrChange>
        </w:rPr>
        <w:pPrChange w:id="1125" w:author="John Gil" w:date="2022-08-28T19:56:00Z">
          <w:pPr>
            <w:pStyle w:val="a3"/>
            <w:spacing w:before="8"/>
          </w:pPr>
        </w:pPrChange>
      </w:pPr>
    </w:p>
    <w:p w14:paraId="0A26652B" w14:textId="2952BE22" w:rsidR="00B64620" w:rsidRDefault="00B64620" w:rsidP="00B64620">
      <w:pPr>
        <w:pStyle w:val="a3"/>
        <w:rPr>
          <w:ins w:id="1126" w:author="John Gil" w:date="2022-08-28T21:51:00Z"/>
        </w:rPr>
      </w:pPr>
      <w:ins w:id="1127" w:author="John Gil" w:date="2022-08-28T20:08:00Z">
        <w:r>
          <w:lastRenderedPageBreak/>
          <w:t>Обратим внимание на то что</w:t>
        </w:r>
        <w:r w:rsidRPr="00B64620">
          <w:rPr>
            <w:rPrChange w:id="1128" w:author="John Gil" w:date="2022-08-28T20:08:00Z">
              <w:rPr>
                <w:lang w:val="en-US"/>
              </w:rPr>
            </w:rPrChange>
          </w:rPr>
          <w:t xml:space="preserve">, </w:t>
        </w:r>
        <w:r>
          <w:t xml:space="preserve">в массиве </w:t>
        </w:r>
        <w:r>
          <w:rPr>
            <w:lang w:val="en-US"/>
          </w:rPr>
          <w:t>vertices</w:t>
        </w:r>
        <w:r w:rsidRPr="00B64620">
          <w:rPr>
            <w:rPrChange w:id="1129" w:author="John Gil" w:date="2022-08-28T20:08:00Z">
              <w:rPr>
                <w:lang w:val="en-US"/>
              </w:rPr>
            </w:rPrChange>
          </w:rPr>
          <w:t xml:space="preserve"> </w:t>
        </w:r>
        <w:r>
          <w:t>добавлены по два значения в каждую строку</w:t>
        </w:r>
      </w:ins>
      <w:ins w:id="1130" w:author="John Gil" w:date="2022-08-28T20:09:00Z">
        <w:r w:rsidR="00F563DA">
          <w:t xml:space="preserve">. Это значения </w:t>
        </w:r>
        <w:r w:rsidR="00F563DA">
          <w:rPr>
            <w:lang w:val="en-US"/>
          </w:rPr>
          <w:t>UV</w:t>
        </w:r>
        <w:r w:rsidR="00F563DA" w:rsidRPr="003247A3">
          <w:rPr>
            <w:rPrChange w:id="1131" w:author="John Gil" w:date="2022-08-28T21:39:00Z">
              <w:rPr>
                <w:lang w:val="en-US"/>
              </w:rPr>
            </w:rPrChange>
          </w:rPr>
          <w:t xml:space="preserve"> </w:t>
        </w:r>
        <w:r w:rsidR="00F563DA">
          <w:t>координат.</w:t>
        </w:r>
      </w:ins>
      <w:ins w:id="1132" w:author="John Gil" w:date="2022-08-28T21:39:00Z">
        <w:r w:rsidR="00E06FE0">
          <w:t xml:space="preserve"> </w:t>
        </w:r>
        <w:r w:rsidR="003247A3">
          <w:t xml:space="preserve">Также добавляем вызовы функций </w:t>
        </w:r>
        <w:proofErr w:type="spellStart"/>
        <w:r w:rsidR="003247A3">
          <w:rPr>
            <w:lang w:val="en-US"/>
          </w:rPr>
          <w:t>glVertexAttribPointer</w:t>
        </w:r>
        <w:proofErr w:type="spellEnd"/>
        <w:r w:rsidR="003247A3" w:rsidRPr="003247A3">
          <w:rPr>
            <w:rPrChange w:id="1133" w:author="John Gil" w:date="2022-08-28T21:39:00Z">
              <w:rPr>
                <w:lang w:val="en-US"/>
              </w:rPr>
            </w:rPrChange>
          </w:rPr>
          <w:t xml:space="preserve"> </w:t>
        </w:r>
        <w:r w:rsidR="003247A3">
          <w:t xml:space="preserve">и </w:t>
        </w:r>
        <w:proofErr w:type="spellStart"/>
        <w:r w:rsidR="003247A3">
          <w:rPr>
            <w:lang w:val="en-US"/>
          </w:rPr>
          <w:t>glEnableVertexAttribArray</w:t>
        </w:r>
        <w:proofErr w:type="spellEnd"/>
        <w:r w:rsidR="003247A3" w:rsidRPr="003247A3">
          <w:rPr>
            <w:rPrChange w:id="1134" w:author="John Gil" w:date="2022-08-28T21:39:00Z">
              <w:rPr>
                <w:lang w:val="en-US"/>
              </w:rPr>
            </w:rPrChange>
          </w:rPr>
          <w:t xml:space="preserve"> </w:t>
        </w:r>
        <w:r w:rsidR="003247A3">
          <w:t xml:space="preserve">для передачи </w:t>
        </w:r>
      </w:ins>
      <w:proofErr w:type="spellStart"/>
      <w:ins w:id="1135" w:author="John Gil" w:date="2022-08-28T21:49:00Z">
        <w:r w:rsidR="00F757F9">
          <w:rPr>
            <w:lang w:val="en-US"/>
          </w:rPr>
          <w:t>uv</w:t>
        </w:r>
        <w:proofErr w:type="spellEnd"/>
        <w:r w:rsidR="00F757F9" w:rsidRPr="00F757F9">
          <w:rPr>
            <w:rPrChange w:id="1136" w:author="John Gil" w:date="2022-08-28T21:49:00Z">
              <w:rPr>
                <w:lang w:val="en-US"/>
              </w:rPr>
            </w:rPrChange>
          </w:rPr>
          <w:t xml:space="preserve"> </w:t>
        </w:r>
        <w:r w:rsidR="00F757F9">
          <w:t>координат</w:t>
        </w:r>
      </w:ins>
      <w:ins w:id="1137" w:author="John Gil" w:date="2022-08-28T21:39:00Z">
        <w:r w:rsidR="003247A3">
          <w:t xml:space="preserve"> в шейдер.</w:t>
        </w:r>
      </w:ins>
    </w:p>
    <w:p w14:paraId="18F26761" w14:textId="3807CBB6" w:rsidR="00B229DC" w:rsidRDefault="00B229DC" w:rsidP="00036547">
      <w:pPr>
        <w:pStyle w:val="a3"/>
        <w:spacing w:before="8"/>
        <w:rPr>
          <w:ins w:id="1138" w:author="John Gil" w:date="2022-08-28T21:53:00Z"/>
          <w:lang w:val="en-US"/>
        </w:rPr>
      </w:pPr>
      <w:ins w:id="1139" w:author="John Gil" w:date="2022-08-28T21:51:00Z">
        <w:r>
          <w:t>Перейдем к пиксельном</w:t>
        </w:r>
      </w:ins>
      <w:ins w:id="1140" w:author="John Gil" w:date="2022-08-28T21:52:00Z">
        <w:r>
          <w:t>у шейдеру</w:t>
        </w:r>
        <w:r>
          <w:rPr>
            <w:lang w:val="en-US"/>
          </w:rPr>
          <w:t>:</w:t>
        </w:r>
      </w:ins>
    </w:p>
    <w:p w14:paraId="47CB75CB" w14:textId="1F6C4DD3" w:rsidR="002F0AD8" w:rsidRPr="00B229DC" w:rsidDel="006E7BBF" w:rsidRDefault="00B229DC">
      <w:pPr>
        <w:rPr>
          <w:del w:id="1141" w:author="John Gil" w:date="2022-08-23T21:01:00Z"/>
          <w:lang w:val="en-US"/>
          <w:rPrChange w:id="1142" w:author="John Gil" w:date="2022-08-28T21:52:00Z">
            <w:rPr>
              <w:del w:id="1143" w:author="John Gil" w:date="2022-08-23T21:01:00Z"/>
            </w:rPr>
          </w:rPrChange>
        </w:rPr>
      </w:pPr>
      <w:ins w:id="1144" w:author="John Gil" w:date="2022-08-28T21:52:00Z">
        <w:r>
          <w:rPr>
            <w:noProof/>
          </w:rPr>
          <mc:AlternateContent>
            <mc:Choice Requires="wps">
              <w:drawing>
                <wp:inline distT="0" distB="0" distL="0" distR="0" wp14:anchorId="2B3DAC32" wp14:editId="6065F805">
                  <wp:extent cx="5940425" cy="2647507"/>
                  <wp:effectExtent l="38100" t="38100" r="117475" b="114935"/>
                  <wp:docPr id="15" name="Надпись 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5940425" cy="2647507"/>
                          </a:xfrm>
                          <a:prstGeom prst="rect">
                            <a:avLst/>
                          </a:prstGeom>
                          <a:ln>
                            <a:headEnd/>
                            <a:tailEnd/>
                          </a:ln>
                          <a:effectLst>
                            <a:outerShdw blurRad="50800" dist="38100" dir="2700000" algn="tl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B73B0FA" w14:textId="3EE94E06" w:rsidR="007F013D" w:rsidRPr="003C2796" w:rsidRDefault="007F013D" w:rsidP="00B229DC">
                              <w:pPr>
                                <w:widowControl/>
                                <w:adjustRightInd w:val="0"/>
                                <w:rPr>
                                  <w:ins w:id="1145" w:author="John Gil" w:date="2022-08-28T21:53:00Z"/>
                                  <w:rFonts w:ascii="Consolas" w:eastAsiaTheme="minorHAnsi" w:hAnsi="Consolas" w:cs="Consolas"/>
                                  <w:color w:val="A31515"/>
                                  <w:sz w:val="19"/>
                                  <w:szCs w:val="19"/>
                                </w:rPr>
                              </w:pPr>
                              <w:ins w:id="1146" w:author="John Gil" w:date="2022-08-28T21:53:00Z">
                                <w:r w:rsidRPr="003C2796">
                                  <w:rPr>
                                    <w:rFonts w:ascii="Consolas" w:eastAsiaTheme="minorHAnsi" w:hAnsi="Consolas" w:cs="Consolas"/>
                                    <w:color w:val="A31515"/>
                                    <w:sz w:val="19"/>
                                    <w:szCs w:val="19"/>
                                    <w:rPrChange w:id="1147" w:author="John Gil" w:date="2022-08-29T00:09:00Z">
                                      <w:rPr>
                                        <w:rFonts w:ascii="Consolas" w:eastAsiaTheme="minorHAnsi" w:hAnsi="Consolas" w:cs="Consolas"/>
                                        <w:color w:val="A31515"/>
                                        <w:sz w:val="19"/>
                                        <w:szCs w:val="19"/>
                                        <w:lang w:val="en-US"/>
                                      </w:rPr>
                                    </w:rPrChange>
                                  </w:rPr>
                                  <w:t>...</w:t>
                                </w:r>
                              </w:ins>
                            </w:p>
                            <w:p w14:paraId="67572F37" w14:textId="0D664868" w:rsidR="007F013D" w:rsidRPr="00B229DC" w:rsidRDefault="007F013D" w:rsidP="00B229DC">
                              <w:pPr>
                                <w:widowControl/>
                                <w:adjustRightInd w:val="0"/>
                                <w:rPr>
                                  <w:ins w:id="1148" w:author="John Gil" w:date="2022-08-28T21:53:00Z"/>
                                  <w:rFonts w:ascii="Consolas" w:eastAsiaTheme="minorHAnsi" w:hAnsi="Consolas" w:cs="Consolas"/>
                                  <w:color w:val="A31515"/>
                                  <w:sz w:val="19"/>
                                  <w:szCs w:val="19"/>
                                  <w:rPrChange w:id="1149" w:author="John Gil" w:date="2022-08-28T21:53:00Z">
                                    <w:rPr>
                                      <w:ins w:id="1150" w:author="John Gil" w:date="2022-08-28T21:53:00Z"/>
                                      <w:rFonts w:ascii="Consolas" w:eastAsiaTheme="minorHAnsi" w:hAnsi="Consolas" w:cs="Consolas"/>
                                      <w:color w:val="000000"/>
                                      <w:sz w:val="19"/>
                                      <w:szCs w:val="19"/>
                                    </w:rPr>
                                  </w:rPrChange>
                                </w:rPr>
                              </w:pPr>
                              <w:ins w:id="1151" w:author="John Gil" w:date="2022-08-28T21:53:00Z">
                                <w:r w:rsidRPr="003C2796">
                                  <w:rPr>
                                    <w:rFonts w:ascii="Consolas" w:eastAsiaTheme="minorHAnsi" w:hAnsi="Consolas" w:cs="Consolas"/>
                                    <w:color w:val="A31515"/>
                                    <w:sz w:val="19"/>
                                    <w:szCs w:val="19"/>
                                    <w:rPrChange w:id="1152" w:author="John Gil" w:date="2022-08-29T00:09:00Z">
                                      <w:rPr>
                                        <w:rFonts w:ascii="Consolas" w:eastAsiaTheme="minorHAnsi" w:hAnsi="Consolas" w:cs="Consolas"/>
                                        <w:color w:val="A31515"/>
                                        <w:sz w:val="19"/>
                                        <w:szCs w:val="19"/>
                                        <w:lang w:val="en-US"/>
                                      </w:rPr>
                                    </w:rPrChange>
                                  </w:rPr>
                                  <w:t xml:space="preserve">    </w:t>
                                </w:r>
                                <w:r>
                                  <w:rPr>
                                    <w:rFonts w:ascii="Consolas" w:eastAsiaTheme="minorHAnsi" w:hAnsi="Consolas" w:cs="Consolas"/>
                                    <w:color w:val="A31515"/>
                                    <w:sz w:val="19"/>
                                    <w:szCs w:val="19"/>
                                  </w:rPr>
                                  <w:t>//Входные данные пиксельного шейдера</w:t>
                                </w:r>
                              </w:ins>
                            </w:p>
                            <w:p w14:paraId="16BB517C" w14:textId="77777777" w:rsidR="007F013D" w:rsidRDefault="007F013D" w:rsidP="00B229DC">
                              <w:pPr>
                                <w:widowControl/>
                                <w:adjustRightInd w:val="0"/>
                                <w:rPr>
                                  <w:ins w:id="1153" w:author="John Gil" w:date="2022-08-28T21:53:00Z"/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</w:pPr>
                              <w:ins w:id="1154" w:author="John Gil" w:date="2022-08-28T21:53:00Z">
                                <w:r>
                                  <w:rPr>
                                    <w:rFonts w:ascii="Consolas" w:eastAsiaTheme="minorHAnsi" w:hAnsi="Consolas" w:cs="Consolas"/>
                                    <w:color w:val="A31515"/>
                                    <w:sz w:val="19"/>
                                    <w:szCs w:val="19"/>
                                  </w:rPr>
                                  <w:t xml:space="preserve">    </w:t>
                                </w:r>
                                <w:proofErr w:type="spellStart"/>
                                <w:r>
                                  <w:rPr>
                                    <w:rFonts w:ascii="Consolas" w:eastAsiaTheme="minorHAnsi" w:hAnsi="Consolas" w:cs="Consolas"/>
                                    <w:color w:val="A31515"/>
                                    <w:sz w:val="19"/>
                                    <w:szCs w:val="19"/>
                                  </w:rPr>
                                  <w:t>in</w:t>
                                </w:r>
                                <w:proofErr w:type="spellEnd"/>
                                <w:r>
                                  <w:rPr>
                                    <w:rFonts w:ascii="Consolas" w:eastAsiaTheme="minorHAnsi" w:hAnsi="Consolas" w:cs="Consolas"/>
                                    <w:color w:val="A31515"/>
                                    <w:sz w:val="19"/>
                                    <w:szCs w:val="19"/>
                                  </w:rPr>
                                  <w:t xml:space="preserve"> VS_OUT{</w:t>
                                </w:r>
                              </w:ins>
                            </w:p>
                            <w:p w14:paraId="2B31C93B" w14:textId="77777777" w:rsidR="007F013D" w:rsidRPr="00B229DC" w:rsidRDefault="007F013D" w:rsidP="00B229DC">
                              <w:pPr>
                                <w:widowControl/>
                                <w:adjustRightInd w:val="0"/>
                                <w:rPr>
                                  <w:ins w:id="1155" w:author="John Gil" w:date="2022-08-28T21:53:00Z"/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  <w:lang w:val="en-US"/>
                                  <w:rPrChange w:id="1156" w:author="John Gil" w:date="2022-08-28T21:53:00Z">
                                    <w:rPr>
                                      <w:ins w:id="1157" w:author="John Gil" w:date="2022-08-28T21:53:00Z"/>
                                      <w:rFonts w:ascii="Consolas" w:eastAsiaTheme="minorHAnsi" w:hAnsi="Consolas" w:cs="Consolas"/>
                                      <w:color w:val="000000"/>
                                      <w:sz w:val="19"/>
                                      <w:szCs w:val="19"/>
                                    </w:rPr>
                                  </w:rPrChange>
                                </w:rPr>
                              </w:pPr>
                              <w:ins w:id="1158" w:author="John Gil" w:date="2022-08-28T21:53:00Z">
                                <w:r>
                                  <w:rPr>
                                    <w:rFonts w:ascii="Consolas" w:eastAsiaTheme="minorHAnsi" w:hAnsi="Consolas" w:cs="Consolas"/>
                                    <w:color w:val="A31515"/>
                                    <w:sz w:val="19"/>
                                    <w:szCs w:val="19"/>
                                  </w:rPr>
                                  <w:t xml:space="preserve">        </w:t>
                                </w:r>
                                <w:r w:rsidRPr="00B229DC">
                                  <w:rPr>
                                    <w:rFonts w:ascii="Consolas" w:eastAsiaTheme="minorHAnsi" w:hAnsi="Consolas" w:cs="Consolas"/>
                                    <w:color w:val="A31515"/>
                                    <w:sz w:val="19"/>
                                    <w:szCs w:val="19"/>
                                    <w:lang w:val="en-US"/>
                                    <w:rPrChange w:id="1159" w:author="John Gil" w:date="2022-08-28T21:53:00Z">
                                      <w:rPr>
                                        <w:rFonts w:ascii="Consolas" w:eastAsiaTheme="minorHAnsi" w:hAnsi="Consolas" w:cs="Consolas"/>
                                        <w:color w:val="A31515"/>
                                        <w:sz w:val="19"/>
                                        <w:szCs w:val="19"/>
                                      </w:rPr>
                                    </w:rPrChange>
                                  </w:rPr>
                                  <w:t xml:space="preserve">vec3 </w:t>
                                </w:r>
                                <w:proofErr w:type="spellStart"/>
                                <w:r w:rsidRPr="00B229DC">
                                  <w:rPr>
                                    <w:rFonts w:ascii="Consolas" w:eastAsiaTheme="minorHAnsi" w:hAnsi="Consolas" w:cs="Consolas"/>
                                    <w:color w:val="A31515"/>
                                    <w:sz w:val="19"/>
                                    <w:szCs w:val="19"/>
                                    <w:lang w:val="en-US"/>
                                    <w:rPrChange w:id="1160" w:author="John Gil" w:date="2022-08-28T21:53:00Z">
                                      <w:rPr>
                                        <w:rFonts w:ascii="Consolas" w:eastAsiaTheme="minorHAnsi" w:hAnsi="Consolas" w:cs="Consolas"/>
                                        <w:color w:val="A31515"/>
                                        <w:sz w:val="19"/>
                                        <w:szCs w:val="19"/>
                                      </w:rPr>
                                    </w:rPrChange>
                                  </w:rPr>
                                  <w:t>outColor</w:t>
                                </w:r>
                                <w:proofErr w:type="spellEnd"/>
                                <w:r w:rsidRPr="00B229DC">
                                  <w:rPr>
                                    <w:rFonts w:ascii="Consolas" w:eastAsiaTheme="minorHAnsi" w:hAnsi="Consolas" w:cs="Consolas"/>
                                    <w:color w:val="A31515"/>
                                    <w:sz w:val="19"/>
                                    <w:szCs w:val="19"/>
                                    <w:lang w:val="en-US"/>
                                    <w:rPrChange w:id="1161" w:author="John Gil" w:date="2022-08-28T21:53:00Z">
                                      <w:rPr>
                                        <w:rFonts w:ascii="Consolas" w:eastAsiaTheme="minorHAnsi" w:hAnsi="Consolas" w:cs="Consolas"/>
                                        <w:color w:val="A31515"/>
                                        <w:sz w:val="19"/>
                                        <w:szCs w:val="19"/>
                                      </w:rPr>
                                    </w:rPrChange>
                                  </w:rPr>
                                  <w:t>;</w:t>
                                </w:r>
                              </w:ins>
                            </w:p>
                            <w:p w14:paraId="3001A557" w14:textId="77777777" w:rsidR="007F013D" w:rsidRPr="00B229DC" w:rsidRDefault="007F013D" w:rsidP="00B229DC">
                              <w:pPr>
                                <w:widowControl/>
                                <w:adjustRightInd w:val="0"/>
                                <w:rPr>
                                  <w:ins w:id="1162" w:author="John Gil" w:date="2022-08-28T21:53:00Z"/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  <w:lang w:val="en-US"/>
                                  <w:rPrChange w:id="1163" w:author="John Gil" w:date="2022-08-28T21:53:00Z">
                                    <w:rPr>
                                      <w:ins w:id="1164" w:author="John Gil" w:date="2022-08-28T21:53:00Z"/>
                                      <w:rFonts w:ascii="Consolas" w:eastAsiaTheme="minorHAnsi" w:hAnsi="Consolas" w:cs="Consolas"/>
                                      <w:color w:val="000000"/>
                                      <w:sz w:val="19"/>
                                      <w:szCs w:val="19"/>
                                    </w:rPr>
                                  </w:rPrChange>
                                </w:rPr>
                              </w:pPr>
                              <w:ins w:id="1165" w:author="John Gil" w:date="2022-08-28T21:53:00Z">
                                <w:r w:rsidRPr="00B229DC">
                                  <w:rPr>
                                    <w:rFonts w:ascii="Consolas" w:eastAsiaTheme="minorHAnsi" w:hAnsi="Consolas" w:cs="Consolas"/>
                                    <w:color w:val="A31515"/>
                                    <w:sz w:val="19"/>
                                    <w:szCs w:val="19"/>
                                    <w:lang w:val="en-US"/>
                                    <w:rPrChange w:id="1166" w:author="John Gil" w:date="2022-08-28T21:53:00Z">
                                      <w:rPr>
                                        <w:rFonts w:ascii="Consolas" w:eastAsiaTheme="minorHAnsi" w:hAnsi="Consolas" w:cs="Consolas"/>
                                        <w:color w:val="A31515"/>
                                        <w:sz w:val="19"/>
                                        <w:szCs w:val="19"/>
                                      </w:rPr>
                                    </w:rPrChange>
                                  </w:rPr>
                                  <w:t xml:space="preserve">        vec2 </w:t>
                                </w:r>
                                <w:proofErr w:type="spellStart"/>
                                <w:r w:rsidRPr="00B229DC">
                                  <w:rPr>
                                    <w:rFonts w:ascii="Consolas" w:eastAsiaTheme="minorHAnsi" w:hAnsi="Consolas" w:cs="Consolas"/>
                                    <w:color w:val="A31515"/>
                                    <w:sz w:val="19"/>
                                    <w:szCs w:val="19"/>
                                    <w:lang w:val="en-US"/>
                                    <w:rPrChange w:id="1167" w:author="John Gil" w:date="2022-08-28T21:53:00Z">
                                      <w:rPr>
                                        <w:rFonts w:ascii="Consolas" w:eastAsiaTheme="minorHAnsi" w:hAnsi="Consolas" w:cs="Consolas"/>
                                        <w:color w:val="A31515"/>
                                        <w:sz w:val="19"/>
                                        <w:szCs w:val="19"/>
                                      </w:rPr>
                                    </w:rPrChange>
                                  </w:rPr>
                                  <w:t>outUV</w:t>
                                </w:r>
                                <w:proofErr w:type="spellEnd"/>
                                <w:r w:rsidRPr="00B229DC">
                                  <w:rPr>
                                    <w:rFonts w:ascii="Consolas" w:eastAsiaTheme="minorHAnsi" w:hAnsi="Consolas" w:cs="Consolas"/>
                                    <w:color w:val="A31515"/>
                                    <w:sz w:val="19"/>
                                    <w:szCs w:val="19"/>
                                    <w:lang w:val="en-US"/>
                                    <w:rPrChange w:id="1168" w:author="John Gil" w:date="2022-08-28T21:53:00Z">
                                      <w:rPr>
                                        <w:rFonts w:ascii="Consolas" w:eastAsiaTheme="minorHAnsi" w:hAnsi="Consolas" w:cs="Consolas"/>
                                        <w:color w:val="A31515"/>
                                        <w:sz w:val="19"/>
                                        <w:szCs w:val="19"/>
                                      </w:rPr>
                                    </w:rPrChange>
                                  </w:rPr>
                                  <w:t>;</w:t>
                                </w:r>
                              </w:ins>
                            </w:p>
                            <w:p w14:paraId="4A30CA54" w14:textId="77777777" w:rsidR="007F013D" w:rsidRPr="00B229DC" w:rsidRDefault="007F013D" w:rsidP="00B229DC">
                              <w:pPr>
                                <w:widowControl/>
                                <w:adjustRightInd w:val="0"/>
                                <w:rPr>
                                  <w:ins w:id="1169" w:author="John Gil" w:date="2022-08-28T21:53:00Z"/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  <w:lang w:val="en-US"/>
                                  <w:rPrChange w:id="1170" w:author="John Gil" w:date="2022-08-28T21:53:00Z">
                                    <w:rPr>
                                      <w:ins w:id="1171" w:author="John Gil" w:date="2022-08-28T21:53:00Z"/>
                                      <w:rFonts w:ascii="Consolas" w:eastAsiaTheme="minorHAnsi" w:hAnsi="Consolas" w:cs="Consolas"/>
                                      <w:color w:val="000000"/>
                                      <w:sz w:val="19"/>
                                      <w:szCs w:val="19"/>
                                    </w:rPr>
                                  </w:rPrChange>
                                </w:rPr>
                              </w:pPr>
                              <w:ins w:id="1172" w:author="John Gil" w:date="2022-08-28T21:53:00Z">
                                <w:r w:rsidRPr="00B229DC">
                                  <w:rPr>
                                    <w:rFonts w:ascii="Consolas" w:eastAsiaTheme="minorHAnsi" w:hAnsi="Consolas" w:cs="Consolas"/>
                                    <w:color w:val="A31515"/>
                                    <w:sz w:val="19"/>
                                    <w:szCs w:val="19"/>
                                    <w:lang w:val="en-US"/>
                                    <w:rPrChange w:id="1173" w:author="John Gil" w:date="2022-08-28T21:53:00Z">
                                      <w:rPr>
                                        <w:rFonts w:ascii="Consolas" w:eastAsiaTheme="minorHAnsi" w:hAnsi="Consolas" w:cs="Consolas"/>
                                        <w:color w:val="A31515"/>
                                        <w:sz w:val="19"/>
                                        <w:szCs w:val="19"/>
                                      </w:rPr>
                                    </w:rPrChange>
                                  </w:rPr>
                                  <w:t xml:space="preserve">    }</w:t>
                                </w:r>
                                <w:proofErr w:type="spellStart"/>
                                <w:r w:rsidRPr="00B229DC">
                                  <w:rPr>
                                    <w:rFonts w:ascii="Consolas" w:eastAsiaTheme="minorHAnsi" w:hAnsi="Consolas" w:cs="Consolas"/>
                                    <w:color w:val="A31515"/>
                                    <w:sz w:val="19"/>
                                    <w:szCs w:val="19"/>
                                    <w:lang w:val="en-US"/>
                                    <w:rPrChange w:id="1174" w:author="John Gil" w:date="2022-08-28T21:53:00Z">
                                      <w:rPr>
                                        <w:rFonts w:ascii="Consolas" w:eastAsiaTheme="minorHAnsi" w:hAnsi="Consolas" w:cs="Consolas"/>
                                        <w:color w:val="A31515"/>
                                        <w:sz w:val="19"/>
                                        <w:szCs w:val="19"/>
                                      </w:rPr>
                                    </w:rPrChange>
                                  </w:rPr>
                                  <w:t>fs_in</w:t>
                                </w:r>
                                <w:proofErr w:type="spellEnd"/>
                                <w:r w:rsidRPr="00B229DC">
                                  <w:rPr>
                                    <w:rFonts w:ascii="Consolas" w:eastAsiaTheme="minorHAnsi" w:hAnsi="Consolas" w:cs="Consolas"/>
                                    <w:color w:val="A31515"/>
                                    <w:sz w:val="19"/>
                                    <w:szCs w:val="19"/>
                                    <w:lang w:val="en-US"/>
                                    <w:rPrChange w:id="1175" w:author="John Gil" w:date="2022-08-28T21:53:00Z">
                                      <w:rPr>
                                        <w:rFonts w:ascii="Consolas" w:eastAsiaTheme="minorHAnsi" w:hAnsi="Consolas" w:cs="Consolas"/>
                                        <w:color w:val="A31515"/>
                                        <w:sz w:val="19"/>
                                        <w:szCs w:val="19"/>
                                      </w:rPr>
                                    </w:rPrChange>
                                  </w:rPr>
                                  <w:t>;</w:t>
                                </w:r>
                              </w:ins>
                            </w:p>
                            <w:p w14:paraId="4CCEDC8B" w14:textId="77777777" w:rsidR="007F013D" w:rsidRPr="00B229DC" w:rsidRDefault="007F013D" w:rsidP="00B229DC">
                              <w:pPr>
                                <w:widowControl/>
                                <w:adjustRightInd w:val="0"/>
                                <w:rPr>
                                  <w:ins w:id="1176" w:author="John Gil" w:date="2022-08-28T21:53:00Z"/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  <w:lang w:val="en-US"/>
                                  <w:rPrChange w:id="1177" w:author="John Gil" w:date="2022-08-28T21:53:00Z">
                                    <w:rPr>
                                      <w:ins w:id="1178" w:author="John Gil" w:date="2022-08-28T21:53:00Z"/>
                                      <w:rFonts w:ascii="Consolas" w:eastAsiaTheme="minorHAnsi" w:hAnsi="Consolas" w:cs="Consolas"/>
                                      <w:color w:val="000000"/>
                                      <w:sz w:val="19"/>
                                      <w:szCs w:val="19"/>
                                    </w:rPr>
                                  </w:rPrChange>
                                </w:rPr>
                              </w:pPr>
                            </w:p>
                            <w:p w14:paraId="36EFAD25" w14:textId="77777777" w:rsidR="007F013D" w:rsidRDefault="007F013D" w:rsidP="00B229DC">
                              <w:pPr>
                                <w:widowControl/>
                                <w:adjustRightInd w:val="0"/>
                                <w:rPr>
                                  <w:ins w:id="1179" w:author="John Gil" w:date="2022-08-28T21:53:00Z"/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</w:pPr>
                              <w:ins w:id="1180" w:author="John Gil" w:date="2022-08-28T21:53:00Z">
                                <w:r w:rsidRPr="00B229DC">
                                  <w:rPr>
                                    <w:rFonts w:ascii="Consolas" w:eastAsiaTheme="minorHAnsi" w:hAnsi="Consolas" w:cs="Consolas"/>
                                    <w:color w:val="A31515"/>
                                    <w:sz w:val="19"/>
                                    <w:szCs w:val="19"/>
                                    <w:lang w:val="en-US"/>
                                    <w:rPrChange w:id="1181" w:author="John Gil" w:date="2022-08-28T21:53:00Z">
                                      <w:rPr>
                                        <w:rFonts w:ascii="Consolas" w:eastAsiaTheme="minorHAnsi" w:hAnsi="Consolas" w:cs="Consolas"/>
                                        <w:color w:val="A31515"/>
                                        <w:sz w:val="19"/>
                                        <w:szCs w:val="19"/>
                                      </w:rPr>
                                    </w:rPrChange>
                                  </w:rPr>
                                  <w:t xml:space="preserve">    </w:t>
                                </w:r>
                                <w:proofErr w:type="spellStart"/>
                                <w:r>
                                  <w:rPr>
                                    <w:rFonts w:ascii="Consolas" w:eastAsiaTheme="minorHAnsi" w:hAnsi="Consolas" w:cs="Consolas"/>
                                    <w:color w:val="A31515"/>
                                    <w:sz w:val="19"/>
                                    <w:szCs w:val="19"/>
                                  </w:rPr>
                                  <w:t>out</w:t>
                                </w:r>
                                <w:proofErr w:type="spellEnd"/>
                                <w:r>
                                  <w:rPr>
                                    <w:rFonts w:ascii="Consolas" w:eastAsiaTheme="minorHAnsi" w:hAnsi="Consolas" w:cs="Consolas"/>
                                    <w:color w:val="A31515"/>
                                    <w:sz w:val="19"/>
                                    <w:szCs w:val="19"/>
                                  </w:rPr>
                                  <w:t xml:space="preserve"> vec4 </w:t>
                                </w:r>
                                <w:proofErr w:type="spellStart"/>
                                <w:r>
                                  <w:rPr>
                                    <w:rFonts w:ascii="Consolas" w:eastAsiaTheme="minorHAnsi" w:hAnsi="Consolas" w:cs="Consolas"/>
                                    <w:color w:val="A31515"/>
                                    <w:sz w:val="19"/>
                                    <w:szCs w:val="19"/>
                                  </w:rPr>
                                  <w:t>fragColor</w:t>
                                </w:r>
                                <w:proofErr w:type="spellEnd"/>
                                <w:r>
                                  <w:rPr>
                                    <w:rFonts w:ascii="Consolas" w:eastAsiaTheme="minorHAnsi" w:hAnsi="Consolas" w:cs="Consolas"/>
                                    <w:color w:val="A31515"/>
                                    <w:sz w:val="19"/>
                                    <w:szCs w:val="19"/>
                                  </w:rPr>
                                  <w:t>;                  //Выходной цвет пикселя</w:t>
                                </w:r>
                              </w:ins>
                            </w:p>
                            <w:p w14:paraId="23D22675" w14:textId="77777777" w:rsidR="007F013D" w:rsidRDefault="007F013D" w:rsidP="00B229DC">
                              <w:pPr>
                                <w:widowControl/>
                                <w:adjustRightInd w:val="0"/>
                                <w:rPr>
                                  <w:ins w:id="1182" w:author="John Gil" w:date="2022-08-28T21:53:00Z"/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</w:pPr>
                            </w:p>
                            <w:p w14:paraId="501A0AF4" w14:textId="77777777" w:rsidR="007F013D" w:rsidRPr="00B229DC" w:rsidRDefault="007F013D" w:rsidP="00B229DC">
                              <w:pPr>
                                <w:widowControl/>
                                <w:adjustRightInd w:val="0"/>
                                <w:rPr>
                                  <w:ins w:id="1183" w:author="John Gil" w:date="2022-08-28T21:53:00Z"/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  <w:lang w:val="en-US"/>
                                  <w:rPrChange w:id="1184" w:author="John Gil" w:date="2022-08-28T21:53:00Z">
                                    <w:rPr>
                                      <w:ins w:id="1185" w:author="John Gil" w:date="2022-08-28T21:53:00Z"/>
                                      <w:rFonts w:ascii="Consolas" w:eastAsiaTheme="minorHAnsi" w:hAnsi="Consolas" w:cs="Consolas"/>
                                      <w:color w:val="000000"/>
                                      <w:sz w:val="19"/>
                                      <w:szCs w:val="19"/>
                                    </w:rPr>
                                  </w:rPrChange>
                                </w:rPr>
                              </w:pPr>
                              <w:ins w:id="1186" w:author="John Gil" w:date="2022-08-28T21:53:00Z">
                                <w:r>
                                  <w:rPr>
                                    <w:rFonts w:ascii="Consolas" w:eastAsiaTheme="minorHAnsi" w:hAnsi="Consolas" w:cs="Consolas"/>
                                    <w:color w:val="A31515"/>
                                    <w:sz w:val="19"/>
                                    <w:szCs w:val="19"/>
                                  </w:rPr>
                                  <w:t xml:space="preserve">    </w:t>
                                </w:r>
                                <w:r w:rsidRPr="00B229DC">
                                  <w:rPr>
                                    <w:rFonts w:ascii="Consolas" w:eastAsiaTheme="minorHAnsi" w:hAnsi="Consolas" w:cs="Consolas"/>
                                    <w:color w:val="A31515"/>
                                    <w:sz w:val="19"/>
                                    <w:szCs w:val="19"/>
                                    <w:lang w:val="en-US"/>
                                    <w:rPrChange w:id="1187" w:author="John Gil" w:date="2022-08-28T21:53:00Z">
                                      <w:rPr>
                                        <w:rFonts w:ascii="Consolas" w:eastAsiaTheme="minorHAnsi" w:hAnsi="Consolas" w:cs="Consolas"/>
                                        <w:color w:val="A31515"/>
                                        <w:sz w:val="19"/>
                                        <w:szCs w:val="19"/>
                                      </w:rPr>
                                    </w:rPrChange>
                                  </w:rPr>
                                  <w:t>uniform sampler2D texture_1;</w:t>
                                </w:r>
                              </w:ins>
                            </w:p>
                            <w:p w14:paraId="1223122D" w14:textId="77777777" w:rsidR="007F013D" w:rsidRPr="00B229DC" w:rsidRDefault="007F013D" w:rsidP="00B229DC">
                              <w:pPr>
                                <w:widowControl/>
                                <w:adjustRightInd w:val="0"/>
                                <w:rPr>
                                  <w:ins w:id="1188" w:author="John Gil" w:date="2022-08-28T21:53:00Z"/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  <w:lang w:val="en-US"/>
                                  <w:rPrChange w:id="1189" w:author="John Gil" w:date="2022-08-28T21:53:00Z">
                                    <w:rPr>
                                      <w:ins w:id="1190" w:author="John Gil" w:date="2022-08-28T21:53:00Z"/>
                                      <w:rFonts w:ascii="Consolas" w:eastAsiaTheme="minorHAnsi" w:hAnsi="Consolas" w:cs="Consolas"/>
                                      <w:color w:val="000000"/>
                                      <w:sz w:val="19"/>
                                      <w:szCs w:val="19"/>
                                    </w:rPr>
                                  </w:rPrChange>
                                </w:rPr>
                              </w:pPr>
                            </w:p>
                            <w:p w14:paraId="667D1286" w14:textId="77777777" w:rsidR="007F013D" w:rsidRPr="00B229DC" w:rsidRDefault="007F013D" w:rsidP="00B229DC">
                              <w:pPr>
                                <w:widowControl/>
                                <w:adjustRightInd w:val="0"/>
                                <w:rPr>
                                  <w:ins w:id="1191" w:author="John Gil" w:date="2022-08-28T21:53:00Z"/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  <w:lang w:val="en-US"/>
                                  <w:rPrChange w:id="1192" w:author="John Gil" w:date="2022-08-28T21:53:00Z">
                                    <w:rPr>
                                      <w:ins w:id="1193" w:author="John Gil" w:date="2022-08-28T21:53:00Z"/>
                                      <w:rFonts w:ascii="Consolas" w:eastAsiaTheme="minorHAnsi" w:hAnsi="Consolas" w:cs="Consolas"/>
                                      <w:color w:val="000000"/>
                                      <w:sz w:val="19"/>
                                      <w:szCs w:val="19"/>
                                    </w:rPr>
                                  </w:rPrChange>
                                </w:rPr>
                              </w:pPr>
                              <w:ins w:id="1194" w:author="John Gil" w:date="2022-08-28T21:53:00Z">
                                <w:r w:rsidRPr="00B229DC">
                                  <w:rPr>
                                    <w:rFonts w:ascii="Consolas" w:eastAsiaTheme="minorHAnsi" w:hAnsi="Consolas" w:cs="Consolas"/>
                                    <w:color w:val="A31515"/>
                                    <w:sz w:val="19"/>
                                    <w:szCs w:val="19"/>
                                    <w:lang w:val="en-US"/>
                                    <w:rPrChange w:id="1195" w:author="John Gil" w:date="2022-08-28T21:53:00Z">
                                      <w:rPr>
                                        <w:rFonts w:ascii="Consolas" w:eastAsiaTheme="minorHAnsi" w:hAnsi="Consolas" w:cs="Consolas"/>
                                        <w:color w:val="A31515"/>
                                        <w:sz w:val="19"/>
                                        <w:szCs w:val="19"/>
                                      </w:rPr>
                                    </w:rPrChange>
                                  </w:rPr>
                                  <w:t xml:space="preserve">    void main() { </w:t>
                                </w:r>
                              </w:ins>
                            </w:p>
                            <w:p w14:paraId="673C9823" w14:textId="77777777" w:rsidR="007F013D" w:rsidRPr="00B229DC" w:rsidRDefault="007F013D" w:rsidP="00B229DC">
                              <w:pPr>
                                <w:widowControl/>
                                <w:adjustRightInd w:val="0"/>
                                <w:rPr>
                                  <w:ins w:id="1196" w:author="John Gil" w:date="2022-08-28T21:53:00Z"/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  <w:lang w:val="en-US"/>
                                  <w:rPrChange w:id="1197" w:author="John Gil" w:date="2022-08-28T21:53:00Z">
                                    <w:rPr>
                                      <w:ins w:id="1198" w:author="John Gil" w:date="2022-08-28T21:53:00Z"/>
                                      <w:rFonts w:ascii="Consolas" w:eastAsiaTheme="minorHAnsi" w:hAnsi="Consolas" w:cs="Consolas"/>
                                      <w:color w:val="000000"/>
                                      <w:sz w:val="19"/>
                                      <w:szCs w:val="19"/>
                                    </w:rPr>
                                  </w:rPrChange>
                                </w:rPr>
                              </w:pPr>
                              <w:ins w:id="1199" w:author="John Gil" w:date="2022-08-28T21:53:00Z">
                                <w:r w:rsidRPr="00B229DC">
                                  <w:rPr>
                                    <w:rFonts w:ascii="Consolas" w:eastAsiaTheme="minorHAnsi" w:hAnsi="Consolas" w:cs="Consolas"/>
                                    <w:color w:val="A31515"/>
                                    <w:sz w:val="19"/>
                                    <w:szCs w:val="19"/>
                                    <w:lang w:val="en-US"/>
                                    <w:rPrChange w:id="1200" w:author="John Gil" w:date="2022-08-28T21:53:00Z">
                                      <w:rPr>
                                        <w:rFonts w:ascii="Consolas" w:eastAsiaTheme="minorHAnsi" w:hAnsi="Consolas" w:cs="Consolas"/>
                                        <w:color w:val="A31515"/>
                                        <w:sz w:val="19"/>
                                        <w:szCs w:val="19"/>
                                      </w:rPr>
                                    </w:rPrChange>
                                  </w:rPr>
                                  <w:t xml:space="preserve">       vec3 </w:t>
                                </w:r>
                                <w:proofErr w:type="spellStart"/>
                                <w:r w:rsidRPr="00B229DC">
                                  <w:rPr>
                                    <w:rFonts w:ascii="Consolas" w:eastAsiaTheme="minorHAnsi" w:hAnsi="Consolas" w:cs="Consolas"/>
                                    <w:color w:val="A31515"/>
                                    <w:sz w:val="19"/>
                                    <w:szCs w:val="19"/>
                                    <w:lang w:val="en-US"/>
                                    <w:rPrChange w:id="1201" w:author="John Gil" w:date="2022-08-28T21:53:00Z">
                                      <w:rPr>
                                        <w:rFonts w:ascii="Consolas" w:eastAsiaTheme="minorHAnsi" w:hAnsi="Consolas" w:cs="Consolas"/>
                                        <w:color w:val="A31515"/>
                                        <w:sz w:val="19"/>
                                        <w:szCs w:val="19"/>
                                      </w:rPr>
                                    </w:rPrChange>
                                  </w:rPr>
                                  <w:t>texture_color</w:t>
                                </w:r>
                                <w:proofErr w:type="spellEnd"/>
                                <w:r w:rsidRPr="00B229DC">
                                  <w:rPr>
                                    <w:rFonts w:ascii="Consolas" w:eastAsiaTheme="minorHAnsi" w:hAnsi="Consolas" w:cs="Consolas"/>
                                    <w:color w:val="A31515"/>
                                    <w:sz w:val="19"/>
                                    <w:szCs w:val="19"/>
                                    <w:lang w:val="en-US"/>
                                    <w:rPrChange w:id="1202" w:author="John Gil" w:date="2022-08-28T21:53:00Z">
                                      <w:rPr>
                                        <w:rFonts w:ascii="Consolas" w:eastAsiaTheme="minorHAnsi" w:hAnsi="Consolas" w:cs="Consolas"/>
                                        <w:color w:val="A31515"/>
                                        <w:sz w:val="19"/>
                                        <w:szCs w:val="19"/>
                                      </w:rPr>
                                    </w:rPrChange>
                                  </w:rPr>
                                  <w:t xml:space="preserve"> = vec3(texture(texture_1, </w:t>
                                </w:r>
                                <w:proofErr w:type="spellStart"/>
                                <w:r w:rsidRPr="00B229DC">
                                  <w:rPr>
                                    <w:rFonts w:ascii="Consolas" w:eastAsiaTheme="minorHAnsi" w:hAnsi="Consolas" w:cs="Consolas"/>
                                    <w:color w:val="A31515"/>
                                    <w:sz w:val="19"/>
                                    <w:szCs w:val="19"/>
                                    <w:lang w:val="en-US"/>
                                    <w:rPrChange w:id="1203" w:author="John Gil" w:date="2022-08-28T21:53:00Z">
                                      <w:rPr>
                                        <w:rFonts w:ascii="Consolas" w:eastAsiaTheme="minorHAnsi" w:hAnsi="Consolas" w:cs="Consolas"/>
                                        <w:color w:val="A31515"/>
                                        <w:sz w:val="19"/>
                                        <w:szCs w:val="19"/>
                                      </w:rPr>
                                    </w:rPrChange>
                                  </w:rPr>
                                  <w:t>fs_in.outUV</w:t>
                                </w:r>
                                <w:proofErr w:type="spellEnd"/>
                                <w:r w:rsidRPr="00B229DC">
                                  <w:rPr>
                                    <w:rFonts w:ascii="Consolas" w:eastAsiaTheme="minorHAnsi" w:hAnsi="Consolas" w:cs="Consolas"/>
                                    <w:color w:val="A31515"/>
                                    <w:sz w:val="19"/>
                                    <w:szCs w:val="19"/>
                                    <w:lang w:val="en-US"/>
                                    <w:rPrChange w:id="1204" w:author="John Gil" w:date="2022-08-28T21:53:00Z">
                                      <w:rPr>
                                        <w:rFonts w:ascii="Consolas" w:eastAsiaTheme="minorHAnsi" w:hAnsi="Consolas" w:cs="Consolas"/>
                                        <w:color w:val="A31515"/>
                                        <w:sz w:val="19"/>
                                        <w:szCs w:val="19"/>
                                      </w:rPr>
                                    </w:rPrChange>
                                  </w:rPr>
                                  <w:t xml:space="preserve">));     </w:t>
                                </w:r>
                              </w:ins>
                            </w:p>
                            <w:p w14:paraId="1AA5616A" w14:textId="77777777" w:rsidR="007F013D" w:rsidRPr="00B229DC" w:rsidRDefault="007F013D" w:rsidP="00B229DC">
                              <w:pPr>
                                <w:widowControl/>
                                <w:adjustRightInd w:val="0"/>
                                <w:rPr>
                                  <w:ins w:id="1205" w:author="John Gil" w:date="2022-08-28T21:53:00Z"/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  <w:lang w:val="en-US"/>
                                  <w:rPrChange w:id="1206" w:author="John Gil" w:date="2022-08-28T21:53:00Z">
                                    <w:rPr>
                                      <w:ins w:id="1207" w:author="John Gil" w:date="2022-08-28T21:53:00Z"/>
                                      <w:rFonts w:ascii="Consolas" w:eastAsiaTheme="minorHAnsi" w:hAnsi="Consolas" w:cs="Consolas"/>
                                      <w:color w:val="000000"/>
                                      <w:sz w:val="19"/>
                                      <w:szCs w:val="19"/>
                                    </w:rPr>
                                  </w:rPrChange>
                                </w:rPr>
                              </w:pPr>
                            </w:p>
                            <w:p w14:paraId="5596EC29" w14:textId="77777777" w:rsidR="007F013D" w:rsidRPr="00B229DC" w:rsidRDefault="007F013D" w:rsidP="00B229DC">
                              <w:pPr>
                                <w:widowControl/>
                                <w:adjustRightInd w:val="0"/>
                                <w:rPr>
                                  <w:ins w:id="1208" w:author="John Gil" w:date="2022-08-28T21:53:00Z"/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  <w:lang w:val="en-US"/>
                                  <w:rPrChange w:id="1209" w:author="John Gil" w:date="2022-08-28T21:53:00Z">
                                    <w:rPr>
                                      <w:ins w:id="1210" w:author="John Gil" w:date="2022-08-28T21:53:00Z"/>
                                      <w:rFonts w:ascii="Consolas" w:eastAsiaTheme="minorHAnsi" w:hAnsi="Consolas" w:cs="Consolas"/>
                                      <w:color w:val="000000"/>
                                      <w:sz w:val="19"/>
                                      <w:szCs w:val="19"/>
                                    </w:rPr>
                                  </w:rPrChange>
                                </w:rPr>
                              </w:pPr>
                              <w:ins w:id="1211" w:author="John Gil" w:date="2022-08-28T21:53:00Z">
                                <w:r w:rsidRPr="00B229DC">
                                  <w:rPr>
                                    <w:rFonts w:ascii="Consolas" w:eastAsiaTheme="minorHAnsi" w:hAnsi="Consolas" w:cs="Consolas"/>
                                    <w:color w:val="A31515"/>
                                    <w:sz w:val="19"/>
                                    <w:szCs w:val="19"/>
                                    <w:lang w:val="en-US"/>
                                    <w:rPrChange w:id="1212" w:author="John Gil" w:date="2022-08-28T21:53:00Z">
                                      <w:rPr>
                                        <w:rFonts w:ascii="Consolas" w:eastAsiaTheme="minorHAnsi" w:hAnsi="Consolas" w:cs="Consolas"/>
                                        <w:color w:val="A31515"/>
                                        <w:sz w:val="19"/>
                                        <w:szCs w:val="19"/>
                                      </w:rPr>
                                    </w:rPrChange>
                                  </w:rPr>
                                  <w:t xml:space="preserve">       </w:t>
                                </w:r>
                                <w:proofErr w:type="spellStart"/>
                                <w:r w:rsidRPr="00B229DC">
                                  <w:rPr>
                                    <w:rFonts w:ascii="Consolas" w:eastAsiaTheme="minorHAnsi" w:hAnsi="Consolas" w:cs="Consolas"/>
                                    <w:color w:val="A31515"/>
                                    <w:sz w:val="19"/>
                                    <w:szCs w:val="19"/>
                                    <w:lang w:val="en-US"/>
                                    <w:rPrChange w:id="1213" w:author="John Gil" w:date="2022-08-28T21:53:00Z">
                                      <w:rPr>
                                        <w:rFonts w:ascii="Consolas" w:eastAsiaTheme="minorHAnsi" w:hAnsi="Consolas" w:cs="Consolas"/>
                                        <w:color w:val="A31515"/>
                                        <w:sz w:val="19"/>
                                        <w:szCs w:val="19"/>
                                      </w:rPr>
                                    </w:rPrChange>
                                  </w:rPr>
                                  <w:t>fragColor</w:t>
                                </w:r>
                                <w:proofErr w:type="spellEnd"/>
                                <w:r w:rsidRPr="00B229DC">
                                  <w:rPr>
                                    <w:rFonts w:ascii="Consolas" w:eastAsiaTheme="minorHAnsi" w:hAnsi="Consolas" w:cs="Consolas"/>
                                    <w:color w:val="A31515"/>
                                    <w:sz w:val="19"/>
                                    <w:szCs w:val="19"/>
                                    <w:lang w:val="en-US"/>
                                    <w:rPrChange w:id="1214" w:author="John Gil" w:date="2022-08-28T21:53:00Z">
                                      <w:rPr>
                                        <w:rFonts w:ascii="Consolas" w:eastAsiaTheme="minorHAnsi" w:hAnsi="Consolas" w:cs="Consolas"/>
                                        <w:color w:val="A31515"/>
                                        <w:sz w:val="19"/>
                                        <w:szCs w:val="19"/>
                                      </w:rPr>
                                    </w:rPrChange>
                                  </w:rPr>
                                  <w:t xml:space="preserve"> = vec4(</w:t>
                                </w:r>
                                <w:proofErr w:type="spellStart"/>
                                <w:r w:rsidRPr="00B229DC">
                                  <w:rPr>
                                    <w:rFonts w:ascii="Consolas" w:eastAsiaTheme="minorHAnsi" w:hAnsi="Consolas" w:cs="Consolas"/>
                                    <w:color w:val="A31515"/>
                                    <w:sz w:val="19"/>
                                    <w:szCs w:val="19"/>
                                    <w:lang w:val="en-US"/>
                                    <w:rPrChange w:id="1215" w:author="John Gil" w:date="2022-08-28T21:53:00Z">
                                      <w:rPr>
                                        <w:rFonts w:ascii="Consolas" w:eastAsiaTheme="minorHAnsi" w:hAnsi="Consolas" w:cs="Consolas"/>
                                        <w:color w:val="A31515"/>
                                        <w:sz w:val="19"/>
                                        <w:szCs w:val="19"/>
                                      </w:rPr>
                                    </w:rPrChange>
                                  </w:rPr>
                                  <w:t>texture_color.r</w:t>
                                </w:r>
                                <w:proofErr w:type="spellEnd"/>
                                <w:r w:rsidRPr="00B229DC">
                                  <w:rPr>
                                    <w:rFonts w:ascii="Consolas" w:eastAsiaTheme="minorHAnsi" w:hAnsi="Consolas" w:cs="Consolas"/>
                                    <w:color w:val="A31515"/>
                                    <w:sz w:val="19"/>
                                    <w:szCs w:val="19"/>
                                    <w:lang w:val="en-US"/>
                                    <w:rPrChange w:id="1216" w:author="John Gil" w:date="2022-08-28T21:53:00Z">
                                      <w:rPr>
                                        <w:rFonts w:ascii="Consolas" w:eastAsiaTheme="minorHAnsi" w:hAnsi="Consolas" w:cs="Consolas"/>
                                        <w:color w:val="A31515"/>
                                        <w:sz w:val="19"/>
                                        <w:szCs w:val="19"/>
                                      </w:rPr>
                                    </w:rPrChange>
                                  </w:rPr>
                                  <w:t xml:space="preserve">, </w:t>
                                </w:r>
                                <w:proofErr w:type="spellStart"/>
                                <w:r w:rsidRPr="00B229DC">
                                  <w:rPr>
                                    <w:rFonts w:ascii="Consolas" w:eastAsiaTheme="minorHAnsi" w:hAnsi="Consolas" w:cs="Consolas"/>
                                    <w:color w:val="A31515"/>
                                    <w:sz w:val="19"/>
                                    <w:szCs w:val="19"/>
                                    <w:lang w:val="en-US"/>
                                    <w:rPrChange w:id="1217" w:author="John Gil" w:date="2022-08-28T21:53:00Z">
                                      <w:rPr>
                                        <w:rFonts w:ascii="Consolas" w:eastAsiaTheme="minorHAnsi" w:hAnsi="Consolas" w:cs="Consolas"/>
                                        <w:color w:val="A31515"/>
                                        <w:sz w:val="19"/>
                                        <w:szCs w:val="19"/>
                                      </w:rPr>
                                    </w:rPrChange>
                                  </w:rPr>
                                  <w:t>texture_color.g</w:t>
                                </w:r>
                                <w:proofErr w:type="spellEnd"/>
                                <w:r w:rsidRPr="00B229DC">
                                  <w:rPr>
                                    <w:rFonts w:ascii="Consolas" w:eastAsiaTheme="minorHAnsi" w:hAnsi="Consolas" w:cs="Consolas"/>
                                    <w:color w:val="A31515"/>
                                    <w:sz w:val="19"/>
                                    <w:szCs w:val="19"/>
                                    <w:lang w:val="en-US"/>
                                    <w:rPrChange w:id="1218" w:author="John Gil" w:date="2022-08-28T21:53:00Z">
                                      <w:rPr>
                                        <w:rFonts w:ascii="Consolas" w:eastAsiaTheme="minorHAnsi" w:hAnsi="Consolas" w:cs="Consolas"/>
                                        <w:color w:val="A31515"/>
                                        <w:sz w:val="19"/>
                                        <w:szCs w:val="19"/>
                                      </w:rPr>
                                    </w:rPrChange>
                                  </w:rPr>
                                  <w:t xml:space="preserve">, </w:t>
                                </w:r>
                                <w:proofErr w:type="spellStart"/>
                                <w:r w:rsidRPr="00B229DC">
                                  <w:rPr>
                                    <w:rFonts w:ascii="Consolas" w:eastAsiaTheme="minorHAnsi" w:hAnsi="Consolas" w:cs="Consolas"/>
                                    <w:color w:val="A31515"/>
                                    <w:sz w:val="19"/>
                                    <w:szCs w:val="19"/>
                                    <w:lang w:val="en-US"/>
                                    <w:rPrChange w:id="1219" w:author="John Gil" w:date="2022-08-28T21:53:00Z">
                                      <w:rPr>
                                        <w:rFonts w:ascii="Consolas" w:eastAsiaTheme="minorHAnsi" w:hAnsi="Consolas" w:cs="Consolas"/>
                                        <w:color w:val="A31515"/>
                                        <w:sz w:val="19"/>
                                        <w:szCs w:val="19"/>
                                      </w:rPr>
                                    </w:rPrChange>
                                  </w:rPr>
                                  <w:t>texture_color.b</w:t>
                                </w:r>
                                <w:proofErr w:type="spellEnd"/>
                                <w:r w:rsidRPr="00B229DC">
                                  <w:rPr>
                                    <w:rFonts w:ascii="Consolas" w:eastAsiaTheme="minorHAnsi" w:hAnsi="Consolas" w:cs="Consolas"/>
                                    <w:color w:val="A31515"/>
                                    <w:sz w:val="19"/>
                                    <w:szCs w:val="19"/>
                                    <w:lang w:val="en-US"/>
                                    <w:rPrChange w:id="1220" w:author="John Gil" w:date="2022-08-28T21:53:00Z">
                                      <w:rPr>
                                        <w:rFonts w:ascii="Consolas" w:eastAsiaTheme="minorHAnsi" w:hAnsi="Consolas" w:cs="Consolas"/>
                                        <w:color w:val="A31515"/>
                                        <w:sz w:val="19"/>
                                        <w:szCs w:val="19"/>
                                      </w:rPr>
                                    </w:rPrChange>
                                  </w:rPr>
                                  <w:t>, 1.0f); //</w:t>
                                </w:r>
                                <w:r>
                                  <w:rPr>
                                    <w:rFonts w:ascii="Consolas" w:eastAsiaTheme="minorHAnsi" w:hAnsi="Consolas" w:cs="Consolas"/>
                                    <w:color w:val="A31515"/>
                                    <w:sz w:val="19"/>
                                    <w:szCs w:val="19"/>
                                  </w:rPr>
                                  <w:t>Изменение</w:t>
                                </w:r>
                                <w:r w:rsidRPr="00B229DC">
                                  <w:rPr>
                                    <w:rFonts w:ascii="Consolas" w:eastAsiaTheme="minorHAnsi" w:hAnsi="Consolas" w:cs="Consolas"/>
                                    <w:color w:val="A31515"/>
                                    <w:sz w:val="19"/>
                                    <w:szCs w:val="19"/>
                                    <w:lang w:val="en-US"/>
                                    <w:rPrChange w:id="1221" w:author="John Gil" w:date="2022-08-28T21:53:00Z">
                                      <w:rPr>
                                        <w:rFonts w:ascii="Consolas" w:eastAsiaTheme="minorHAnsi" w:hAnsi="Consolas" w:cs="Consolas"/>
                                        <w:color w:val="A31515"/>
                                        <w:sz w:val="19"/>
                                        <w:szCs w:val="19"/>
                                      </w:rPr>
                                    </w:rPrChange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Consolas" w:eastAsiaTheme="minorHAnsi" w:hAnsi="Consolas" w:cs="Consolas"/>
                                    <w:color w:val="A31515"/>
                                    <w:sz w:val="19"/>
                                    <w:szCs w:val="19"/>
                                  </w:rPr>
                                  <w:t>значения</w:t>
                                </w:r>
                                <w:r w:rsidRPr="00B229DC">
                                  <w:rPr>
                                    <w:rFonts w:ascii="Consolas" w:eastAsiaTheme="minorHAnsi" w:hAnsi="Consolas" w:cs="Consolas"/>
                                    <w:color w:val="A31515"/>
                                    <w:sz w:val="19"/>
                                    <w:szCs w:val="19"/>
                                    <w:lang w:val="en-US"/>
                                    <w:rPrChange w:id="1222" w:author="John Gil" w:date="2022-08-28T21:53:00Z">
                                      <w:rPr>
                                        <w:rFonts w:ascii="Consolas" w:eastAsiaTheme="minorHAnsi" w:hAnsi="Consolas" w:cs="Consolas"/>
                                        <w:color w:val="A31515"/>
                                        <w:sz w:val="19"/>
                                        <w:szCs w:val="19"/>
                                      </w:rPr>
                                    </w:rPrChange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Consolas" w:eastAsiaTheme="minorHAnsi" w:hAnsi="Consolas" w:cs="Consolas"/>
                                    <w:color w:val="A31515"/>
                                    <w:sz w:val="19"/>
                                    <w:szCs w:val="19"/>
                                  </w:rPr>
                                  <w:t>выходного</w:t>
                                </w:r>
                                <w:r w:rsidRPr="00B229DC">
                                  <w:rPr>
                                    <w:rFonts w:ascii="Consolas" w:eastAsiaTheme="minorHAnsi" w:hAnsi="Consolas" w:cs="Consolas"/>
                                    <w:color w:val="A31515"/>
                                    <w:sz w:val="19"/>
                                    <w:szCs w:val="19"/>
                                    <w:lang w:val="en-US"/>
                                    <w:rPrChange w:id="1223" w:author="John Gil" w:date="2022-08-28T21:53:00Z">
                                      <w:rPr>
                                        <w:rFonts w:ascii="Consolas" w:eastAsiaTheme="minorHAnsi" w:hAnsi="Consolas" w:cs="Consolas"/>
                                        <w:color w:val="A31515"/>
                                        <w:sz w:val="19"/>
                                        <w:szCs w:val="19"/>
                                      </w:rPr>
                                    </w:rPrChange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Consolas" w:eastAsiaTheme="minorHAnsi" w:hAnsi="Consolas" w:cs="Consolas"/>
                                    <w:color w:val="A31515"/>
                                    <w:sz w:val="19"/>
                                    <w:szCs w:val="19"/>
                                  </w:rPr>
                                  <w:t>цвета</w:t>
                                </w:r>
                                <w:r w:rsidRPr="00B229DC">
                                  <w:rPr>
                                    <w:rFonts w:ascii="Consolas" w:eastAsiaTheme="minorHAnsi" w:hAnsi="Consolas" w:cs="Consolas"/>
                                    <w:color w:val="A31515"/>
                                    <w:sz w:val="19"/>
                                    <w:szCs w:val="19"/>
                                    <w:lang w:val="en-US"/>
                                    <w:rPrChange w:id="1224" w:author="John Gil" w:date="2022-08-28T21:53:00Z">
                                      <w:rPr>
                                        <w:rFonts w:ascii="Consolas" w:eastAsiaTheme="minorHAnsi" w:hAnsi="Consolas" w:cs="Consolas"/>
                                        <w:color w:val="A31515"/>
                                        <w:sz w:val="19"/>
                                        <w:szCs w:val="19"/>
                                      </w:rPr>
                                    </w:rPrChange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Consolas" w:eastAsiaTheme="minorHAnsi" w:hAnsi="Consolas" w:cs="Consolas"/>
                                    <w:color w:val="A31515"/>
                                    <w:sz w:val="19"/>
                                    <w:szCs w:val="19"/>
                                  </w:rPr>
                                  <w:t>пикселя</w:t>
                                </w:r>
                              </w:ins>
                            </w:p>
                            <w:p w14:paraId="1F1EB044" w14:textId="5A3A4C4B" w:rsidR="007F013D" w:rsidDel="00B229DC" w:rsidRDefault="007F013D" w:rsidP="00B229DC">
                              <w:pPr>
                                <w:widowControl/>
                                <w:adjustRightInd w:val="0"/>
                                <w:rPr>
                                  <w:del w:id="1225" w:author="John Gil" w:date="2022-08-28T20:03:00Z"/>
                                  <w:rFonts w:ascii="Consolas" w:eastAsiaTheme="minorHAnsi" w:hAnsi="Consolas" w:cs="Consolas"/>
                                  <w:color w:val="A31515"/>
                                  <w:sz w:val="19"/>
                                  <w:szCs w:val="19"/>
                                </w:rPr>
                              </w:pPr>
                              <w:ins w:id="1226" w:author="John Gil" w:date="2022-08-28T21:53:00Z">
                                <w:r w:rsidRPr="00B229DC">
                                  <w:rPr>
                                    <w:rFonts w:ascii="Consolas" w:eastAsiaTheme="minorHAnsi" w:hAnsi="Consolas" w:cs="Consolas"/>
                                    <w:color w:val="A31515"/>
                                    <w:sz w:val="19"/>
                                    <w:szCs w:val="19"/>
                                    <w:lang w:val="en-US"/>
                                    <w:rPrChange w:id="1227" w:author="John Gil" w:date="2022-08-28T21:53:00Z">
                                      <w:rPr>
                                        <w:rFonts w:ascii="Consolas" w:eastAsiaTheme="minorHAnsi" w:hAnsi="Consolas" w:cs="Consolas"/>
                                        <w:color w:val="A31515"/>
                                        <w:sz w:val="19"/>
                                        <w:szCs w:val="19"/>
                                      </w:rPr>
                                    </w:rPrChange>
                                  </w:rPr>
                                  <w:t xml:space="preserve">    </w:t>
                                </w:r>
                                <w:r>
                                  <w:rPr>
                                    <w:rFonts w:ascii="Consolas" w:eastAsiaTheme="minorHAnsi" w:hAnsi="Consolas" w:cs="Consolas"/>
                                    <w:color w:val="A31515"/>
                                    <w:sz w:val="19"/>
                                    <w:szCs w:val="19"/>
                                  </w:rPr>
                                  <w:t>}</w:t>
                                </w:r>
                              </w:ins>
                              <w:del w:id="1228" w:author="John Gil" w:date="2022-08-28T20:03:00Z">
                                <w:r w:rsidRPr="00D56A0B" w:rsidDel="00D56A0B">
                                  <w:rPr>
                                    <w:rFonts w:ascii="Consolas" w:eastAsiaTheme="minorHAnsi" w:hAnsi="Consolas" w:cs="Consolas"/>
                                    <w:color w:val="A31515"/>
                                    <w:sz w:val="19"/>
                                    <w:szCs w:val="19"/>
                                    <w:rPrChange w:id="1229" w:author="John Gil" w:date="2022-08-28T20:03:00Z">
                                      <w:rPr>
                                        <w:rFonts w:ascii="Consolas" w:eastAsiaTheme="minorHAnsi" w:hAnsi="Consolas" w:cs="Consolas"/>
                                        <w:color w:val="A31515"/>
                                        <w:sz w:val="19"/>
                                        <w:szCs w:val="19"/>
                                        <w:lang w:val="en-US"/>
                                      </w:rPr>
                                    </w:rPrChange>
                                  </w:rPr>
                                  <w:delText>...</w:delText>
                                </w:r>
                              </w:del>
                            </w:p>
                            <w:p w14:paraId="098DBAE2" w14:textId="1D471737" w:rsidR="007F013D" w:rsidRDefault="007F013D" w:rsidP="00B229DC">
                              <w:pPr>
                                <w:widowControl/>
                                <w:adjustRightInd w:val="0"/>
                                <w:rPr>
                                  <w:ins w:id="1230" w:author="John Gil" w:date="2022-08-28T21:53:00Z"/>
                                  <w:rFonts w:ascii="Consolas" w:eastAsiaTheme="minorHAnsi" w:hAnsi="Consolas" w:cs="Consolas"/>
                                  <w:color w:val="A31515"/>
                                  <w:sz w:val="19"/>
                                  <w:szCs w:val="19"/>
                                </w:rPr>
                              </w:pPr>
                            </w:p>
                            <w:p w14:paraId="4B526BC7" w14:textId="7D8E16A3" w:rsidR="007F013D" w:rsidRPr="00B229DC" w:rsidRDefault="007F013D" w:rsidP="00B229DC">
                              <w:pPr>
                                <w:widowControl/>
                                <w:adjustRightInd w:val="0"/>
                                <w:rPr>
                                  <w:ins w:id="1231" w:author="John Gil" w:date="2022-08-28T21:53:00Z"/>
                                  <w:rFonts w:ascii="Consolas" w:eastAsiaTheme="minorHAnsi" w:hAnsi="Consolas" w:cs="Consolas"/>
                                  <w:color w:val="A31515"/>
                                  <w:sz w:val="19"/>
                                  <w:szCs w:val="19"/>
                                  <w:lang w:val="en-US"/>
                                </w:rPr>
                              </w:pPr>
                              <w:ins w:id="1232" w:author="John Gil" w:date="2022-08-28T21:53:00Z">
                                <w:r>
                                  <w:rPr>
                                    <w:rFonts w:ascii="Consolas" w:eastAsiaTheme="minorHAnsi" w:hAnsi="Consolas" w:cs="Consolas"/>
                                    <w:color w:val="A31515"/>
                                    <w:sz w:val="19"/>
                                    <w:szCs w:val="19"/>
                                    <w:lang w:val="en-US"/>
                                  </w:rPr>
                                  <w:t>...</w:t>
                                </w:r>
                              </w:ins>
                            </w:p>
                            <w:p w14:paraId="775CF452" w14:textId="77777777" w:rsidR="007F013D" w:rsidDel="00D56A0B" w:rsidRDefault="007F013D" w:rsidP="00B229DC">
                              <w:pPr>
                                <w:widowControl/>
                                <w:adjustRightInd w:val="0"/>
                                <w:rPr>
                                  <w:del w:id="1233" w:author="John Gil" w:date="2022-08-28T20:01:00Z"/>
                                  <w:rFonts w:ascii="Consolas" w:eastAsiaTheme="minorHAnsi" w:hAnsi="Consolas" w:cs="Consolas"/>
                                  <w:color w:val="A31515"/>
                                  <w:sz w:val="19"/>
                                  <w:szCs w:val="19"/>
                                </w:rPr>
                              </w:pPr>
                              <w:del w:id="1234" w:author="John Gil" w:date="2022-08-28T20:01:00Z">
                                <w:r w:rsidRPr="00CA778E" w:rsidDel="00D56A0B">
                                  <w:rPr>
                                    <w:rFonts w:ascii="Consolas" w:eastAsiaTheme="minorHAnsi" w:hAnsi="Consolas" w:cs="Consolas"/>
                                    <w:color w:val="A31515"/>
                                    <w:sz w:val="19"/>
                                    <w:szCs w:val="19"/>
                                    <w:lang w:val="en-US"/>
                                  </w:rPr>
                                  <w:delText>layout(location = 2) in vec2 vUV;  //</w:delText>
                                </w:r>
                                <w:r w:rsidDel="00D56A0B">
                                  <w:rPr>
                                    <w:rFonts w:ascii="Consolas" w:eastAsiaTheme="minorHAnsi" w:hAnsi="Consolas" w:cs="Consolas"/>
                                    <w:color w:val="A31515"/>
                                    <w:sz w:val="19"/>
                                    <w:szCs w:val="19"/>
                                  </w:rPr>
                                  <w:delText>Цвет</w:delText>
                                </w:r>
                                <w:r w:rsidRPr="00CA778E" w:rsidDel="00D56A0B">
                                  <w:rPr>
                                    <w:rFonts w:ascii="Consolas" w:eastAsiaTheme="minorHAnsi" w:hAnsi="Consolas" w:cs="Consolas"/>
                                    <w:color w:val="A31515"/>
                                    <w:sz w:val="19"/>
                                    <w:szCs w:val="19"/>
                                    <w:lang w:val="en-US"/>
                                  </w:rPr>
                                  <w:delText xml:space="preserve"> </w:delText>
                                </w:r>
                                <w:r w:rsidDel="00D56A0B">
                                  <w:rPr>
                                    <w:rFonts w:ascii="Consolas" w:eastAsiaTheme="minorHAnsi" w:hAnsi="Consolas" w:cs="Consolas"/>
                                    <w:color w:val="A31515"/>
                                    <w:sz w:val="19"/>
                                    <w:szCs w:val="19"/>
                                  </w:rPr>
                                  <w:delText>вершины</w:delText>
                                </w:r>
                                <w:r w:rsidRPr="00CA778E" w:rsidDel="00D56A0B">
                                  <w:rPr>
                                    <w:rFonts w:ascii="Consolas" w:eastAsiaTheme="minorHAnsi" w:hAnsi="Consolas" w:cs="Consolas"/>
                                    <w:color w:val="A31515"/>
                                    <w:sz w:val="19"/>
                                    <w:szCs w:val="19"/>
                                    <w:lang w:val="en-US"/>
                                  </w:rPr>
                                  <w:delText xml:space="preserve"> </w:delText>
                                </w:r>
                                <w:r w:rsidDel="00D56A0B">
                                  <w:rPr>
                                    <w:rFonts w:ascii="Consolas" w:eastAsiaTheme="minorHAnsi" w:hAnsi="Consolas" w:cs="Consolas"/>
                                    <w:color w:val="A31515"/>
                                    <w:sz w:val="19"/>
                                    <w:szCs w:val="19"/>
                                  </w:rPr>
                                  <w:delText>примитива</w:delText>
                                </w:r>
                              </w:del>
                            </w:p>
                            <w:p w14:paraId="4415E2E7" w14:textId="77777777" w:rsidR="007F013D" w:rsidRPr="000A63D4" w:rsidDel="00D56A0B" w:rsidRDefault="007F013D" w:rsidP="00B229DC">
                              <w:pPr>
                                <w:widowControl/>
                                <w:adjustRightInd w:val="0"/>
                                <w:rPr>
                                  <w:del w:id="1235" w:author="John Gil" w:date="2022-08-28T20:01:00Z"/>
                                  <w:rFonts w:ascii="Consolas" w:eastAsiaTheme="minorHAnsi" w:hAnsi="Consolas" w:cs="Consolas"/>
                                  <w:color w:val="A31515"/>
                                  <w:sz w:val="19"/>
                                  <w:szCs w:val="19"/>
                                  <w:rPrChange w:id="1236" w:author="John Gil" w:date="2022-08-28T20:00:00Z">
                                    <w:rPr>
                                      <w:del w:id="1237" w:author="John Gil" w:date="2022-08-28T20:01:00Z"/>
                                      <w:rFonts w:ascii="Consolas" w:eastAsiaTheme="minorHAnsi" w:hAnsi="Consolas" w:cs="Consolas"/>
                                      <w:color w:val="A31515"/>
                                      <w:sz w:val="19"/>
                                      <w:szCs w:val="19"/>
                                      <w:lang w:val="en-US"/>
                                    </w:rPr>
                                  </w:rPrChange>
                                </w:rPr>
                              </w:pPr>
                              <w:del w:id="1238" w:author="John Gil" w:date="2022-08-28T20:01:00Z">
                                <w:r w:rsidRPr="000A63D4" w:rsidDel="00D56A0B">
                                  <w:rPr>
                                    <w:rFonts w:ascii="Consolas" w:eastAsiaTheme="minorHAnsi" w:hAnsi="Consolas" w:cs="Consolas"/>
                                    <w:color w:val="A31515"/>
                                    <w:sz w:val="19"/>
                                    <w:szCs w:val="19"/>
                                    <w:rPrChange w:id="1239" w:author="John Gil" w:date="2022-08-28T20:00:00Z">
                                      <w:rPr>
                                        <w:rFonts w:ascii="Consolas" w:eastAsiaTheme="minorHAnsi" w:hAnsi="Consolas" w:cs="Consolas"/>
                                        <w:color w:val="A31515"/>
                                        <w:sz w:val="19"/>
                                        <w:szCs w:val="19"/>
                                        <w:lang w:val="en-US"/>
                                      </w:rPr>
                                    </w:rPrChange>
                                  </w:rPr>
                                  <w:delText>...</w:delText>
                                </w:r>
                              </w:del>
                            </w:p>
                            <w:p w14:paraId="16AE8E2A" w14:textId="77777777" w:rsidR="007F013D" w:rsidDel="00D56A0B" w:rsidRDefault="007F013D" w:rsidP="00B229DC">
                              <w:pPr>
                                <w:widowControl/>
                                <w:adjustRightInd w:val="0"/>
                                <w:rPr>
                                  <w:del w:id="1240" w:author="John Gil" w:date="2022-08-28T20:01:00Z"/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</w:pPr>
                              <w:del w:id="1241" w:author="John Gil" w:date="2022-08-28T20:01:00Z">
                                <w:r w:rsidRPr="000A63D4" w:rsidDel="00D56A0B">
                                  <w:rPr>
                                    <w:rFonts w:ascii="Consolas" w:eastAsiaTheme="minorHAnsi" w:hAnsi="Consolas" w:cs="Consolas"/>
                                    <w:color w:val="A31515"/>
                                    <w:sz w:val="19"/>
                                    <w:szCs w:val="19"/>
                                    <w:rPrChange w:id="1242" w:author="John Gil" w:date="2022-08-28T20:00:00Z">
                                      <w:rPr>
                                        <w:rFonts w:ascii="Consolas" w:eastAsiaTheme="minorHAnsi" w:hAnsi="Consolas" w:cs="Consolas"/>
                                        <w:color w:val="A31515"/>
                                        <w:sz w:val="19"/>
                                        <w:szCs w:val="19"/>
                                        <w:lang w:val="en-US"/>
                                      </w:rPr>
                                    </w:rPrChange>
                                  </w:rPr>
                                  <w:delText xml:space="preserve">    </w:delText>
                                </w:r>
                                <w:r w:rsidDel="00D56A0B">
                                  <w:rPr>
                                    <w:rFonts w:ascii="Consolas" w:eastAsiaTheme="minorHAnsi" w:hAnsi="Consolas" w:cs="Consolas"/>
                                    <w:color w:val="A31515"/>
                                    <w:sz w:val="19"/>
                                    <w:szCs w:val="19"/>
                                  </w:rPr>
                                  <w:delText>//Выходные данные вершинного шейдера</w:delText>
                                </w:r>
                              </w:del>
                            </w:p>
                            <w:p w14:paraId="4190975B" w14:textId="77777777" w:rsidR="007F013D" w:rsidDel="00D56A0B" w:rsidRDefault="007F013D" w:rsidP="00B229DC">
                              <w:pPr>
                                <w:widowControl/>
                                <w:adjustRightInd w:val="0"/>
                                <w:rPr>
                                  <w:del w:id="1243" w:author="John Gil" w:date="2022-08-28T20:01:00Z"/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</w:pPr>
                              <w:del w:id="1244" w:author="John Gil" w:date="2022-08-28T20:01:00Z">
                                <w:r w:rsidDel="00D56A0B">
                                  <w:rPr>
                                    <w:rFonts w:ascii="Consolas" w:eastAsiaTheme="minorHAnsi" w:hAnsi="Consolas" w:cs="Consolas"/>
                                    <w:color w:val="A31515"/>
                                    <w:sz w:val="19"/>
                                    <w:szCs w:val="19"/>
                                  </w:rPr>
                                  <w:delText xml:space="preserve">    out VS_OUT{</w:delText>
                                </w:r>
                              </w:del>
                            </w:p>
                            <w:p w14:paraId="630B5D71" w14:textId="77777777" w:rsidR="007F013D" w:rsidRPr="00CA778E" w:rsidDel="00D56A0B" w:rsidRDefault="007F013D" w:rsidP="00B229DC">
                              <w:pPr>
                                <w:widowControl/>
                                <w:adjustRightInd w:val="0"/>
                                <w:rPr>
                                  <w:del w:id="1245" w:author="John Gil" w:date="2022-08-28T20:01:00Z"/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  <w:lang w:val="en-US"/>
                                </w:rPr>
                              </w:pPr>
                              <w:del w:id="1246" w:author="John Gil" w:date="2022-08-28T20:01:00Z">
                                <w:r w:rsidDel="00D56A0B">
                                  <w:rPr>
                                    <w:rFonts w:ascii="Consolas" w:eastAsiaTheme="minorHAnsi" w:hAnsi="Consolas" w:cs="Consolas"/>
                                    <w:color w:val="A31515"/>
                                    <w:sz w:val="19"/>
                                    <w:szCs w:val="19"/>
                                  </w:rPr>
                                  <w:delText xml:space="preserve">        </w:delText>
                                </w:r>
                                <w:r w:rsidRPr="00CA778E" w:rsidDel="00D56A0B">
                                  <w:rPr>
                                    <w:rFonts w:ascii="Consolas" w:eastAsiaTheme="minorHAnsi" w:hAnsi="Consolas" w:cs="Consolas"/>
                                    <w:color w:val="A31515"/>
                                    <w:sz w:val="19"/>
                                    <w:szCs w:val="19"/>
                                    <w:lang w:val="en-US"/>
                                  </w:rPr>
                                  <w:delText>vec3 outColor;</w:delText>
                                </w:r>
                              </w:del>
                            </w:p>
                            <w:p w14:paraId="460C9AA8" w14:textId="77777777" w:rsidR="007F013D" w:rsidRPr="00CA778E" w:rsidDel="00D56A0B" w:rsidRDefault="007F013D" w:rsidP="00B229DC">
                              <w:pPr>
                                <w:widowControl/>
                                <w:adjustRightInd w:val="0"/>
                                <w:rPr>
                                  <w:del w:id="1247" w:author="John Gil" w:date="2022-08-28T20:01:00Z"/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  <w:lang w:val="en-US"/>
                                </w:rPr>
                              </w:pPr>
                              <w:del w:id="1248" w:author="John Gil" w:date="2022-08-28T20:01:00Z">
                                <w:r w:rsidRPr="00CA778E" w:rsidDel="00D56A0B">
                                  <w:rPr>
                                    <w:rFonts w:ascii="Consolas" w:eastAsiaTheme="minorHAnsi" w:hAnsi="Consolas" w:cs="Consolas"/>
                                    <w:color w:val="A31515"/>
                                    <w:sz w:val="19"/>
                                    <w:szCs w:val="19"/>
                                    <w:lang w:val="en-US"/>
                                  </w:rPr>
                                  <w:delText xml:space="preserve">        vec2 outUV;</w:delText>
                                </w:r>
                              </w:del>
                            </w:p>
                            <w:p w14:paraId="6C95FA5E" w14:textId="77777777" w:rsidR="007F013D" w:rsidRPr="00CA778E" w:rsidDel="00D56A0B" w:rsidRDefault="007F013D" w:rsidP="00B229DC">
                              <w:pPr>
                                <w:widowControl/>
                                <w:adjustRightInd w:val="0"/>
                                <w:rPr>
                                  <w:del w:id="1249" w:author="John Gil" w:date="2022-08-28T20:01:00Z"/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  <w:lang w:val="en-US"/>
                                </w:rPr>
                              </w:pPr>
                              <w:del w:id="1250" w:author="John Gil" w:date="2022-08-28T20:01:00Z">
                                <w:r w:rsidRPr="00CA778E" w:rsidDel="00D56A0B">
                                  <w:rPr>
                                    <w:rFonts w:ascii="Consolas" w:eastAsiaTheme="minorHAnsi" w:hAnsi="Consolas" w:cs="Consolas"/>
                                    <w:color w:val="A31515"/>
                                    <w:sz w:val="19"/>
                                    <w:szCs w:val="19"/>
                                    <w:lang w:val="en-US"/>
                                  </w:rPr>
                                  <w:delText xml:space="preserve">    }vs_out;</w:delText>
                                </w:r>
                              </w:del>
                            </w:p>
                            <w:p w14:paraId="50B2D219" w14:textId="77777777" w:rsidR="007F013D" w:rsidRPr="00CA778E" w:rsidDel="00D56A0B" w:rsidRDefault="007F013D" w:rsidP="00B229DC">
                              <w:pPr>
                                <w:widowControl/>
                                <w:adjustRightInd w:val="0"/>
                                <w:rPr>
                                  <w:del w:id="1251" w:author="John Gil" w:date="2022-08-28T20:01:00Z"/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  <w:lang w:val="en-US"/>
                                </w:rPr>
                              </w:pPr>
                            </w:p>
                            <w:p w14:paraId="7732DCEC" w14:textId="77777777" w:rsidR="007F013D" w:rsidRPr="00CA778E" w:rsidDel="00D56A0B" w:rsidRDefault="007F013D" w:rsidP="00B229DC">
                              <w:pPr>
                                <w:widowControl/>
                                <w:adjustRightInd w:val="0"/>
                                <w:rPr>
                                  <w:del w:id="1252" w:author="John Gil" w:date="2022-08-28T20:01:00Z"/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  <w:lang w:val="en-US"/>
                                </w:rPr>
                              </w:pPr>
                              <w:del w:id="1253" w:author="John Gil" w:date="2022-08-28T20:01:00Z">
                                <w:r w:rsidRPr="00CA778E" w:rsidDel="00D56A0B">
                                  <w:rPr>
                                    <w:rFonts w:ascii="Consolas" w:eastAsiaTheme="minorHAnsi" w:hAnsi="Consolas" w:cs="Consolas"/>
                                    <w:color w:val="A31515"/>
                                    <w:sz w:val="19"/>
                                    <w:szCs w:val="19"/>
                                    <w:lang w:val="en-US"/>
                                  </w:rPr>
                                  <w:delText xml:space="preserve">    void main() { </w:delText>
                                </w:r>
                              </w:del>
                            </w:p>
                            <w:p w14:paraId="755253C0" w14:textId="77777777" w:rsidR="007F013D" w:rsidRPr="00CA778E" w:rsidDel="00D56A0B" w:rsidRDefault="007F013D" w:rsidP="00B229DC">
                              <w:pPr>
                                <w:widowControl/>
                                <w:adjustRightInd w:val="0"/>
                                <w:rPr>
                                  <w:del w:id="1254" w:author="John Gil" w:date="2022-08-28T20:01:00Z"/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  <w:lang w:val="en-US"/>
                                </w:rPr>
                              </w:pPr>
                              <w:del w:id="1255" w:author="John Gil" w:date="2022-08-28T20:01:00Z">
                                <w:r w:rsidRPr="00CA778E" w:rsidDel="00D56A0B">
                                  <w:rPr>
                                    <w:rFonts w:ascii="Consolas" w:eastAsiaTheme="minorHAnsi" w:hAnsi="Consolas" w:cs="Consolas"/>
                                    <w:color w:val="A31515"/>
                                    <w:sz w:val="19"/>
                                    <w:szCs w:val="19"/>
                                    <w:lang w:val="en-US"/>
                                  </w:rPr>
                                  <w:delText xml:space="preserve">       vs_out.outColor = vColor;</w:delText>
                                </w:r>
                              </w:del>
                            </w:p>
                            <w:p w14:paraId="7263DD11" w14:textId="77777777" w:rsidR="007F013D" w:rsidDel="00D56A0B" w:rsidRDefault="007F013D" w:rsidP="00B229DC">
                              <w:pPr>
                                <w:widowControl/>
                                <w:adjustRightInd w:val="0"/>
                                <w:rPr>
                                  <w:del w:id="1256" w:author="John Gil" w:date="2022-08-28T20:01:00Z"/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  <w:lang w:val="en-US"/>
                                </w:rPr>
                              </w:pPr>
                              <w:del w:id="1257" w:author="John Gil" w:date="2022-08-28T20:01:00Z">
                                <w:r w:rsidRPr="00CA778E" w:rsidDel="00D56A0B">
                                  <w:rPr>
                                    <w:rFonts w:ascii="Consolas" w:eastAsiaTheme="minorHAnsi" w:hAnsi="Consolas" w:cs="Consolas"/>
                                    <w:color w:val="A31515"/>
                                    <w:sz w:val="19"/>
                                    <w:szCs w:val="19"/>
                                    <w:lang w:val="en-US"/>
                                  </w:rPr>
                                  <w:delText xml:space="preserve">       </w:delText>
                                </w:r>
                                <w:r w:rsidDel="00D56A0B">
                                  <w:rPr>
                                    <w:rFonts w:ascii="Consolas" w:eastAsiaTheme="minorHAnsi" w:hAnsi="Consolas" w:cs="Consolas"/>
                                    <w:color w:val="A31515"/>
                                    <w:sz w:val="19"/>
                                    <w:szCs w:val="19"/>
                                  </w:rPr>
                                  <w:delText>vs_out.outUV    = vUV;</w:delText>
                                </w:r>
                              </w:del>
                            </w:p>
                            <w:p w14:paraId="7C24B9CD" w14:textId="77777777" w:rsidR="007F013D" w:rsidRPr="00F225B3" w:rsidDel="00D56A0B" w:rsidRDefault="007F013D" w:rsidP="00B229DC">
                              <w:pPr>
                                <w:widowControl/>
                                <w:adjustRightInd w:val="0"/>
                                <w:rPr>
                                  <w:del w:id="1258" w:author="John Gil" w:date="2022-08-28T20:03:00Z"/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  <w:lang w:val="en-US"/>
                                </w:rPr>
                              </w:pPr>
                              <w:del w:id="1259" w:author="John Gil" w:date="2022-08-28T20:03:00Z">
                                <w:r w:rsidDel="00D56A0B"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  <w:lang w:val="en-US"/>
                                  </w:rPr>
                                  <w:delText>...</w:delText>
                                </w:r>
                              </w:del>
                            </w:p>
                            <w:p w14:paraId="27F8EB94" w14:textId="77777777" w:rsidR="007F013D" w:rsidRDefault="007F013D" w:rsidP="00B229DC">
                              <w:pPr>
                                <w:widowControl/>
                                <w:adjustRightInd w:val="0"/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a:graphicData>
                  </a:graphic>
                </wp:inline>
              </w:drawing>
            </mc:Choice>
            <mc:Fallback>
              <w:pict>
                <v:shape w14:anchorId="2B3DAC32" id="_x0000_s1029" type="#_x0000_t202" style="width:467.75pt;height:208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" fillcolor="white [3201]" strokecolor="#4472c4 [3204]" strokeweight="1pt">
                  <v:shadow on="t" color="black" opacity="26214f" origin="-.5,-.5" offset=".74836mm,.74836mm"/>
                  <v:textbox>
                    <w:txbxContent>
                      <w:p w14:paraId="5B73B0FA" w14:textId="3EE94E06" w:rsidR="007F013D" w:rsidRPr="003C2796" w:rsidRDefault="007F013D" w:rsidP="00B229DC">
                        <w:pPr>
                          <w:widowControl/>
                          <w:adjustRightInd w:val="0"/>
                          <w:rPr>
                            <w:ins w:id="1482" w:author="John Gil" w:date="2022-08-28T21:53:00Z"/>
                            <w:rFonts w:ascii="Consolas" w:eastAsiaTheme="minorHAnsi" w:hAnsi="Consolas" w:cs="Consolas"/>
                            <w:color w:val="A31515"/>
                            <w:sz w:val="19"/>
                            <w:szCs w:val="19"/>
                          </w:rPr>
                        </w:pPr>
                        <w:ins w:id="1483" w:author="John Gil" w:date="2022-08-28T21:53:00Z">
                          <w:r w:rsidRPr="003C2796">
                            <w:rPr>
                              <w:rFonts w:ascii="Consolas" w:eastAsiaTheme="minorHAnsi" w:hAnsi="Consolas" w:cs="Consolas"/>
                              <w:color w:val="A31515"/>
                              <w:sz w:val="19"/>
                              <w:szCs w:val="19"/>
                              <w:rPrChange w:id="1484" w:author="John Gil" w:date="2022-08-29T00:09:00Z">
                                <w:rPr>
                                  <w:rFonts w:ascii="Consolas" w:eastAsiaTheme="minorHAnsi" w:hAnsi="Consolas" w:cs="Consolas"/>
                                  <w:color w:val="A31515"/>
                                  <w:sz w:val="19"/>
                                  <w:szCs w:val="19"/>
                                  <w:lang w:val="en-US"/>
                                </w:rPr>
                              </w:rPrChange>
                            </w:rPr>
                            <w:t>...</w:t>
                          </w:r>
                        </w:ins>
                      </w:p>
                      <w:p w14:paraId="67572F37" w14:textId="0D664868" w:rsidR="007F013D" w:rsidRPr="00B229DC" w:rsidRDefault="007F013D" w:rsidP="00B229DC">
                        <w:pPr>
                          <w:widowControl/>
                          <w:adjustRightInd w:val="0"/>
                          <w:rPr>
                            <w:ins w:id="1485" w:author="John Gil" w:date="2022-08-28T21:53:00Z"/>
                            <w:rFonts w:ascii="Consolas" w:eastAsiaTheme="minorHAnsi" w:hAnsi="Consolas" w:cs="Consolas"/>
                            <w:color w:val="A31515"/>
                            <w:sz w:val="19"/>
                            <w:szCs w:val="19"/>
                            <w:rPrChange w:id="1486" w:author="John Gil" w:date="2022-08-28T21:53:00Z">
                              <w:rPr>
                                <w:ins w:id="1487" w:author="John Gil" w:date="2022-08-28T21:53:00Z"/>
                                <w:rFonts w:ascii="Consolas" w:eastAsiaTheme="minorHAnsi" w:hAnsi="Consolas" w:cs="Consolas"/>
                                <w:color w:val="000000"/>
                                <w:sz w:val="19"/>
                                <w:szCs w:val="19"/>
                              </w:rPr>
                            </w:rPrChange>
                          </w:rPr>
                        </w:pPr>
                        <w:ins w:id="1488" w:author="John Gil" w:date="2022-08-28T21:53:00Z">
                          <w:r w:rsidRPr="003C2796">
                            <w:rPr>
                              <w:rFonts w:ascii="Consolas" w:eastAsiaTheme="minorHAnsi" w:hAnsi="Consolas" w:cs="Consolas"/>
                              <w:color w:val="A31515"/>
                              <w:sz w:val="19"/>
                              <w:szCs w:val="19"/>
                              <w:rPrChange w:id="1489" w:author="John Gil" w:date="2022-08-29T00:09:00Z">
                                <w:rPr>
                                  <w:rFonts w:ascii="Consolas" w:eastAsiaTheme="minorHAnsi" w:hAnsi="Consolas" w:cs="Consolas"/>
                                  <w:color w:val="A31515"/>
                                  <w:sz w:val="19"/>
                                  <w:szCs w:val="19"/>
                                  <w:lang w:val="en-US"/>
                                </w:rPr>
                              </w:rPrChange>
                            </w:rPr>
                            <w:t xml:space="preserve">    </w:t>
                          </w:r>
                          <w:r>
                            <w:rPr>
                              <w:rFonts w:ascii="Consolas" w:eastAsiaTheme="minorHAnsi" w:hAnsi="Consolas" w:cs="Consolas"/>
                              <w:color w:val="A31515"/>
                              <w:sz w:val="19"/>
                              <w:szCs w:val="19"/>
                            </w:rPr>
                            <w:t>//Входные данные пиксельного шейдера</w:t>
                          </w:r>
                        </w:ins>
                      </w:p>
                      <w:p w14:paraId="16BB517C" w14:textId="77777777" w:rsidR="007F013D" w:rsidRDefault="007F013D" w:rsidP="00B229DC">
                        <w:pPr>
                          <w:widowControl/>
                          <w:adjustRightInd w:val="0"/>
                          <w:rPr>
                            <w:ins w:id="1490" w:author="John Gil" w:date="2022-08-28T21:53:00Z"/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</w:pPr>
                        <w:ins w:id="1491" w:author="John Gil" w:date="2022-08-28T21:53:00Z">
                          <w:r>
                            <w:rPr>
                              <w:rFonts w:ascii="Consolas" w:eastAsiaTheme="minorHAnsi" w:hAnsi="Consolas" w:cs="Consolas"/>
                              <w:color w:val="A31515"/>
                              <w:sz w:val="19"/>
                              <w:szCs w:val="19"/>
                            </w:rPr>
                            <w:t xml:space="preserve">    </w:t>
                          </w:r>
                          <w:proofErr w:type="spellStart"/>
                          <w:r>
                            <w:rPr>
                              <w:rFonts w:ascii="Consolas" w:eastAsiaTheme="minorHAnsi" w:hAnsi="Consolas" w:cs="Consolas"/>
                              <w:color w:val="A31515"/>
                              <w:sz w:val="19"/>
                              <w:szCs w:val="19"/>
                            </w:rPr>
                            <w:t>in</w:t>
                          </w:r>
                          <w:proofErr w:type="spellEnd"/>
                          <w:r>
                            <w:rPr>
                              <w:rFonts w:ascii="Consolas" w:eastAsiaTheme="minorHAnsi" w:hAnsi="Consolas" w:cs="Consolas"/>
                              <w:color w:val="A31515"/>
                              <w:sz w:val="19"/>
                              <w:szCs w:val="19"/>
                            </w:rPr>
                            <w:t xml:space="preserve"> VS_OUT{</w:t>
                          </w:r>
                        </w:ins>
                      </w:p>
                      <w:p w14:paraId="2B31C93B" w14:textId="77777777" w:rsidR="007F013D" w:rsidRPr="00B229DC" w:rsidRDefault="007F013D" w:rsidP="00B229DC">
                        <w:pPr>
                          <w:widowControl/>
                          <w:adjustRightInd w:val="0"/>
                          <w:rPr>
                            <w:ins w:id="1492" w:author="John Gil" w:date="2022-08-28T21:53:00Z"/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  <w:lang w:val="en-US"/>
                            <w:rPrChange w:id="1493" w:author="John Gil" w:date="2022-08-28T21:53:00Z">
                              <w:rPr>
                                <w:ins w:id="1494" w:author="John Gil" w:date="2022-08-28T21:53:00Z"/>
                                <w:rFonts w:ascii="Consolas" w:eastAsiaTheme="minorHAnsi" w:hAnsi="Consolas" w:cs="Consolas"/>
                                <w:color w:val="000000"/>
                                <w:sz w:val="19"/>
                                <w:szCs w:val="19"/>
                              </w:rPr>
                            </w:rPrChange>
                          </w:rPr>
                        </w:pPr>
                        <w:ins w:id="1495" w:author="John Gil" w:date="2022-08-28T21:53:00Z">
                          <w:r>
                            <w:rPr>
                              <w:rFonts w:ascii="Consolas" w:eastAsiaTheme="minorHAnsi" w:hAnsi="Consolas" w:cs="Consolas"/>
                              <w:color w:val="A31515"/>
                              <w:sz w:val="19"/>
                              <w:szCs w:val="19"/>
                            </w:rPr>
                            <w:t xml:space="preserve">        </w:t>
                          </w:r>
                          <w:r w:rsidRPr="00B229DC">
                            <w:rPr>
                              <w:rFonts w:ascii="Consolas" w:eastAsiaTheme="minorHAnsi" w:hAnsi="Consolas" w:cs="Consolas"/>
                              <w:color w:val="A31515"/>
                              <w:sz w:val="19"/>
                              <w:szCs w:val="19"/>
                              <w:lang w:val="en-US"/>
                              <w:rPrChange w:id="1496" w:author="John Gil" w:date="2022-08-28T21:53:00Z">
                                <w:rPr>
                                  <w:rFonts w:ascii="Consolas" w:eastAsiaTheme="minorHAnsi" w:hAnsi="Consolas" w:cs="Consolas"/>
                                  <w:color w:val="A31515"/>
                                  <w:sz w:val="19"/>
                                  <w:szCs w:val="19"/>
                                </w:rPr>
                              </w:rPrChange>
                            </w:rPr>
                            <w:t xml:space="preserve">vec3 </w:t>
                          </w:r>
                          <w:proofErr w:type="spellStart"/>
                          <w:r w:rsidRPr="00B229DC">
                            <w:rPr>
                              <w:rFonts w:ascii="Consolas" w:eastAsiaTheme="minorHAnsi" w:hAnsi="Consolas" w:cs="Consolas"/>
                              <w:color w:val="A31515"/>
                              <w:sz w:val="19"/>
                              <w:szCs w:val="19"/>
                              <w:lang w:val="en-US"/>
                              <w:rPrChange w:id="1497" w:author="John Gil" w:date="2022-08-28T21:53:00Z">
                                <w:rPr>
                                  <w:rFonts w:ascii="Consolas" w:eastAsiaTheme="minorHAnsi" w:hAnsi="Consolas" w:cs="Consolas"/>
                                  <w:color w:val="A31515"/>
                                  <w:sz w:val="19"/>
                                  <w:szCs w:val="19"/>
                                </w:rPr>
                              </w:rPrChange>
                            </w:rPr>
                            <w:t>outColor</w:t>
                          </w:r>
                          <w:proofErr w:type="spellEnd"/>
                          <w:r w:rsidRPr="00B229DC">
                            <w:rPr>
                              <w:rFonts w:ascii="Consolas" w:eastAsiaTheme="minorHAnsi" w:hAnsi="Consolas" w:cs="Consolas"/>
                              <w:color w:val="A31515"/>
                              <w:sz w:val="19"/>
                              <w:szCs w:val="19"/>
                              <w:lang w:val="en-US"/>
                              <w:rPrChange w:id="1498" w:author="John Gil" w:date="2022-08-28T21:53:00Z">
                                <w:rPr>
                                  <w:rFonts w:ascii="Consolas" w:eastAsiaTheme="minorHAnsi" w:hAnsi="Consolas" w:cs="Consolas"/>
                                  <w:color w:val="A31515"/>
                                  <w:sz w:val="19"/>
                                  <w:szCs w:val="19"/>
                                </w:rPr>
                              </w:rPrChange>
                            </w:rPr>
                            <w:t>;</w:t>
                          </w:r>
                        </w:ins>
                      </w:p>
                      <w:p w14:paraId="3001A557" w14:textId="77777777" w:rsidR="007F013D" w:rsidRPr="00B229DC" w:rsidRDefault="007F013D" w:rsidP="00B229DC">
                        <w:pPr>
                          <w:widowControl/>
                          <w:adjustRightInd w:val="0"/>
                          <w:rPr>
                            <w:ins w:id="1499" w:author="John Gil" w:date="2022-08-28T21:53:00Z"/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  <w:lang w:val="en-US"/>
                            <w:rPrChange w:id="1500" w:author="John Gil" w:date="2022-08-28T21:53:00Z">
                              <w:rPr>
                                <w:ins w:id="1501" w:author="John Gil" w:date="2022-08-28T21:53:00Z"/>
                                <w:rFonts w:ascii="Consolas" w:eastAsiaTheme="minorHAnsi" w:hAnsi="Consolas" w:cs="Consolas"/>
                                <w:color w:val="000000"/>
                                <w:sz w:val="19"/>
                                <w:szCs w:val="19"/>
                              </w:rPr>
                            </w:rPrChange>
                          </w:rPr>
                        </w:pPr>
                        <w:ins w:id="1502" w:author="John Gil" w:date="2022-08-28T21:53:00Z">
                          <w:r w:rsidRPr="00B229DC">
                            <w:rPr>
                              <w:rFonts w:ascii="Consolas" w:eastAsiaTheme="minorHAnsi" w:hAnsi="Consolas" w:cs="Consolas"/>
                              <w:color w:val="A31515"/>
                              <w:sz w:val="19"/>
                              <w:szCs w:val="19"/>
                              <w:lang w:val="en-US"/>
                              <w:rPrChange w:id="1503" w:author="John Gil" w:date="2022-08-28T21:53:00Z">
                                <w:rPr>
                                  <w:rFonts w:ascii="Consolas" w:eastAsiaTheme="minorHAnsi" w:hAnsi="Consolas" w:cs="Consolas"/>
                                  <w:color w:val="A31515"/>
                                  <w:sz w:val="19"/>
                                  <w:szCs w:val="19"/>
                                </w:rPr>
                              </w:rPrChange>
                            </w:rPr>
                            <w:t xml:space="preserve">        vec2 </w:t>
                          </w:r>
                          <w:proofErr w:type="spellStart"/>
                          <w:r w:rsidRPr="00B229DC">
                            <w:rPr>
                              <w:rFonts w:ascii="Consolas" w:eastAsiaTheme="minorHAnsi" w:hAnsi="Consolas" w:cs="Consolas"/>
                              <w:color w:val="A31515"/>
                              <w:sz w:val="19"/>
                              <w:szCs w:val="19"/>
                              <w:lang w:val="en-US"/>
                              <w:rPrChange w:id="1504" w:author="John Gil" w:date="2022-08-28T21:53:00Z">
                                <w:rPr>
                                  <w:rFonts w:ascii="Consolas" w:eastAsiaTheme="minorHAnsi" w:hAnsi="Consolas" w:cs="Consolas"/>
                                  <w:color w:val="A31515"/>
                                  <w:sz w:val="19"/>
                                  <w:szCs w:val="19"/>
                                </w:rPr>
                              </w:rPrChange>
                            </w:rPr>
                            <w:t>outUV</w:t>
                          </w:r>
                          <w:proofErr w:type="spellEnd"/>
                          <w:r w:rsidRPr="00B229DC">
                            <w:rPr>
                              <w:rFonts w:ascii="Consolas" w:eastAsiaTheme="minorHAnsi" w:hAnsi="Consolas" w:cs="Consolas"/>
                              <w:color w:val="A31515"/>
                              <w:sz w:val="19"/>
                              <w:szCs w:val="19"/>
                              <w:lang w:val="en-US"/>
                              <w:rPrChange w:id="1505" w:author="John Gil" w:date="2022-08-28T21:53:00Z">
                                <w:rPr>
                                  <w:rFonts w:ascii="Consolas" w:eastAsiaTheme="minorHAnsi" w:hAnsi="Consolas" w:cs="Consolas"/>
                                  <w:color w:val="A31515"/>
                                  <w:sz w:val="19"/>
                                  <w:szCs w:val="19"/>
                                </w:rPr>
                              </w:rPrChange>
                            </w:rPr>
                            <w:t>;</w:t>
                          </w:r>
                        </w:ins>
                      </w:p>
                      <w:p w14:paraId="4A30CA54" w14:textId="77777777" w:rsidR="007F013D" w:rsidRPr="00B229DC" w:rsidRDefault="007F013D" w:rsidP="00B229DC">
                        <w:pPr>
                          <w:widowControl/>
                          <w:adjustRightInd w:val="0"/>
                          <w:rPr>
                            <w:ins w:id="1506" w:author="John Gil" w:date="2022-08-28T21:53:00Z"/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  <w:lang w:val="en-US"/>
                            <w:rPrChange w:id="1507" w:author="John Gil" w:date="2022-08-28T21:53:00Z">
                              <w:rPr>
                                <w:ins w:id="1508" w:author="John Gil" w:date="2022-08-28T21:53:00Z"/>
                                <w:rFonts w:ascii="Consolas" w:eastAsiaTheme="minorHAnsi" w:hAnsi="Consolas" w:cs="Consolas"/>
                                <w:color w:val="000000"/>
                                <w:sz w:val="19"/>
                                <w:szCs w:val="19"/>
                              </w:rPr>
                            </w:rPrChange>
                          </w:rPr>
                        </w:pPr>
                        <w:ins w:id="1509" w:author="John Gil" w:date="2022-08-28T21:53:00Z">
                          <w:r w:rsidRPr="00B229DC">
                            <w:rPr>
                              <w:rFonts w:ascii="Consolas" w:eastAsiaTheme="minorHAnsi" w:hAnsi="Consolas" w:cs="Consolas"/>
                              <w:color w:val="A31515"/>
                              <w:sz w:val="19"/>
                              <w:szCs w:val="19"/>
                              <w:lang w:val="en-US"/>
                              <w:rPrChange w:id="1510" w:author="John Gil" w:date="2022-08-28T21:53:00Z">
                                <w:rPr>
                                  <w:rFonts w:ascii="Consolas" w:eastAsiaTheme="minorHAnsi" w:hAnsi="Consolas" w:cs="Consolas"/>
                                  <w:color w:val="A31515"/>
                                  <w:sz w:val="19"/>
                                  <w:szCs w:val="19"/>
                                </w:rPr>
                              </w:rPrChange>
                            </w:rPr>
                            <w:t xml:space="preserve">    }</w:t>
                          </w:r>
                          <w:proofErr w:type="spellStart"/>
                          <w:r w:rsidRPr="00B229DC">
                            <w:rPr>
                              <w:rFonts w:ascii="Consolas" w:eastAsiaTheme="minorHAnsi" w:hAnsi="Consolas" w:cs="Consolas"/>
                              <w:color w:val="A31515"/>
                              <w:sz w:val="19"/>
                              <w:szCs w:val="19"/>
                              <w:lang w:val="en-US"/>
                              <w:rPrChange w:id="1511" w:author="John Gil" w:date="2022-08-28T21:53:00Z">
                                <w:rPr>
                                  <w:rFonts w:ascii="Consolas" w:eastAsiaTheme="minorHAnsi" w:hAnsi="Consolas" w:cs="Consolas"/>
                                  <w:color w:val="A31515"/>
                                  <w:sz w:val="19"/>
                                  <w:szCs w:val="19"/>
                                </w:rPr>
                              </w:rPrChange>
                            </w:rPr>
                            <w:t>fs_in</w:t>
                          </w:r>
                          <w:proofErr w:type="spellEnd"/>
                          <w:r w:rsidRPr="00B229DC">
                            <w:rPr>
                              <w:rFonts w:ascii="Consolas" w:eastAsiaTheme="minorHAnsi" w:hAnsi="Consolas" w:cs="Consolas"/>
                              <w:color w:val="A31515"/>
                              <w:sz w:val="19"/>
                              <w:szCs w:val="19"/>
                              <w:lang w:val="en-US"/>
                              <w:rPrChange w:id="1512" w:author="John Gil" w:date="2022-08-28T21:53:00Z">
                                <w:rPr>
                                  <w:rFonts w:ascii="Consolas" w:eastAsiaTheme="minorHAnsi" w:hAnsi="Consolas" w:cs="Consolas"/>
                                  <w:color w:val="A31515"/>
                                  <w:sz w:val="19"/>
                                  <w:szCs w:val="19"/>
                                </w:rPr>
                              </w:rPrChange>
                            </w:rPr>
                            <w:t>;</w:t>
                          </w:r>
                        </w:ins>
                      </w:p>
                      <w:p w14:paraId="4CCEDC8B" w14:textId="77777777" w:rsidR="007F013D" w:rsidRPr="00B229DC" w:rsidRDefault="007F013D" w:rsidP="00B229DC">
                        <w:pPr>
                          <w:widowControl/>
                          <w:adjustRightInd w:val="0"/>
                          <w:rPr>
                            <w:ins w:id="1513" w:author="John Gil" w:date="2022-08-28T21:53:00Z"/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  <w:lang w:val="en-US"/>
                            <w:rPrChange w:id="1514" w:author="John Gil" w:date="2022-08-28T21:53:00Z">
                              <w:rPr>
                                <w:ins w:id="1515" w:author="John Gil" w:date="2022-08-28T21:53:00Z"/>
                                <w:rFonts w:ascii="Consolas" w:eastAsiaTheme="minorHAnsi" w:hAnsi="Consolas" w:cs="Consolas"/>
                                <w:color w:val="000000"/>
                                <w:sz w:val="19"/>
                                <w:szCs w:val="19"/>
                              </w:rPr>
                            </w:rPrChange>
                          </w:rPr>
                        </w:pPr>
                      </w:p>
                      <w:p w14:paraId="36EFAD25" w14:textId="77777777" w:rsidR="007F013D" w:rsidRDefault="007F013D" w:rsidP="00B229DC">
                        <w:pPr>
                          <w:widowControl/>
                          <w:adjustRightInd w:val="0"/>
                          <w:rPr>
                            <w:ins w:id="1516" w:author="John Gil" w:date="2022-08-28T21:53:00Z"/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</w:pPr>
                        <w:ins w:id="1517" w:author="John Gil" w:date="2022-08-28T21:53:00Z">
                          <w:r w:rsidRPr="00B229DC">
                            <w:rPr>
                              <w:rFonts w:ascii="Consolas" w:eastAsiaTheme="minorHAnsi" w:hAnsi="Consolas" w:cs="Consolas"/>
                              <w:color w:val="A31515"/>
                              <w:sz w:val="19"/>
                              <w:szCs w:val="19"/>
                              <w:lang w:val="en-US"/>
                              <w:rPrChange w:id="1518" w:author="John Gil" w:date="2022-08-28T21:53:00Z">
                                <w:rPr>
                                  <w:rFonts w:ascii="Consolas" w:eastAsiaTheme="minorHAnsi" w:hAnsi="Consolas" w:cs="Consolas"/>
                                  <w:color w:val="A31515"/>
                                  <w:sz w:val="19"/>
                                  <w:szCs w:val="19"/>
                                </w:rPr>
                              </w:rPrChange>
                            </w:rPr>
                            <w:t xml:space="preserve">    </w:t>
                          </w:r>
                          <w:proofErr w:type="spellStart"/>
                          <w:r>
                            <w:rPr>
                              <w:rFonts w:ascii="Consolas" w:eastAsiaTheme="minorHAnsi" w:hAnsi="Consolas" w:cs="Consolas"/>
                              <w:color w:val="A31515"/>
                              <w:sz w:val="19"/>
                              <w:szCs w:val="19"/>
                            </w:rPr>
                            <w:t>out</w:t>
                          </w:r>
                          <w:proofErr w:type="spellEnd"/>
                          <w:r>
                            <w:rPr>
                              <w:rFonts w:ascii="Consolas" w:eastAsiaTheme="minorHAnsi" w:hAnsi="Consolas" w:cs="Consolas"/>
                              <w:color w:val="A31515"/>
                              <w:sz w:val="19"/>
                              <w:szCs w:val="19"/>
                            </w:rPr>
                            <w:t xml:space="preserve"> vec4 </w:t>
                          </w:r>
                          <w:proofErr w:type="spellStart"/>
                          <w:r>
                            <w:rPr>
                              <w:rFonts w:ascii="Consolas" w:eastAsiaTheme="minorHAnsi" w:hAnsi="Consolas" w:cs="Consolas"/>
                              <w:color w:val="A31515"/>
                              <w:sz w:val="19"/>
                              <w:szCs w:val="19"/>
                            </w:rPr>
                            <w:t>fragColor</w:t>
                          </w:r>
                          <w:proofErr w:type="spellEnd"/>
                          <w:r>
                            <w:rPr>
                              <w:rFonts w:ascii="Consolas" w:eastAsiaTheme="minorHAnsi" w:hAnsi="Consolas" w:cs="Consolas"/>
                              <w:color w:val="A31515"/>
                              <w:sz w:val="19"/>
                              <w:szCs w:val="19"/>
                            </w:rPr>
                            <w:t>;                  //Выходной цвет пикселя</w:t>
                          </w:r>
                        </w:ins>
                      </w:p>
                      <w:p w14:paraId="23D22675" w14:textId="77777777" w:rsidR="007F013D" w:rsidRDefault="007F013D" w:rsidP="00B229DC">
                        <w:pPr>
                          <w:widowControl/>
                          <w:adjustRightInd w:val="0"/>
                          <w:rPr>
                            <w:ins w:id="1519" w:author="John Gil" w:date="2022-08-28T21:53:00Z"/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</w:pPr>
                      </w:p>
                      <w:p w14:paraId="501A0AF4" w14:textId="77777777" w:rsidR="007F013D" w:rsidRPr="00B229DC" w:rsidRDefault="007F013D" w:rsidP="00B229DC">
                        <w:pPr>
                          <w:widowControl/>
                          <w:adjustRightInd w:val="0"/>
                          <w:rPr>
                            <w:ins w:id="1520" w:author="John Gil" w:date="2022-08-28T21:53:00Z"/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  <w:lang w:val="en-US"/>
                            <w:rPrChange w:id="1521" w:author="John Gil" w:date="2022-08-28T21:53:00Z">
                              <w:rPr>
                                <w:ins w:id="1522" w:author="John Gil" w:date="2022-08-28T21:53:00Z"/>
                                <w:rFonts w:ascii="Consolas" w:eastAsiaTheme="minorHAnsi" w:hAnsi="Consolas" w:cs="Consolas"/>
                                <w:color w:val="000000"/>
                                <w:sz w:val="19"/>
                                <w:szCs w:val="19"/>
                              </w:rPr>
                            </w:rPrChange>
                          </w:rPr>
                        </w:pPr>
                        <w:ins w:id="1523" w:author="John Gil" w:date="2022-08-28T21:53:00Z">
                          <w:r>
                            <w:rPr>
                              <w:rFonts w:ascii="Consolas" w:eastAsiaTheme="minorHAnsi" w:hAnsi="Consolas" w:cs="Consolas"/>
                              <w:color w:val="A31515"/>
                              <w:sz w:val="19"/>
                              <w:szCs w:val="19"/>
                            </w:rPr>
                            <w:t xml:space="preserve">    </w:t>
                          </w:r>
                          <w:r w:rsidRPr="00B229DC">
                            <w:rPr>
                              <w:rFonts w:ascii="Consolas" w:eastAsiaTheme="minorHAnsi" w:hAnsi="Consolas" w:cs="Consolas"/>
                              <w:color w:val="A31515"/>
                              <w:sz w:val="19"/>
                              <w:szCs w:val="19"/>
                              <w:lang w:val="en-US"/>
                              <w:rPrChange w:id="1524" w:author="John Gil" w:date="2022-08-28T21:53:00Z">
                                <w:rPr>
                                  <w:rFonts w:ascii="Consolas" w:eastAsiaTheme="minorHAnsi" w:hAnsi="Consolas" w:cs="Consolas"/>
                                  <w:color w:val="A31515"/>
                                  <w:sz w:val="19"/>
                                  <w:szCs w:val="19"/>
                                </w:rPr>
                              </w:rPrChange>
                            </w:rPr>
                            <w:t>uniform sampler2D texture_1;</w:t>
                          </w:r>
                        </w:ins>
                      </w:p>
                      <w:p w14:paraId="1223122D" w14:textId="77777777" w:rsidR="007F013D" w:rsidRPr="00B229DC" w:rsidRDefault="007F013D" w:rsidP="00B229DC">
                        <w:pPr>
                          <w:widowControl/>
                          <w:adjustRightInd w:val="0"/>
                          <w:rPr>
                            <w:ins w:id="1525" w:author="John Gil" w:date="2022-08-28T21:53:00Z"/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  <w:lang w:val="en-US"/>
                            <w:rPrChange w:id="1526" w:author="John Gil" w:date="2022-08-28T21:53:00Z">
                              <w:rPr>
                                <w:ins w:id="1527" w:author="John Gil" w:date="2022-08-28T21:53:00Z"/>
                                <w:rFonts w:ascii="Consolas" w:eastAsiaTheme="minorHAnsi" w:hAnsi="Consolas" w:cs="Consolas"/>
                                <w:color w:val="000000"/>
                                <w:sz w:val="19"/>
                                <w:szCs w:val="19"/>
                              </w:rPr>
                            </w:rPrChange>
                          </w:rPr>
                        </w:pPr>
                      </w:p>
                      <w:p w14:paraId="667D1286" w14:textId="77777777" w:rsidR="007F013D" w:rsidRPr="00B229DC" w:rsidRDefault="007F013D" w:rsidP="00B229DC">
                        <w:pPr>
                          <w:widowControl/>
                          <w:adjustRightInd w:val="0"/>
                          <w:rPr>
                            <w:ins w:id="1528" w:author="John Gil" w:date="2022-08-28T21:53:00Z"/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  <w:lang w:val="en-US"/>
                            <w:rPrChange w:id="1529" w:author="John Gil" w:date="2022-08-28T21:53:00Z">
                              <w:rPr>
                                <w:ins w:id="1530" w:author="John Gil" w:date="2022-08-28T21:53:00Z"/>
                                <w:rFonts w:ascii="Consolas" w:eastAsiaTheme="minorHAnsi" w:hAnsi="Consolas" w:cs="Consolas"/>
                                <w:color w:val="000000"/>
                                <w:sz w:val="19"/>
                                <w:szCs w:val="19"/>
                              </w:rPr>
                            </w:rPrChange>
                          </w:rPr>
                        </w:pPr>
                        <w:ins w:id="1531" w:author="John Gil" w:date="2022-08-28T21:53:00Z">
                          <w:r w:rsidRPr="00B229DC">
                            <w:rPr>
                              <w:rFonts w:ascii="Consolas" w:eastAsiaTheme="minorHAnsi" w:hAnsi="Consolas" w:cs="Consolas"/>
                              <w:color w:val="A31515"/>
                              <w:sz w:val="19"/>
                              <w:szCs w:val="19"/>
                              <w:lang w:val="en-US"/>
                              <w:rPrChange w:id="1532" w:author="John Gil" w:date="2022-08-28T21:53:00Z">
                                <w:rPr>
                                  <w:rFonts w:ascii="Consolas" w:eastAsiaTheme="minorHAnsi" w:hAnsi="Consolas" w:cs="Consolas"/>
                                  <w:color w:val="A31515"/>
                                  <w:sz w:val="19"/>
                                  <w:szCs w:val="19"/>
                                </w:rPr>
                              </w:rPrChange>
                            </w:rPr>
                            <w:t xml:space="preserve">    void main() { </w:t>
                          </w:r>
                        </w:ins>
                      </w:p>
                      <w:p w14:paraId="673C9823" w14:textId="77777777" w:rsidR="007F013D" w:rsidRPr="00B229DC" w:rsidRDefault="007F013D" w:rsidP="00B229DC">
                        <w:pPr>
                          <w:widowControl/>
                          <w:adjustRightInd w:val="0"/>
                          <w:rPr>
                            <w:ins w:id="1533" w:author="John Gil" w:date="2022-08-28T21:53:00Z"/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  <w:lang w:val="en-US"/>
                            <w:rPrChange w:id="1534" w:author="John Gil" w:date="2022-08-28T21:53:00Z">
                              <w:rPr>
                                <w:ins w:id="1535" w:author="John Gil" w:date="2022-08-28T21:53:00Z"/>
                                <w:rFonts w:ascii="Consolas" w:eastAsiaTheme="minorHAnsi" w:hAnsi="Consolas" w:cs="Consolas"/>
                                <w:color w:val="000000"/>
                                <w:sz w:val="19"/>
                                <w:szCs w:val="19"/>
                              </w:rPr>
                            </w:rPrChange>
                          </w:rPr>
                        </w:pPr>
                        <w:ins w:id="1536" w:author="John Gil" w:date="2022-08-28T21:53:00Z">
                          <w:r w:rsidRPr="00B229DC">
                            <w:rPr>
                              <w:rFonts w:ascii="Consolas" w:eastAsiaTheme="minorHAnsi" w:hAnsi="Consolas" w:cs="Consolas"/>
                              <w:color w:val="A31515"/>
                              <w:sz w:val="19"/>
                              <w:szCs w:val="19"/>
                              <w:lang w:val="en-US"/>
                              <w:rPrChange w:id="1537" w:author="John Gil" w:date="2022-08-28T21:53:00Z">
                                <w:rPr>
                                  <w:rFonts w:ascii="Consolas" w:eastAsiaTheme="minorHAnsi" w:hAnsi="Consolas" w:cs="Consolas"/>
                                  <w:color w:val="A31515"/>
                                  <w:sz w:val="19"/>
                                  <w:szCs w:val="19"/>
                                </w:rPr>
                              </w:rPrChange>
                            </w:rPr>
                            <w:t xml:space="preserve">       vec3 </w:t>
                          </w:r>
                          <w:proofErr w:type="spellStart"/>
                          <w:r w:rsidRPr="00B229DC">
                            <w:rPr>
                              <w:rFonts w:ascii="Consolas" w:eastAsiaTheme="minorHAnsi" w:hAnsi="Consolas" w:cs="Consolas"/>
                              <w:color w:val="A31515"/>
                              <w:sz w:val="19"/>
                              <w:szCs w:val="19"/>
                              <w:lang w:val="en-US"/>
                              <w:rPrChange w:id="1538" w:author="John Gil" w:date="2022-08-28T21:53:00Z">
                                <w:rPr>
                                  <w:rFonts w:ascii="Consolas" w:eastAsiaTheme="minorHAnsi" w:hAnsi="Consolas" w:cs="Consolas"/>
                                  <w:color w:val="A31515"/>
                                  <w:sz w:val="19"/>
                                  <w:szCs w:val="19"/>
                                </w:rPr>
                              </w:rPrChange>
                            </w:rPr>
                            <w:t>texture_color</w:t>
                          </w:r>
                          <w:proofErr w:type="spellEnd"/>
                          <w:r w:rsidRPr="00B229DC">
                            <w:rPr>
                              <w:rFonts w:ascii="Consolas" w:eastAsiaTheme="minorHAnsi" w:hAnsi="Consolas" w:cs="Consolas"/>
                              <w:color w:val="A31515"/>
                              <w:sz w:val="19"/>
                              <w:szCs w:val="19"/>
                              <w:lang w:val="en-US"/>
                              <w:rPrChange w:id="1539" w:author="John Gil" w:date="2022-08-28T21:53:00Z">
                                <w:rPr>
                                  <w:rFonts w:ascii="Consolas" w:eastAsiaTheme="minorHAnsi" w:hAnsi="Consolas" w:cs="Consolas"/>
                                  <w:color w:val="A31515"/>
                                  <w:sz w:val="19"/>
                                  <w:szCs w:val="19"/>
                                </w:rPr>
                              </w:rPrChange>
                            </w:rPr>
                            <w:t xml:space="preserve"> = vec3(texture(texture_1, </w:t>
                          </w:r>
                          <w:proofErr w:type="spellStart"/>
                          <w:r w:rsidRPr="00B229DC">
                            <w:rPr>
                              <w:rFonts w:ascii="Consolas" w:eastAsiaTheme="minorHAnsi" w:hAnsi="Consolas" w:cs="Consolas"/>
                              <w:color w:val="A31515"/>
                              <w:sz w:val="19"/>
                              <w:szCs w:val="19"/>
                              <w:lang w:val="en-US"/>
                              <w:rPrChange w:id="1540" w:author="John Gil" w:date="2022-08-28T21:53:00Z">
                                <w:rPr>
                                  <w:rFonts w:ascii="Consolas" w:eastAsiaTheme="minorHAnsi" w:hAnsi="Consolas" w:cs="Consolas"/>
                                  <w:color w:val="A31515"/>
                                  <w:sz w:val="19"/>
                                  <w:szCs w:val="19"/>
                                </w:rPr>
                              </w:rPrChange>
                            </w:rPr>
                            <w:t>fs_in.outUV</w:t>
                          </w:r>
                          <w:proofErr w:type="spellEnd"/>
                          <w:r w:rsidRPr="00B229DC">
                            <w:rPr>
                              <w:rFonts w:ascii="Consolas" w:eastAsiaTheme="minorHAnsi" w:hAnsi="Consolas" w:cs="Consolas"/>
                              <w:color w:val="A31515"/>
                              <w:sz w:val="19"/>
                              <w:szCs w:val="19"/>
                              <w:lang w:val="en-US"/>
                              <w:rPrChange w:id="1541" w:author="John Gil" w:date="2022-08-28T21:53:00Z">
                                <w:rPr>
                                  <w:rFonts w:ascii="Consolas" w:eastAsiaTheme="minorHAnsi" w:hAnsi="Consolas" w:cs="Consolas"/>
                                  <w:color w:val="A31515"/>
                                  <w:sz w:val="19"/>
                                  <w:szCs w:val="19"/>
                                </w:rPr>
                              </w:rPrChange>
                            </w:rPr>
                            <w:t xml:space="preserve">));     </w:t>
                          </w:r>
                        </w:ins>
                      </w:p>
                      <w:p w14:paraId="1AA5616A" w14:textId="77777777" w:rsidR="007F013D" w:rsidRPr="00B229DC" w:rsidRDefault="007F013D" w:rsidP="00B229DC">
                        <w:pPr>
                          <w:widowControl/>
                          <w:adjustRightInd w:val="0"/>
                          <w:rPr>
                            <w:ins w:id="1542" w:author="John Gil" w:date="2022-08-28T21:53:00Z"/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  <w:lang w:val="en-US"/>
                            <w:rPrChange w:id="1543" w:author="John Gil" w:date="2022-08-28T21:53:00Z">
                              <w:rPr>
                                <w:ins w:id="1544" w:author="John Gil" w:date="2022-08-28T21:53:00Z"/>
                                <w:rFonts w:ascii="Consolas" w:eastAsiaTheme="minorHAnsi" w:hAnsi="Consolas" w:cs="Consolas"/>
                                <w:color w:val="000000"/>
                                <w:sz w:val="19"/>
                                <w:szCs w:val="19"/>
                              </w:rPr>
                            </w:rPrChange>
                          </w:rPr>
                        </w:pPr>
                      </w:p>
                      <w:p w14:paraId="5596EC29" w14:textId="77777777" w:rsidR="007F013D" w:rsidRPr="00B229DC" w:rsidRDefault="007F013D" w:rsidP="00B229DC">
                        <w:pPr>
                          <w:widowControl/>
                          <w:adjustRightInd w:val="0"/>
                          <w:rPr>
                            <w:ins w:id="1545" w:author="John Gil" w:date="2022-08-28T21:53:00Z"/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  <w:lang w:val="en-US"/>
                            <w:rPrChange w:id="1546" w:author="John Gil" w:date="2022-08-28T21:53:00Z">
                              <w:rPr>
                                <w:ins w:id="1547" w:author="John Gil" w:date="2022-08-28T21:53:00Z"/>
                                <w:rFonts w:ascii="Consolas" w:eastAsiaTheme="minorHAnsi" w:hAnsi="Consolas" w:cs="Consolas"/>
                                <w:color w:val="000000"/>
                                <w:sz w:val="19"/>
                                <w:szCs w:val="19"/>
                              </w:rPr>
                            </w:rPrChange>
                          </w:rPr>
                        </w:pPr>
                        <w:ins w:id="1548" w:author="John Gil" w:date="2022-08-28T21:53:00Z">
                          <w:r w:rsidRPr="00B229DC">
                            <w:rPr>
                              <w:rFonts w:ascii="Consolas" w:eastAsiaTheme="minorHAnsi" w:hAnsi="Consolas" w:cs="Consolas"/>
                              <w:color w:val="A31515"/>
                              <w:sz w:val="19"/>
                              <w:szCs w:val="19"/>
                              <w:lang w:val="en-US"/>
                              <w:rPrChange w:id="1549" w:author="John Gil" w:date="2022-08-28T21:53:00Z">
                                <w:rPr>
                                  <w:rFonts w:ascii="Consolas" w:eastAsiaTheme="minorHAnsi" w:hAnsi="Consolas" w:cs="Consolas"/>
                                  <w:color w:val="A31515"/>
                                  <w:sz w:val="19"/>
                                  <w:szCs w:val="19"/>
                                </w:rPr>
                              </w:rPrChange>
                            </w:rPr>
                            <w:t xml:space="preserve">       </w:t>
                          </w:r>
                          <w:proofErr w:type="spellStart"/>
                          <w:r w:rsidRPr="00B229DC">
                            <w:rPr>
                              <w:rFonts w:ascii="Consolas" w:eastAsiaTheme="minorHAnsi" w:hAnsi="Consolas" w:cs="Consolas"/>
                              <w:color w:val="A31515"/>
                              <w:sz w:val="19"/>
                              <w:szCs w:val="19"/>
                              <w:lang w:val="en-US"/>
                              <w:rPrChange w:id="1550" w:author="John Gil" w:date="2022-08-28T21:53:00Z">
                                <w:rPr>
                                  <w:rFonts w:ascii="Consolas" w:eastAsiaTheme="minorHAnsi" w:hAnsi="Consolas" w:cs="Consolas"/>
                                  <w:color w:val="A31515"/>
                                  <w:sz w:val="19"/>
                                  <w:szCs w:val="19"/>
                                </w:rPr>
                              </w:rPrChange>
                            </w:rPr>
                            <w:t>fragColor</w:t>
                          </w:r>
                          <w:proofErr w:type="spellEnd"/>
                          <w:r w:rsidRPr="00B229DC">
                            <w:rPr>
                              <w:rFonts w:ascii="Consolas" w:eastAsiaTheme="minorHAnsi" w:hAnsi="Consolas" w:cs="Consolas"/>
                              <w:color w:val="A31515"/>
                              <w:sz w:val="19"/>
                              <w:szCs w:val="19"/>
                              <w:lang w:val="en-US"/>
                              <w:rPrChange w:id="1551" w:author="John Gil" w:date="2022-08-28T21:53:00Z">
                                <w:rPr>
                                  <w:rFonts w:ascii="Consolas" w:eastAsiaTheme="minorHAnsi" w:hAnsi="Consolas" w:cs="Consolas"/>
                                  <w:color w:val="A31515"/>
                                  <w:sz w:val="19"/>
                                  <w:szCs w:val="19"/>
                                </w:rPr>
                              </w:rPrChange>
                            </w:rPr>
                            <w:t xml:space="preserve"> = vec4(</w:t>
                          </w:r>
                          <w:proofErr w:type="spellStart"/>
                          <w:r w:rsidRPr="00B229DC">
                            <w:rPr>
                              <w:rFonts w:ascii="Consolas" w:eastAsiaTheme="minorHAnsi" w:hAnsi="Consolas" w:cs="Consolas"/>
                              <w:color w:val="A31515"/>
                              <w:sz w:val="19"/>
                              <w:szCs w:val="19"/>
                              <w:lang w:val="en-US"/>
                              <w:rPrChange w:id="1552" w:author="John Gil" w:date="2022-08-28T21:53:00Z">
                                <w:rPr>
                                  <w:rFonts w:ascii="Consolas" w:eastAsiaTheme="minorHAnsi" w:hAnsi="Consolas" w:cs="Consolas"/>
                                  <w:color w:val="A31515"/>
                                  <w:sz w:val="19"/>
                                  <w:szCs w:val="19"/>
                                </w:rPr>
                              </w:rPrChange>
                            </w:rPr>
                            <w:t>texture_color.r</w:t>
                          </w:r>
                          <w:proofErr w:type="spellEnd"/>
                          <w:r w:rsidRPr="00B229DC">
                            <w:rPr>
                              <w:rFonts w:ascii="Consolas" w:eastAsiaTheme="minorHAnsi" w:hAnsi="Consolas" w:cs="Consolas"/>
                              <w:color w:val="A31515"/>
                              <w:sz w:val="19"/>
                              <w:szCs w:val="19"/>
                              <w:lang w:val="en-US"/>
                              <w:rPrChange w:id="1553" w:author="John Gil" w:date="2022-08-28T21:53:00Z">
                                <w:rPr>
                                  <w:rFonts w:ascii="Consolas" w:eastAsiaTheme="minorHAnsi" w:hAnsi="Consolas" w:cs="Consolas"/>
                                  <w:color w:val="A31515"/>
                                  <w:sz w:val="19"/>
                                  <w:szCs w:val="19"/>
                                </w:rPr>
                              </w:rPrChange>
                            </w:rPr>
                            <w:t xml:space="preserve">, </w:t>
                          </w:r>
                          <w:proofErr w:type="spellStart"/>
                          <w:r w:rsidRPr="00B229DC">
                            <w:rPr>
                              <w:rFonts w:ascii="Consolas" w:eastAsiaTheme="minorHAnsi" w:hAnsi="Consolas" w:cs="Consolas"/>
                              <w:color w:val="A31515"/>
                              <w:sz w:val="19"/>
                              <w:szCs w:val="19"/>
                              <w:lang w:val="en-US"/>
                              <w:rPrChange w:id="1554" w:author="John Gil" w:date="2022-08-28T21:53:00Z">
                                <w:rPr>
                                  <w:rFonts w:ascii="Consolas" w:eastAsiaTheme="minorHAnsi" w:hAnsi="Consolas" w:cs="Consolas"/>
                                  <w:color w:val="A31515"/>
                                  <w:sz w:val="19"/>
                                  <w:szCs w:val="19"/>
                                </w:rPr>
                              </w:rPrChange>
                            </w:rPr>
                            <w:t>texture_color.g</w:t>
                          </w:r>
                          <w:proofErr w:type="spellEnd"/>
                          <w:r w:rsidRPr="00B229DC">
                            <w:rPr>
                              <w:rFonts w:ascii="Consolas" w:eastAsiaTheme="minorHAnsi" w:hAnsi="Consolas" w:cs="Consolas"/>
                              <w:color w:val="A31515"/>
                              <w:sz w:val="19"/>
                              <w:szCs w:val="19"/>
                              <w:lang w:val="en-US"/>
                              <w:rPrChange w:id="1555" w:author="John Gil" w:date="2022-08-28T21:53:00Z">
                                <w:rPr>
                                  <w:rFonts w:ascii="Consolas" w:eastAsiaTheme="minorHAnsi" w:hAnsi="Consolas" w:cs="Consolas"/>
                                  <w:color w:val="A31515"/>
                                  <w:sz w:val="19"/>
                                  <w:szCs w:val="19"/>
                                </w:rPr>
                              </w:rPrChange>
                            </w:rPr>
                            <w:t xml:space="preserve">, </w:t>
                          </w:r>
                          <w:proofErr w:type="spellStart"/>
                          <w:r w:rsidRPr="00B229DC">
                            <w:rPr>
                              <w:rFonts w:ascii="Consolas" w:eastAsiaTheme="minorHAnsi" w:hAnsi="Consolas" w:cs="Consolas"/>
                              <w:color w:val="A31515"/>
                              <w:sz w:val="19"/>
                              <w:szCs w:val="19"/>
                              <w:lang w:val="en-US"/>
                              <w:rPrChange w:id="1556" w:author="John Gil" w:date="2022-08-28T21:53:00Z">
                                <w:rPr>
                                  <w:rFonts w:ascii="Consolas" w:eastAsiaTheme="minorHAnsi" w:hAnsi="Consolas" w:cs="Consolas"/>
                                  <w:color w:val="A31515"/>
                                  <w:sz w:val="19"/>
                                  <w:szCs w:val="19"/>
                                </w:rPr>
                              </w:rPrChange>
                            </w:rPr>
                            <w:t>texture_color.b</w:t>
                          </w:r>
                          <w:proofErr w:type="spellEnd"/>
                          <w:r w:rsidRPr="00B229DC">
                            <w:rPr>
                              <w:rFonts w:ascii="Consolas" w:eastAsiaTheme="minorHAnsi" w:hAnsi="Consolas" w:cs="Consolas"/>
                              <w:color w:val="A31515"/>
                              <w:sz w:val="19"/>
                              <w:szCs w:val="19"/>
                              <w:lang w:val="en-US"/>
                              <w:rPrChange w:id="1557" w:author="John Gil" w:date="2022-08-28T21:53:00Z">
                                <w:rPr>
                                  <w:rFonts w:ascii="Consolas" w:eastAsiaTheme="minorHAnsi" w:hAnsi="Consolas" w:cs="Consolas"/>
                                  <w:color w:val="A31515"/>
                                  <w:sz w:val="19"/>
                                  <w:szCs w:val="19"/>
                                </w:rPr>
                              </w:rPrChange>
                            </w:rPr>
                            <w:t>, 1.0f); //</w:t>
                          </w:r>
                          <w:r>
                            <w:rPr>
                              <w:rFonts w:ascii="Consolas" w:eastAsiaTheme="minorHAnsi" w:hAnsi="Consolas" w:cs="Consolas"/>
                              <w:color w:val="A31515"/>
                              <w:sz w:val="19"/>
                              <w:szCs w:val="19"/>
                            </w:rPr>
                            <w:t>Изменение</w:t>
                          </w:r>
                          <w:r w:rsidRPr="00B229DC">
                            <w:rPr>
                              <w:rFonts w:ascii="Consolas" w:eastAsiaTheme="minorHAnsi" w:hAnsi="Consolas" w:cs="Consolas"/>
                              <w:color w:val="A31515"/>
                              <w:sz w:val="19"/>
                              <w:szCs w:val="19"/>
                              <w:lang w:val="en-US"/>
                              <w:rPrChange w:id="1558" w:author="John Gil" w:date="2022-08-28T21:53:00Z">
                                <w:rPr>
                                  <w:rFonts w:ascii="Consolas" w:eastAsiaTheme="minorHAnsi" w:hAnsi="Consolas" w:cs="Consolas"/>
                                  <w:color w:val="A31515"/>
                                  <w:sz w:val="19"/>
                                  <w:szCs w:val="19"/>
                                </w:rPr>
                              </w:rPrChange>
                            </w:rPr>
                            <w:t xml:space="preserve"> </w:t>
                          </w:r>
                          <w:r>
                            <w:rPr>
                              <w:rFonts w:ascii="Consolas" w:eastAsiaTheme="minorHAnsi" w:hAnsi="Consolas" w:cs="Consolas"/>
                              <w:color w:val="A31515"/>
                              <w:sz w:val="19"/>
                              <w:szCs w:val="19"/>
                            </w:rPr>
                            <w:t>значения</w:t>
                          </w:r>
                          <w:r w:rsidRPr="00B229DC">
                            <w:rPr>
                              <w:rFonts w:ascii="Consolas" w:eastAsiaTheme="minorHAnsi" w:hAnsi="Consolas" w:cs="Consolas"/>
                              <w:color w:val="A31515"/>
                              <w:sz w:val="19"/>
                              <w:szCs w:val="19"/>
                              <w:lang w:val="en-US"/>
                              <w:rPrChange w:id="1559" w:author="John Gil" w:date="2022-08-28T21:53:00Z">
                                <w:rPr>
                                  <w:rFonts w:ascii="Consolas" w:eastAsiaTheme="minorHAnsi" w:hAnsi="Consolas" w:cs="Consolas"/>
                                  <w:color w:val="A31515"/>
                                  <w:sz w:val="19"/>
                                  <w:szCs w:val="19"/>
                                </w:rPr>
                              </w:rPrChange>
                            </w:rPr>
                            <w:t xml:space="preserve"> </w:t>
                          </w:r>
                          <w:r>
                            <w:rPr>
                              <w:rFonts w:ascii="Consolas" w:eastAsiaTheme="minorHAnsi" w:hAnsi="Consolas" w:cs="Consolas"/>
                              <w:color w:val="A31515"/>
                              <w:sz w:val="19"/>
                              <w:szCs w:val="19"/>
                            </w:rPr>
                            <w:t>выходного</w:t>
                          </w:r>
                          <w:r w:rsidRPr="00B229DC">
                            <w:rPr>
                              <w:rFonts w:ascii="Consolas" w:eastAsiaTheme="minorHAnsi" w:hAnsi="Consolas" w:cs="Consolas"/>
                              <w:color w:val="A31515"/>
                              <w:sz w:val="19"/>
                              <w:szCs w:val="19"/>
                              <w:lang w:val="en-US"/>
                              <w:rPrChange w:id="1560" w:author="John Gil" w:date="2022-08-28T21:53:00Z">
                                <w:rPr>
                                  <w:rFonts w:ascii="Consolas" w:eastAsiaTheme="minorHAnsi" w:hAnsi="Consolas" w:cs="Consolas"/>
                                  <w:color w:val="A31515"/>
                                  <w:sz w:val="19"/>
                                  <w:szCs w:val="19"/>
                                </w:rPr>
                              </w:rPrChange>
                            </w:rPr>
                            <w:t xml:space="preserve"> </w:t>
                          </w:r>
                          <w:r>
                            <w:rPr>
                              <w:rFonts w:ascii="Consolas" w:eastAsiaTheme="minorHAnsi" w:hAnsi="Consolas" w:cs="Consolas"/>
                              <w:color w:val="A31515"/>
                              <w:sz w:val="19"/>
                              <w:szCs w:val="19"/>
                            </w:rPr>
                            <w:t>цвета</w:t>
                          </w:r>
                          <w:r w:rsidRPr="00B229DC">
                            <w:rPr>
                              <w:rFonts w:ascii="Consolas" w:eastAsiaTheme="minorHAnsi" w:hAnsi="Consolas" w:cs="Consolas"/>
                              <w:color w:val="A31515"/>
                              <w:sz w:val="19"/>
                              <w:szCs w:val="19"/>
                              <w:lang w:val="en-US"/>
                              <w:rPrChange w:id="1561" w:author="John Gil" w:date="2022-08-28T21:53:00Z">
                                <w:rPr>
                                  <w:rFonts w:ascii="Consolas" w:eastAsiaTheme="minorHAnsi" w:hAnsi="Consolas" w:cs="Consolas"/>
                                  <w:color w:val="A31515"/>
                                  <w:sz w:val="19"/>
                                  <w:szCs w:val="19"/>
                                </w:rPr>
                              </w:rPrChange>
                            </w:rPr>
                            <w:t xml:space="preserve"> </w:t>
                          </w:r>
                          <w:r>
                            <w:rPr>
                              <w:rFonts w:ascii="Consolas" w:eastAsiaTheme="minorHAnsi" w:hAnsi="Consolas" w:cs="Consolas"/>
                              <w:color w:val="A31515"/>
                              <w:sz w:val="19"/>
                              <w:szCs w:val="19"/>
                            </w:rPr>
                            <w:t>пикселя</w:t>
                          </w:r>
                        </w:ins>
                      </w:p>
                      <w:p w14:paraId="1F1EB044" w14:textId="5A3A4C4B" w:rsidR="007F013D" w:rsidDel="00B229DC" w:rsidRDefault="007F013D" w:rsidP="00B229DC">
                        <w:pPr>
                          <w:widowControl/>
                          <w:adjustRightInd w:val="0"/>
                          <w:rPr>
                            <w:del w:id="1562" w:author="John Gil" w:date="2022-08-28T20:03:00Z"/>
                            <w:rFonts w:ascii="Consolas" w:eastAsiaTheme="minorHAnsi" w:hAnsi="Consolas" w:cs="Consolas"/>
                            <w:color w:val="A31515"/>
                            <w:sz w:val="19"/>
                            <w:szCs w:val="19"/>
                          </w:rPr>
                        </w:pPr>
                        <w:ins w:id="1563" w:author="John Gil" w:date="2022-08-28T21:53:00Z">
                          <w:r w:rsidRPr="00B229DC">
                            <w:rPr>
                              <w:rFonts w:ascii="Consolas" w:eastAsiaTheme="minorHAnsi" w:hAnsi="Consolas" w:cs="Consolas"/>
                              <w:color w:val="A31515"/>
                              <w:sz w:val="19"/>
                              <w:szCs w:val="19"/>
                              <w:lang w:val="en-US"/>
                              <w:rPrChange w:id="1564" w:author="John Gil" w:date="2022-08-28T21:53:00Z">
                                <w:rPr>
                                  <w:rFonts w:ascii="Consolas" w:eastAsiaTheme="minorHAnsi" w:hAnsi="Consolas" w:cs="Consolas"/>
                                  <w:color w:val="A31515"/>
                                  <w:sz w:val="19"/>
                                  <w:szCs w:val="19"/>
                                </w:rPr>
                              </w:rPrChange>
                            </w:rPr>
                            <w:t xml:space="preserve">    </w:t>
                          </w:r>
                          <w:r>
                            <w:rPr>
                              <w:rFonts w:ascii="Consolas" w:eastAsiaTheme="minorHAnsi" w:hAnsi="Consolas" w:cs="Consolas"/>
                              <w:color w:val="A31515"/>
                              <w:sz w:val="19"/>
                              <w:szCs w:val="19"/>
                            </w:rPr>
                            <w:t>}</w:t>
                          </w:r>
                        </w:ins>
                        <w:del w:id="1565" w:author="John Gil" w:date="2022-08-28T20:03:00Z">
                          <w:r w:rsidRPr="00D56A0B" w:rsidDel="00D56A0B">
                            <w:rPr>
                              <w:rFonts w:ascii="Consolas" w:eastAsiaTheme="minorHAnsi" w:hAnsi="Consolas" w:cs="Consolas"/>
                              <w:color w:val="A31515"/>
                              <w:sz w:val="19"/>
                              <w:szCs w:val="19"/>
                              <w:rPrChange w:id="1566" w:author="John Gil" w:date="2022-08-28T20:03:00Z">
                                <w:rPr>
                                  <w:rFonts w:ascii="Consolas" w:eastAsiaTheme="minorHAnsi" w:hAnsi="Consolas" w:cs="Consolas"/>
                                  <w:color w:val="A31515"/>
                                  <w:sz w:val="19"/>
                                  <w:szCs w:val="19"/>
                                  <w:lang w:val="en-US"/>
                                </w:rPr>
                              </w:rPrChange>
                            </w:rPr>
                            <w:delText>...</w:delText>
                          </w:r>
                        </w:del>
                      </w:p>
                      <w:p w14:paraId="098DBAE2" w14:textId="1D471737" w:rsidR="007F013D" w:rsidRDefault="007F013D" w:rsidP="00B229DC">
                        <w:pPr>
                          <w:widowControl/>
                          <w:adjustRightInd w:val="0"/>
                          <w:rPr>
                            <w:ins w:id="1567" w:author="John Gil" w:date="2022-08-28T21:53:00Z"/>
                            <w:rFonts w:ascii="Consolas" w:eastAsiaTheme="minorHAnsi" w:hAnsi="Consolas" w:cs="Consolas"/>
                            <w:color w:val="A31515"/>
                            <w:sz w:val="19"/>
                            <w:szCs w:val="19"/>
                          </w:rPr>
                        </w:pPr>
                      </w:p>
                      <w:p w14:paraId="4B526BC7" w14:textId="7D8E16A3" w:rsidR="007F013D" w:rsidRPr="00B229DC" w:rsidRDefault="007F013D" w:rsidP="00B229DC">
                        <w:pPr>
                          <w:widowControl/>
                          <w:adjustRightInd w:val="0"/>
                          <w:rPr>
                            <w:ins w:id="1568" w:author="John Gil" w:date="2022-08-28T21:53:00Z"/>
                            <w:rFonts w:ascii="Consolas" w:eastAsiaTheme="minorHAnsi" w:hAnsi="Consolas" w:cs="Consolas"/>
                            <w:color w:val="A31515"/>
                            <w:sz w:val="19"/>
                            <w:szCs w:val="19"/>
                            <w:lang w:val="en-US"/>
                          </w:rPr>
                        </w:pPr>
                        <w:ins w:id="1569" w:author="John Gil" w:date="2022-08-28T21:53:00Z">
                          <w:r>
                            <w:rPr>
                              <w:rFonts w:ascii="Consolas" w:eastAsiaTheme="minorHAnsi" w:hAnsi="Consolas" w:cs="Consolas"/>
                              <w:color w:val="A31515"/>
                              <w:sz w:val="19"/>
                              <w:szCs w:val="19"/>
                              <w:lang w:val="en-US"/>
                            </w:rPr>
                            <w:t>...</w:t>
                          </w:r>
                        </w:ins>
                      </w:p>
                      <w:p w14:paraId="775CF452" w14:textId="77777777" w:rsidR="007F013D" w:rsidDel="00D56A0B" w:rsidRDefault="007F013D" w:rsidP="00B229DC">
                        <w:pPr>
                          <w:widowControl/>
                          <w:adjustRightInd w:val="0"/>
                          <w:rPr>
                            <w:del w:id="1570" w:author="John Gil" w:date="2022-08-28T20:01:00Z"/>
                            <w:rFonts w:ascii="Consolas" w:eastAsiaTheme="minorHAnsi" w:hAnsi="Consolas" w:cs="Consolas"/>
                            <w:color w:val="A31515"/>
                            <w:sz w:val="19"/>
                            <w:szCs w:val="19"/>
                          </w:rPr>
                        </w:pPr>
                        <w:del w:id="1571" w:author="John Gil" w:date="2022-08-28T20:01:00Z">
                          <w:r w:rsidRPr="00CA778E" w:rsidDel="00D56A0B">
                            <w:rPr>
                              <w:rFonts w:ascii="Consolas" w:eastAsiaTheme="minorHAnsi" w:hAnsi="Consolas" w:cs="Consolas"/>
                              <w:color w:val="A31515"/>
                              <w:sz w:val="19"/>
                              <w:szCs w:val="19"/>
                              <w:lang w:val="en-US"/>
                            </w:rPr>
                            <w:delText>layout(location = 2) in vec2 vUV;  //</w:delText>
                          </w:r>
                          <w:r w:rsidDel="00D56A0B">
                            <w:rPr>
                              <w:rFonts w:ascii="Consolas" w:eastAsiaTheme="minorHAnsi" w:hAnsi="Consolas" w:cs="Consolas"/>
                              <w:color w:val="A31515"/>
                              <w:sz w:val="19"/>
                              <w:szCs w:val="19"/>
                            </w:rPr>
                            <w:delText>Цвет</w:delText>
                          </w:r>
                          <w:r w:rsidRPr="00CA778E" w:rsidDel="00D56A0B">
                            <w:rPr>
                              <w:rFonts w:ascii="Consolas" w:eastAsiaTheme="minorHAnsi" w:hAnsi="Consolas" w:cs="Consolas"/>
                              <w:color w:val="A31515"/>
                              <w:sz w:val="19"/>
                              <w:szCs w:val="19"/>
                              <w:lang w:val="en-US"/>
                            </w:rPr>
                            <w:delText xml:space="preserve"> </w:delText>
                          </w:r>
                          <w:r w:rsidDel="00D56A0B">
                            <w:rPr>
                              <w:rFonts w:ascii="Consolas" w:eastAsiaTheme="minorHAnsi" w:hAnsi="Consolas" w:cs="Consolas"/>
                              <w:color w:val="A31515"/>
                              <w:sz w:val="19"/>
                              <w:szCs w:val="19"/>
                            </w:rPr>
                            <w:delText>вершины</w:delText>
                          </w:r>
                          <w:r w:rsidRPr="00CA778E" w:rsidDel="00D56A0B">
                            <w:rPr>
                              <w:rFonts w:ascii="Consolas" w:eastAsiaTheme="minorHAnsi" w:hAnsi="Consolas" w:cs="Consolas"/>
                              <w:color w:val="A31515"/>
                              <w:sz w:val="19"/>
                              <w:szCs w:val="19"/>
                              <w:lang w:val="en-US"/>
                            </w:rPr>
                            <w:delText xml:space="preserve"> </w:delText>
                          </w:r>
                          <w:r w:rsidDel="00D56A0B">
                            <w:rPr>
                              <w:rFonts w:ascii="Consolas" w:eastAsiaTheme="minorHAnsi" w:hAnsi="Consolas" w:cs="Consolas"/>
                              <w:color w:val="A31515"/>
                              <w:sz w:val="19"/>
                              <w:szCs w:val="19"/>
                            </w:rPr>
                            <w:delText>примитива</w:delText>
                          </w:r>
                        </w:del>
                      </w:p>
                      <w:p w14:paraId="4415E2E7" w14:textId="77777777" w:rsidR="007F013D" w:rsidRPr="000A63D4" w:rsidDel="00D56A0B" w:rsidRDefault="007F013D" w:rsidP="00B229DC">
                        <w:pPr>
                          <w:widowControl/>
                          <w:adjustRightInd w:val="0"/>
                          <w:rPr>
                            <w:del w:id="1572" w:author="John Gil" w:date="2022-08-28T20:01:00Z"/>
                            <w:rFonts w:ascii="Consolas" w:eastAsiaTheme="minorHAnsi" w:hAnsi="Consolas" w:cs="Consolas"/>
                            <w:color w:val="A31515"/>
                            <w:sz w:val="19"/>
                            <w:szCs w:val="19"/>
                            <w:rPrChange w:id="1573" w:author="John Gil" w:date="2022-08-28T20:00:00Z">
                              <w:rPr>
                                <w:del w:id="1574" w:author="John Gil" w:date="2022-08-28T20:01:00Z"/>
                                <w:rFonts w:ascii="Consolas" w:eastAsiaTheme="minorHAnsi" w:hAnsi="Consolas" w:cs="Consolas"/>
                                <w:color w:val="A31515"/>
                                <w:sz w:val="19"/>
                                <w:szCs w:val="19"/>
                                <w:lang w:val="en-US"/>
                              </w:rPr>
                            </w:rPrChange>
                          </w:rPr>
                        </w:pPr>
                        <w:del w:id="1575" w:author="John Gil" w:date="2022-08-28T20:01:00Z">
                          <w:r w:rsidRPr="000A63D4" w:rsidDel="00D56A0B">
                            <w:rPr>
                              <w:rFonts w:ascii="Consolas" w:eastAsiaTheme="minorHAnsi" w:hAnsi="Consolas" w:cs="Consolas"/>
                              <w:color w:val="A31515"/>
                              <w:sz w:val="19"/>
                              <w:szCs w:val="19"/>
                              <w:rPrChange w:id="1576" w:author="John Gil" w:date="2022-08-28T20:00:00Z">
                                <w:rPr>
                                  <w:rFonts w:ascii="Consolas" w:eastAsiaTheme="minorHAnsi" w:hAnsi="Consolas" w:cs="Consolas"/>
                                  <w:color w:val="A31515"/>
                                  <w:sz w:val="19"/>
                                  <w:szCs w:val="19"/>
                                  <w:lang w:val="en-US"/>
                                </w:rPr>
                              </w:rPrChange>
                            </w:rPr>
                            <w:delText>...</w:delText>
                          </w:r>
                        </w:del>
                      </w:p>
                      <w:p w14:paraId="16AE8E2A" w14:textId="77777777" w:rsidR="007F013D" w:rsidDel="00D56A0B" w:rsidRDefault="007F013D" w:rsidP="00B229DC">
                        <w:pPr>
                          <w:widowControl/>
                          <w:adjustRightInd w:val="0"/>
                          <w:rPr>
                            <w:del w:id="1577" w:author="John Gil" w:date="2022-08-28T20:01:00Z"/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</w:pPr>
                        <w:del w:id="1578" w:author="John Gil" w:date="2022-08-28T20:01:00Z">
                          <w:r w:rsidRPr="000A63D4" w:rsidDel="00D56A0B">
                            <w:rPr>
                              <w:rFonts w:ascii="Consolas" w:eastAsiaTheme="minorHAnsi" w:hAnsi="Consolas" w:cs="Consolas"/>
                              <w:color w:val="A31515"/>
                              <w:sz w:val="19"/>
                              <w:szCs w:val="19"/>
                              <w:rPrChange w:id="1579" w:author="John Gil" w:date="2022-08-28T20:00:00Z">
                                <w:rPr>
                                  <w:rFonts w:ascii="Consolas" w:eastAsiaTheme="minorHAnsi" w:hAnsi="Consolas" w:cs="Consolas"/>
                                  <w:color w:val="A31515"/>
                                  <w:sz w:val="19"/>
                                  <w:szCs w:val="19"/>
                                  <w:lang w:val="en-US"/>
                                </w:rPr>
                              </w:rPrChange>
                            </w:rPr>
                            <w:delText xml:space="preserve">    </w:delText>
                          </w:r>
                          <w:r w:rsidDel="00D56A0B">
                            <w:rPr>
                              <w:rFonts w:ascii="Consolas" w:eastAsiaTheme="minorHAnsi" w:hAnsi="Consolas" w:cs="Consolas"/>
                              <w:color w:val="A31515"/>
                              <w:sz w:val="19"/>
                              <w:szCs w:val="19"/>
                            </w:rPr>
                            <w:delText>//Выходные данные вершинного шейдера</w:delText>
                          </w:r>
                        </w:del>
                      </w:p>
                      <w:p w14:paraId="4190975B" w14:textId="77777777" w:rsidR="007F013D" w:rsidDel="00D56A0B" w:rsidRDefault="007F013D" w:rsidP="00B229DC">
                        <w:pPr>
                          <w:widowControl/>
                          <w:adjustRightInd w:val="0"/>
                          <w:rPr>
                            <w:del w:id="1580" w:author="John Gil" w:date="2022-08-28T20:01:00Z"/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</w:pPr>
                        <w:del w:id="1581" w:author="John Gil" w:date="2022-08-28T20:01:00Z">
                          <w:r w:rsidDel="00D56A0B">
                            <w:rPr>
                              <w:rFonts w:ascii="Consolas" w:eastAsiaTheme="minorHAnsi" w:hAnsi="Consolas" w:cs="Consolas"/>
                              <w:color w:val="A31515"/>
                              <w:sz w:val="19"/>
                              <w:szCs w:val="19"/>
                            </w:rPr>
                            <w:delText xml:space="preserve">    out VS_OUT{</w:delText>
                          </w:r>
                        </w:del>
                      </w:p>
                      <w:p w14:paraId="630B5D71" w14:textId="77777777" w:rsidR="007F013D" w:rsidRPr="00CA778E" w:rsidDel="00D56A0B" w:rsidRDefault="007F013D" w:rsidP="00B229DC">
                        <w:pPr>
                          <w:widowControl/>
                          <w:adjustRightInd w:val="0"/>
                          <w:rPr>
                            <w:del w:id="1582" w:author="John Gil" w:date="2022-08-28T20:01:00Z"/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  <w:lang w:val="en-US"/>
                          </w:rPr>
                        </w:pPr>
                        <w:del w:id="1583" w:author="John Gil" w:date="2022-08-28T20:01:00Z">
                          <w:r w:rsidDel="00D56A0B">
                            <w:rPr>
                              <w:rFonts w:ascii="Consolas" w:eastAsiaTheme="minorHAnsi" w:hAnsi="Consolas" w:cs="Consolas"/>
                              <w:color w:val="A31515"/>
                              <w:sz w:val="19"/>
                              <w:szCs w:val="19"/>
                            </w:rPr>
                            <w:delText xml:space="preserve">        </w:delText>
                          </w:r>
                          <w:r w:rsidRPr="00CA778E" w:rsidDel="00D56A0B">
                            <w:rPr>
                              <w:rFonts w:ascii="Consolas" w:eastAsiaTheme="minorHAnsi" w:hAnsi="Consolas" w:cs="Consolas"/>
                              <w:color w:val="A31515"/>
                              <w:sz w:val="19"/>
                              <w:szCs w:val="19"/>
                              <w:lang w:val="en-US"/>
                            </w:rPr>
                            <w:delText>vec3 outColor;</w:delText>
                          </w:r>
                        </w:del>
                      </w:p>
                      <w:p w14:paraId="460C9AA8" w14:textId="77777777" w:rsidR="007F013D" w:rsidRPr="00CA778E" w:rsidDel="00D56A0B" w:rsidRDefault="007F013D" w:rsidP="00B229DC">
                        <w:pPr>
                          <w:widowControl/>
                          <w:adjustRightInd w:val="0"/>
                          <w:rPr>
                            <w:del w:id="1584" w:author="John Gil" w:date="2022-08-28T20:01:00Z"/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  <w:lang w:val="en-US"/>
                          </w:rPr>
                        </w:pPr>
                        <w:del w:id="1585" w:author="John Gil" w:date="2022-08-28T20:01:00Z">
                          <w:r w:rsidRPr="00CA778E" w:rsidDel="00D56A0B">
                            <w:rPr>
                              <w:rFonts w:ascii="Consolas" w:eastAsiaTheme="minorHAnsi" w:hAnsi="Consolas" w:cs="Consolas"/>
                              <w:color w:val="A31515"/>
                              <w:sz w:val="19"/>
                              <w:szCs w:val="19"/>
                              <w:lang w:val="en-US"/>
                            </w:rPr>
                            <w:delText xml:space="preserve">        vec2 outUV;</w:delText>
                          </w:r>
                        </w:del>
                      </w:p>
                      <w:p w14:paraId="6C95FA5E" w14:textId="77777777" w:rsidR="007F013D" w:rsidRPr="00CA778E" w:rsidDel="00D56A0B" w:rsidRDefault="007F013D" w:rsidP="00B229DC">
                        <w:pPr>
                          <w:widowControl/>
                          <w:adjustRightInd w:val="0"/>
                          <w:rPr>
                            <w:del w:id="1586" w:author="John Gil" w:date="2022-08-28T20:01:00Z"/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  <w:lang w:val="en-US"/>
                          </w:rPr>
                        </w:pPr>
                        <w:del w:id="1587" w:author="John Gil" w:date="2022-08-28T20:01:00Z">
                          <w:r w:rsidRPr="00CA778E" w:rsidDel="00D56A0B">
                            <w:rPr>
                              <w:rFonts w:ascii="Consolas" w:eastAsiaTheme="minorHAnsi" w:hAnsi="Consolas" w:cs="Consolas"/>
                              <w:color w:val="A31515"/>
                              <w:sz w:val="19"/>
                              <w:szCs w:val="19"/>
                              <w:lang w:val="en-US"/>
                            </w:rPr>
                            <w:delText xml:space="preserve">    }vs_out;</w:delText>
                          </w:r>
                        </w:del>
                      </w:p>
                      <w:p w14:paraId="50B2D219" w14:textId="77777777" w:rsidR="007F013D" w:rsidRPr="00CA778E" w:rsidDel="00D56A0B" w:rsidRDefault="007F013D" w:rsidP="00B229DC">
                        <w:pPr>
                          <w:widowControl/>
                          <w:adjustRightInd w:val="0"/>
                          <w:rPr>
                            <w:del w:id="1588" w:author="John Gil" w:date="2022-08-28T20:01:00Z"/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  <w:lang w:val="en-US"/>
                          </w:rPr>
                        </w:pPr>
                      </w:p>
                      <w:p w14:paraId="7732DCEC" w14:textId="77777777" w:rsidR="007F013D" w:rsidRPr="00CA778E" w:rsidDel="00D56A0B" w:rsidRDefault="007F013D" w:rsidP="00B229DC">
                        <w:pPr>
                          <w:widowControl/>
                          <w:adjustRightInd w:val="0"/>
                          <w:rPr>
                            <w:del w:id="1589" w:author="John Gil" w:date="2022-08-28T20:01:00Z"/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  <w:lang w:val="en-US"/>
                          </w:rPr>
                        </w:pPr>
                        <w:del w:id="1590" w:author="John Gil" w:date="2022-08-28T20:01:00Z">
                          <w:r w:rsidRPr="00CA778E" w:rsidDel="00D56A0B">
                            <w:rPr>
                              <w:rFonts w:ascii="Consolas" w:eastAsiaTheme="minorHAnsi" w:hAnsi="Consolas" w:cs="Consolas"/>
                              <w:color w:val="A31515"/>
                              <w:sz w:val="19"/>
                              <w:szCs w:val="19"/>
                              <w:lang w:val="en-US"/>
                            </w:rPr>
                            <w:delText xml:space="preserve">    void main() { </w:delText>
                          </w:r>
                        </w:del>
                      </w:p>
                      <w:p w14:paraId="755253C0" w14:textId="77777777" w:rsidR="007F013D" w:rsidRPr="00CA778E" w:rsidDel="00D56A0B" w:rsidRDefault="007F013D" w:rsidP="00B229DC">
                        <w:pPr>
                          <w:widowControl/>
                          <w:adjustRightInd w:val="0"/>
                          <w:rPr>
                            <w:del w:id="1591" w:author="John Gil" w:date="2022-08-28T20:01:00Z"/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  <w:lang w:val="en-US"/>
                          </w:rPr>
                        </w:pPr>
                        <w:del w:id="1592" w:author="John Gil" w:date="2022-08-28T20:01:00Z">
                          <w:r w:rsidRPr="00CA778E" w:rsidDel="00D56A0B">
                            <w:rPr>
                              <w:rFonts w:ascii="Consolas" w:eastAsiaTheme="minorHAnsi" w:hAnsi="Consolas" w:cs="Consolas"/>
                              <w:color w:val="A31515"/>
                              <w:sz w:val="19"/>
                              <w:szCs w:val="19"/>
                              <w:lang w:val="en-US"/>
                            </w:rPr>
                            <w:delText xml:space="preserve">       vs_out.outColor = vColor;</w:delText>
                          </w:r>
                        </w:del>
                      </w:p>
                      <w:p w14:paraId="7263DD11" w14:textId="77777777" w:rsidR="007F013D" w:rsidDel="00D56A0B" w:rsidRDefault="007F013D" w:rsidP="00B229DC">
                        <w:pPr>
                          <w:widowControl/>
                          <w:adjustRightInd w:val="0"/>
                          <w:rPr>
                            <w:del w:id="1593" w:author="John Gil" w:date="2022-08-28T20:01:00Z"/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  <w:lang w:val="en-US"/>
                          </w:rPr>
                        </w:pPr>
                        <w:del w:id="1594" w:author="John Gil" w:date="2022-08-28T20:01:00Z">
                          <w:r w:rsidRPr="00CA778E" w:rsidDel="00D56A0B">
                            <w:rPr>
                              <w:rFonts w:ascii="Consolas" w:eastAsiaTheme="minorHAnsi" w:hAnsi="Consolas" w:cs="Consolas"/>
                              <w:color w:val="A31515"/>
                              <w:sz w:val="19"/>
                              <w:szCs w:val="19"/>
                              <w:lang w:val="en-US"/>
                            </w:rPr>
                            <w:delText xml:space="preserve">       </w:delText>
                          </w:r>
                          <w:r w:rsidDel="00D56A0B">
                            <w:rPr>
                              <w:rFonts w:ascii="Consolas" w:eastAsiaTheme="minorHAnsi" w:hAnsi="Consolas" w:cs="Consolas"/>
                              <w:color w:val="A31515"/>
                              <w:sz w:val="19"/>
                              <w:szCs w:val="19"/>
                            </w:rPr>
                            <w:delText>vs_out.outUV    = vUV;</w:delText>
                          </w:r>
                        </w:del>
                      </w:p>
                      <w:p w14:paraId="7C24B9CD" w14:textId="77777777" w:rsidR="007F013D" w:rsidRPr="00F225B3" w:rsidDel="00D56A0B" w:rsidRDefault="007F013D" w:rsidP="00B229DC">
                        <w:pPr>
                          <w:widowControl/>
                          <w:adjustRightInd w:val="0"/>
                          <w:rPr>
                            <w:del w:id="1595" w:author="John Gil" w:date="2022-08-28T20:03:00Z"/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  <w:lang w:val="en-US"/>
                          </w:rPr>
                        </w:pPr>
                        <w:del w:id="1596" w:author="John Gil" w:date="2022-08-28T20:03:00Z">
                          <w:r w:rsidDel="00D56A0B"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  <w:lang w:val="en-US"/>
                            </w:rPr>
                            <w:delText>...</w:delText>
                          </w:r>
                        </w:del>
                      </w:p>
                      <w:p w14:paraId="27F8EB94" w14:textId="77777777" w:rsidR="007F013D" w:rsidRDefault="007F013D" w:rsidP="00B229DC">
                        <w:pPr>
                          <w:widowControl/>
                          <w:adjustRightInd w:val="0"/>
                        </w:pPr>
                      </w:p>
                    </w:txbxContent>
                  </v:textbox>
                  <w10:anchorlock/>
                </v:shape>
              </w:pict>
            </mc:Fallback>
          </mc:AlternateContent>
        </w:r>
      </w:ins>
    </w:p>
    <w:p w14:paraId="66A58EB5" w14:textId="7860A4DF" w:rsidR="006E7BBF" w:rsidRDefault="006E7BBF">
      <w:pPr>
        <w:pStyle w:val="a3"/>
        <w:spacing w:before="8"/>
        <w:ind w:firstLine="0"/>
        <w:rPr>
          <w:ins w:id="1260" w:author="John Gil" w:date="2022-08-28T19:46:00Z"/>
          <w:sz w:val="22"/>
          <w:szCs w:val="22"/>
        </w:rPr>
        <w:pPrChange w:id="1261" w:author="John Gil" w:date="2022-08-28T21:53:00Z">
          <w:pPr>
            <w:pStyle w:val="a3"/>
            <w:spacing w:before="8"/>
          </w:pPr>
        </w:pPrChange>
      </w:pPr>
    </w:p>
    <w:p w14:paraId="0E952E47" w14:textId="7096EEDE" w:rsidR="00B229DC" w:rsidRPr="00247F06" w:rsidRDefault="00B229DC" w:rsidP="00B229DC">
      <w:pPr>
        <w:pStyle w:val="af1"/>
        <w:rPr>
          <w:ins w:id="1262" w:author="John Gil" w:date="2022-08-28T21:53:00Z"/>
          <w:noProof/>
          <w:sz w:val="28"/>
          <w:szCs w:val="28"/>
        </w:rPr>
      </w:pPr>
      <w:ins w:id="1263" w:author="John Gil" w:date="2022-08-28T21:53:00Z">
        <w:r>
          <w:rPr>
            <w:noProof/>
          </w:rPr>
          <w:t>Пиксельный шейдер</w:t>
        </w:r>
      </w:ins>
    </w:p>
    <w:p w14:paraId="2EA1E72A" w14:textId="7E833A68" w:rsidR="006E7BBF" w:rsidRPr="00973CCD" w:rsidRDefault="001A77BC" w:rsidP="00036547">
      <w:pPr>
        <w:pStyle w:val="a3"/>
        <w:spacing w:before="8"/>
        <w:rPr>
          <w:ins w:id="1264" w:author="John Gil" w:date="2022-08-28T19:46:00Z"/>
        </w:rPr>
      </w:pPr>
      <w:ins w:id="1265" w:author="John Gil" w:date="2022-08-28T21:55:00Z">
        <w:r>
          <w:t>Добавим новую</w:t>
        </w:r>
      </w:ins>
      <w:ins w:id="1266" w:author="John Gil" w:date="2022-08-29T19:17:00Z">
        <w:r w:rsidR="004A3AC7" w:rsidRPr="004A3AC7">
          <w:rPr>
            <w:rPrChange w:id="1267" w:author="John Gil" w:date="2022-08-29T19:17:00Z">
              <w:rPr>
                <w:lang w:val="en-US"/>
              </w:rPr>
            </w:rPrChange>
          </w:rPr>
          <w:t xml:space="preserve"> </w:t>
        </w:r>
        <w:r w:rsidR="004A3AC7">
          <w:rPr>
            <w:lang w:val="en-US"/>
          </w:rPr>
          <w:t>uniform</w:t>
        </w:r>
      </w:ins>
      <w:ins w:id="1268" w:author="John Gil" w:date="2022-08-28T21:55:00Z">
        <w:r>
          <w:t xml:space="preserve"> переменную </w:t>
        </w:r>
        <w:r>
          <w:rPr>
            <w:lang w:val="en-US"/>
          </w:rPr>
          <w:t>texture</w:t>
        </w:r>
        <w:r w:rsidRPr="001A77BC">
          <w:rPr>
            <w:rPrChange w:id="1269" w:author="John Gil" w:date="2022-08-28T21:55:00Z">
              <w:rPr>
                <w:lang w:val="en-US"/>
              </w:rPr>
            </w:rPrChange>
          </w:rPr>
          <w:t>_1</w:t>
        </w:r>
        <w:r w:rsidR="00973CCD" w:rsidRPr="00973CCD">
          <w:rPr>
            <w:rPrChange w:id="1270" w:author="John Gil" w:date="2022-08-28T21:55:00Z">
              <w:rPr>
                <w:lang w:val="en-US"/>
              </w:rPr>
            </w:rPrChange>
          </w:rPr>
          <w:t xml:space="preserve"> </w:t>
        </w:r>
        <w:r w:rsidR="00973CCD">
          <w:t xml:space="preserve">с типом данным </w:t>
        </w:r>
        <w:r w:rsidR="00973CCD">
          <w:rPr>
            <w:lang w:val="en-US"/>
          </w:rPr>
          <w:t>sampler</w:t>
        </w:r>
        <w:r w:rsidR="00973CCD" w:rsidRPr="00973CCD">
          <w:rPr>
            <w:rPrChange w:id="1271" w:author="John Gil" w:date="2022-08-28T21:55:00Z">
              <w:rPr>
                <w:lang w:val="en-US"/>
              </w:rPr>
            </w:rPrChange>
          </w:rPr>
          <w:t>2</w:t>
        </w:r>
        <w:r w:rsidR="00973CCD">
          <w:rPr>
            <w:lang w:val="en-US"/>
          </w:rPr>
          <w:t>D</w:t>
        </w:r>
        <w:r w:rsidR="00973CCD" w:rsidRPr="00973CCD">
          <w:rPr>
            <w:rPrChange w:id="1272" w:author="John Gil" w:date="2022-08-28T21:55:00Z">
              <w:rPr>
                <w:lang w:val="en-US"/>
              </w:rPr>
            </w:rPrChange>
          </w:rPr>
          <w:t xml:space="preserve">. </w:t>
        </w:r>
      </w:ins>
      <w:ins w:id="1273" w:author="John Gil" w:date="2022-08-28T21:56:00Z">
        <w:r w:rsidR="00973CCD">
          <w:t xml:space="preserve">Тип данных </w:t>
        </w:r>
        <w:r w:rsidR="00973CCD">
          <w:rPr>
            <w:lang w:val="en-US"/>
          </w:rPr>
          <w:t>sampler</w:t>
        </w:r>
        <w:r w:rsidR="00973CCD" w:rsidRPr="00973CCD">
          <w:rPr>
            <w:rPrChange w:id="1274" w:author="John Gil" w:date="2022-08-28T21:56:00Z">
              <w:rPr>
                <w:lang w:val="en-US"/>
              </w:rPr>
            </w:rPrChange>
          </w:rPr>
          <w:t>2</w:t>
        </w:r>
        <w:r w:rsidR="00973CCD">
          <w:rPr>
            <w:lang w:val="en-US"/>
          </w:rPr>
          <w:t>D</w:t>
        </w:r>
        <w:r w:rsidR="00973CCD" w:rsidRPr="00973CCD">
          <w:rPr>
            <w:rPrChange w:id="1275" w:author="John Gil" w:date="2022-08-28T21:56:00Z">
              <w:rPr>
                <w:lang w:val="en-US"/>
              </w:rPr>
            </w:rPrChange>
          </w:rPr>
          <w:t xml:space="preserve"> </w:t>
        </w:r>
        <w:r w:rsidR="00973CCD">
          <w:t xml:space="preserve">содержит двумерную текстуру. В функции </w:t>
        </w:r>
        <w:r w:rsidR="00973CCD">
          <w:rPr>
            <w:lang w:val="en-US"/>
          </w:rPr>
          <w:t>main</w:t>
        </w:r>
        <w:r w:rsidR="00973CCD" w:rsidRPr="00973CCD">
          <w:rPr>
            <w:rPrChange w:id="1276" w:author="John Gil" w:date="2022-08-28T21:56:00Z">
              <w:rPr>
                <w:lang w:val="en-US"/>
              </w:rPr>
            </w:rPrChange>
          </w:rPr>
          <w:t xml:space="preserve"> </w:t>
        </w:r>
        <w:r w:rsidR="00973CCD">
          <w:t xml:space="preserve">определим переменную </w:t>
        </w:r>
        <w:r w:rsidR="00973CCD">
          <w:rPr>
            <w:lang w:val="en-US"/>
          </w:rPr>
          <w:t>texture</w:t>
        </w:r>
      </w:ins>
      <w:ins w:id="1277" w:author="John Gil" w:date="2022-08-28T21:57:00Z">
        <w:r w:rsidR="00973CCD" w:rsidRPr="00973CCD">
          <w:rPr>
            <w:rPrChange w:id="1278" w:author="John Gil" w:date="2022-08-28T21:57:00Z">
              <w:rPr>
                <w:lang w:val="en-US"/>
              </w:rPr>
            </w:rPrChange>
          </w:rPr>
          <w:t>_</w:t>
        </w:r>
        <w:r w:rsidR="00973CCD">
          <w:rPr>
            <w:lang w:val="en-US"/>
          </w:rPr>
          <w:t>color</w:t>
        </w:r>
        <w:r w:rsidR="00973CCD" w:rsidRPr="00973CCD">
          <w:rPr>
            <w:rPrChange w:id="1279" w:author="John Gil" w:date="2022-08-28T21:57:00Z">
              <w:rPr>
                <w:lang w:val="en-US"/>
              </w:rPr>
            </w:rPrChange>
          </w:rPr>
          <w:t xml:space="preserve">, </w:t>
        </w:r>
        <w:r w:rsidR="00973CCD">
          <w:t xml:space="preserve">которая будет хранить цвет </w:t>
        </w:r>
      </w:ins>
      <w:ins w:id="1280" w:author="John Gil" w:date="2022-08-29T19:18:00Z">
        <w:r w:rsidR="00BE7DC3">
          <w:t>текущего пикселя при использовании текстуры</w:t>
        </w:r>
      </w:ins>
      <w:ins w:id="1281" w:author="John Gil" w:date="2022-08-28T21:57:00Z">
        <w:r w:rsidR="00973CCD">
          <w:t xml:space="preserve">. Функция </w:t>
        </w:r>
        <w:r w:rsidR="00973CCD">
          <w:rPr>
            <w:lang w:val="en-US"/>
          </w:rPr>
          <w:t>texture</w:t>
        </w:r>
      </w:ins>
      <w:ins w:id="1282" w:author="John Gil" w:date="2022-08-30T18:22:00Z">
        <w:r w:rsidR="00DA0330">
          <w:t xml:space="preserve"> </w:t>
        </w:r>
        <w:r w:rsidR="00DA0330" w:rsidRPr="00F37C87">
          <w:rPr>
            <w:rPrChange w:id="1283" w:author="John Gil" w:date="2022-09-03T20:50:00Z">
              <w:rPr>
                <w:lang w:val="en-US"/>
              </w:rPr>
            </w:rPrChange>
          </w:rPr>
          <w:t>(</w:t>
        </w:r>
        <w:r w:rsidR="00DA0330">
          <w:t xml:space="preserve">предопределена языком </w:t>
        </w:r>
        <w:r w:rsidR="00DA0330">
          <w:rPr>
            <w:lang w:val="en-US"/>
          </w:rPr>
          <w:t>GLSL</w:t>
        </w:r>
        <w:r w:rsidR="00DA0330" w:rsidRPr="00F37C87">
          <w:rPr>
            <w:rPrChange w:id="1284" w:author="John Gil" w:date="2022-09-03T20:50:00Z">
              <w:rPr>
                <w:lang w:val="en-US"/>
              </w:rPr>
            </w:rPrChange>
          </w:rPr>
          <w:t>)</w:t>
        </w:r>
      </w:ins>
      <w:ins w:id="1285" w:author="John Gil" w:date="2022-08-28T21:57:00Z">
        <w:r w:rsidR="00973CCD">
          <w:t xml:space="preserve"> возвр</w:t>
        </w:r>
      </w:ins>
      <w:ins w:id="1286" w:author="John Gil" w:date="2022-08-28T21:58:00Z">
        <w:r w:rsidR="00973CCD">
          <w:t xml:space="preserve">ащает пиксель изображения. </w:t>
        </w:r>
      </w:ins>
      <w:ins w:id="1287" w:author="John Gil" w:date="2022-08-28T21:59:00Z">
        <w:r w:rsidR="00973CCD">
          <w:t xml:space="preserve">В функцию </w:t>
        </w:r>
        <w:r w:rsidR="00973CCD">
          <w:rPr>
            <w:lang w:val="en-US"/>
          </w:rPr>
          <w:t>texture</w:t>
        </w:r>
        <w:r w:rsidR="00973CCD">
          <w:t xml:space="preserve"> передается сама текстура и </w:t>
        </w:r>
        <w:r w:rsidR="00973CCD">
          <w:rPr>
            <w:lang w:val="en-US"/>
          </w:rPr>
          <w:t>UV</w:t>
        </w:r>
        <w:r w:rsidR="00973CCD" w:rsidRPr="00973CCD">
          <w:rPr>
            <w:rPrChange w:id="1288" w:author="John Gil" w:date="2022-08-28T21:59:00Z">
              <w:rPr>
                <w:lang w:val="en-US"/>
              </w:rPr>
            </w:rPrChange>
          </w:rPr>
          <w:t xml:space="preserve"> </w:t>
        </w:r>
        <w:r w:rsidR="00973CCD">
          <w:t>координаты.</w:t>
        </w:r>
        <w:r w:rsidR="00973CCD" w:rsidRPr="00973CCD">
          <w:rPr>
            <w:rPrChange w:id="1289" w:author="John Gil" w:date="2022-08-28T21:59:00Z">
              <w:rPr>
                <w:lang w:val="en-US"/>
              </w:rPr>
            </w:rPrChange>
          </w:rPr>
          <w:t xml:space="preserve"> </w:t>
        </w:r>
      </w:ins>
    </w:p>
    <w:p w14:paraId="14CDE142" w14:textId="44BB1389" w:rsidR="00973CCD" w:rsidRPr="008A7002" w:rsidRDefault="00973CCD" w:rsidP="00036547">
      <w:pPr>
        <w:pStyle w:val="a3"/>
        <w:spacing w:before="8"/>
        <w:rPr>
          <w:ins w:id="1290" w:author="John Gil" w:date="2022-08-28T19:46:00Z"/>
        </w:rPr>
      </w:pPr>
      <w:ins w:id="1291" w:author="John Gil" w:date="2022-08-28T22:05:00Z">
        <w:r>
          <w:t xml:space="preserve">Рассмотрим процесс создания текстуры с помощью </w:t>
        </w:r>
        <w:r>
          <w:rPr>
            <w:lang w:val="en-US"/>
          </w:rPr>
          <w:t>OpenGL</w:t>
        </w:r>
        <w:r w:rsidRPr="008A7002">
          <w:rPr>
            <w:rPrChange w:id="1292" w:author="John Gil" w:date="2022-08-28T22:09:00Z">
              <w:rPr>
                <w:lang w:val="en-US"/>
              </w:rPr>
            </w:rPrChange>
          </w:rPr>
          <w:t>:</w:t>
        </w:r>
        <w:r>
          <w:rPr>
            <w:noProof/>
          </w:rPr>
          <w:lastRenderedPageBreak/>
          <mc:AlternateContent>
            <mc:Choice Requires="wps">
              <w:drawing>
                <wp:inline distT="0" distB="0" distL="0" distR="0" wp14:anchorId="5D6A9B13" wp14:editId="499EB34D">
                  <wp:extent cx="5940425" cy="6953693"/>
                  <wp:effectExtent l="38100" t="38100" r="117475" b="114300"/>
                  <wp:docPr id="16" name="Надпись 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5940425" cy="6953693"/>
                          </a:xfrm>
                          <a:prstGeom prst="rect">
                            <a:avLst/>
                          </a:prstGeom>
                          <a:ln>
                            <a:headEnd/>
                            <a:tailEnd/>
                          </a:ln>
                          <a:effectLst>
                            <a:outerShdw blurRad="50800" dist="38100" dir="2700000" algn="tl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011660E" w14:textId="77777777" w:rsidR="007F013D" w:rsidRDefault="007F013D" w:rsidP="0070099F">
                              <w:pPr>
                                <w:widowControl/>
                                <w:adjustRightInd w:val="0"/>
                                <w:rPr>
                                  <w:ins w:id="1293" w:author="John Gil" w:date="2022-08-29T19:19:00Z"/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</w:pPr>
                              <w:ins w:id="1294" w:author="John Gil" w:date="2022-08-29T19:19:00Z">
                                <w:r>
                                  <w:rPr>
                                    <w:rFonts w:ascii="Consolas" w:eastAsiaTheme="minorHAnsi" w:hAnsi="Consolas" w:cs="Consolas"/>
                                    <w:color w:val="008000"/>
                                    <w:sz w:val="19"/>
                                    <w:szCs w:val="19"/>
                                  </w:rPr>
                                  <w:t xml:space="preserve">//Загрузить пиксели текстуры в массив </w:t>
                                </w:r>
                                <w:proofErr w:type="spellStart"/>
                                <w:r>
                                  <w:rPr>
                                    <w:rFonts w:ascii="Consolas" w:eastAsiaTheme="minorHAnsi" w:hAnsi="Consolas" w:cs="Consolas"/>
                                    <w:color w:val="008000"/>
                                    <w:sz w:val="19"/>
                                    <w:szCs w:val="19"/>
                                  </w:rPr>
                                  <w:t>img</w:t>
                                </w:r>
                                <w:proofErr w:type="spellEnd"/>
                                <w:r>
                                  <w:rPr>
                                    <w:rFonts w:ascii="Consolas" w:eastAsiaTheme="minorHAnsi" w:hAnsi="Consolas" w:cs="Consolas"/>
                                    <w:color w:val="008000"/>
                                    <w:sz w:val="19"/>
                                    <w:szCs w:val="19"/>
                                  </w:rPr>
                                  <w:t xml:space="preserve"> с помощью библиотеки stb_image</w:t>
                                </w:r>
                              </w:ins>
                            </w:p>
                            <w:p w14:paraId="16851562" w14:textId="77777777" w:rsidR="007F013D" w:rsidRPr="0070099F" w:rsidRDefault="007F013D" w:rsidP="0070099F">
                              <w:pPr>
                                <w:widowControl/>
                                <w:adjustRightInd w:val="0"/>
                                <w:rPr>
                                  <w:ins w:id="1295" w:author="John Gil" w:date="2022-08-29T19:19:00Z"/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  <w:lang w:val="en-US"/>
                                  <w:rPrChange w:id="1296" w:author="John Gil" w:date="2022-08-29T19:19:00Z">
                                    <w:rPr>
                                      <w:ins w:id="1297" w:author="John Gil" w:date="2022-08-29T19:19:00Z"/>
                                      <w:rFonts w:ascii="Consolas" w:eastAsiaTheme="minorHAnsi" w:hAnsi="Consolas" w:cs="Consolas"/>
                                      <w:color w:val="000000"/>
                                      <w:sz w:val="19"/>
                                      <w:szCs w:val="19"/>
                                    </w:rPr>
                                  </w:rPrChange>
                                </w:rPr>
                              </w:pPr>
                              <w:ins w:id="1298" w:author="John Gil" w:date="2022-08-29T19:19:00Z">
                                <w:r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</w:rPr>
                                  <w:t xml:space="preserve">    </w:t>
                                </w:r>
                                <w:proofErr w:type="spellStart"/>
                                <w:r w:rsidRPr="0070099F"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  <w:lang w:val="en-US"/>
                                    <w:rPrChange w:id="1299" w:author="John Gil" w:date="2022-08-29T19:19:00Z">
                                      <w:rPr>
                                        <w:rFonts w:ascii="Consolas" w:eastAsiaTheme="minorHAnsi" w:hAnsi="Consolas" w:cs="Consolas"/>
                                        <w:color w:val="000000"/>
                                        <w:sz w:val="19"/>
                                        <w:szCs w:val="19"/>
                                      </w:rPr>
                                    </w:rPrChange>
                                  </w:rPr>
                                  <w:t>stbi_set_flip_vertically_on_load</w:t>
                                </w:r>
                                <w:proofErr w:type="spellEnd"/>
                                <w:r w:rsidRPr="0070099F"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  <w:lang w:val="en-US"/>
                                    <w:rPrChange w:id="1300" w:author="John Gil" w:date="2022-08-29T19:19:00Z">
                                      <w:rPr>
                                        <w:rFonts w:ascii="Consolas" w:eastAsiaTheme="minorHAnsi" w:hAnsi="Consolas" w:cs="Consolas"/>
                                        <w:color w:val="000000"/>
                                        <w:sz w:val="19"/>
                                        <w:szCs w:val="19"/>
                                      </w:rPr>
                                    </w:rPrChange>
                                  </w:rPr>
                                  <w:t>(</w:t>
                                </w:r>
                                <w:r w:rsidRPr="0070099F">
                                  <w:rPr>
                                    <w:rFonts w:ascii="Consolas" w:eastAsiaTheme="minorHAnsi" w:hAnsi="Consolas" w:cs="Consolas"/>
                                    <w:color w:val="0000FF"/>
                                    <w:sz w:val="19"/>
                                    <w:szCs w:val="19"/>
                                    <w:lang w:val="en-US"/>
                                    <w:rPrChange w:id="1301" w:author="John Gil" w:date="2022-08-29T19:19:00Z">
                                      <w:rPr>
                                        <w:rFonts w:ascii="Consolas" w:eastAsiaTheme="minorHAnsi" w:hAnsi="Consolas" w:cs="Consolas"/>
                                        <w:color w:val="0000FF"/>
                                        <w:sz w:val="19"/>
                                        <w:szCs w:val="19"/>
                                      </w:rPr>
                                    </w:rPrChange>
                                  </w:rPr>
                                  <w:t>true</w:t>
                                </w:r>
                                <w:r w:rsidRPr="0070099F"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  <w:lang w:val="en-US"/>
                                    <w:rPrChange w:id="1302" w:author="John Gil" w:date="2022-08-29T19:19:00Z">
                                      <w:rPr>
                                        <w:rFonts w:ascii="Consolas" w:eastAsiaTheme="minorHAnsi" w:hAnsi="Consolas" w:cs="Consolas"/>
                                        <w:color w:val="000000"/>
                                        <w:sz w:val="19"/>
                                        <w:szCs w:val="19"/>
                                      </w:rPr>
                                    </w:rPrChange>
                                  </w:rPr>
                                  <w:t>);</w:t>
                                </w:r>
                              </w:ins>
                            </w:p>
                            <w:p w14:paraId="0A921278" w14:textId="77777777" w:rsidR="007F013D" w:rsidRPr="00B160FD" w:rsidRDefault="007F013D" w:rsidP="0070099F">
                              <w:pPr>
                                <w:widowControl/>
                                <w:adjustRightInd w:val="0"/>
                                <w:rPr>
                                  <w:ins w:id="1303" w:author="John Gil" w:date="2022-08-29T19:19:00Z"/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  <w:lang w:val="en-US"/>
                                  <w:rPrChange w:id="1304" w:author="John Gil" w:date="2022-08-29T19:19:00Z">
                                    <w:rPr>
                                      <w:ins w:id="1305" w:author="John Gil" w:date="2022-08-29T19:19:00Z"/>
                                      <w:rFonts w:ascii="Consolas" w:eastAsiaTheme="minorHAnsi" w:hAnsi="Consolas" w:cs="Consolas"/>
                                      <w:color w:val="000000"/>
                                      <w:sz w:val="19"/>
                                      <w:szCs w:val="19"/>
                                    </w:rPr>
                                  </w:rPrChange>
                                </w:rPr>
                              </w:pPr>
                              <w:ins w:id="1306" w:author="John Gil" w:date="2022-08-29T19:19:00Z">
                                <w:r w:rsidRPr="0070099F"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  <w:lang w:val="en-US"/>
                                    <w:rPrChange w:id="1307" w:author="John Gil" w:date="2022-08-29T19:19:00Z">
                                      <w:rPr>
                                        <w:rFonts w:ascii="Consolas" w:eastAsiaTheme="minorHAnsi" w:hAnsi="Consolas" w:cs="Consolas"/>
                                        <w:color w:val="000000"/>
                                        <w:sz w:val="19"/>
                                        <w:szCs w:val="19"/>
                                      </w:rPr>
                                    </w:rPrChange>
                                  </w:rPr>
                                  <w:t xml:space="preserve">    </w:t>
                                </w:r>
                                <w:r w:rsidRPr="00B160FD">
                                  <w:rPr>
                                    <w:rFonts w:ascii="Consolas" w:eastAsiaTheme="minorHAnsi" w:hAnsi="Consolas" w:cs="Consolas"/>
                                    <w:color w:val="0000FF"/>
                                    <w:sz w:val="19"/>
                                    <w:szCs w:val="19"/>
                                    <w:lang w:val="en-US"/>
                                    <w:rPrChange w:id="1308" w:author="John Gil" w:date="2022-08-29T19:19:00Z">
                                      <w:rPr>
                                        <w:rFonts w:ascii="Consolas" w:eastAsiaTheme="minorHAnsi" w:hAnsi="Consolas" w:cs="Consolas"/>
                                        <w:color w:val="0000FF"/>
                                        <w:sz w:val="19"/>
                                        <w:szCs w:val="19"/>
                                      </w:rPr>
                                    </w:rPrChange>
                                  </w:rPr>
                                  <w:t>int</w:t>
                                </w:r>
                                <w:r w:rsidRPr="00B160FD"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  <w:lang w:val="en-US"/>
                                    <w:rPrChange w:id="1309" w:author="John Gil" w:date="2022-08-29T19:19:00Z">
                                      <w:rPr>
                                        <w:rFonts w:ascii="Consolas" w:eastAsiaTheme="minorHAnsi" w:hAnsi="Consolas" w:cs="Consolas"/>
                                        <w:color w:val="000000"/>
                                        <w:sz w:val="19"/>
                                        <w:szCs w:val="19"/>
                                      </w:rPr>
                                    </w:rPrChange>
                                  </w:rPr>
                                  <w:t xml:space="preserve"> width, height, channels;</w:t>
                                </w:r>
                              </w:ins>
                            </w:p>
                            <w:p w14:paraId="20DB2C1C" w14:textId="77777777" w:rsidR="007F013D" w:rsidRPr="00B160FD" w:rsidRDefault="007F013D" w:rsidP="0070099F">
                              <w:pPr>
                                <w:widowControl/>
                                <w:adjustRightInd w:val="0"/>
                                <w:rPr>
                                  <w:ins w:id="1310" w:author="John Gil" w:date="2022-08-29T19:19:00Z"/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  <w:lang w:val="en-US"/>
                                  <w:rPrChange w:id="1311" w:author="John Gil" w:date="2022-08-29T19:19:00Z">
                                    <w:rPr>
                                      <w:ins w:id="1312" w:author="John Gil" w:date="2022-08-29T19:19:00Z"/>
                                      <w:rFonts w:ascii="Consolas" w:eastAsiaTheme="minorHAnsi" w:hAnsi="Consolas" w:cs="Consolas"/>
                                      <w:color w:val="000000"/>
                                      <w:sz w:val="19"/>
                                      <w:szCs w:val="19"/>
                                    </w:rPr>
                                  </w:rPrChange>
                                </w:rPr>
                              </w:pPr>
                              <w:ins w:id="1313" w:author="John Gil" w:date="2022-08-29T19:19:00Z">
                                <w:r w:rsidRPr="00B160FD"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  <w:lang w:val="en-US"/>
                                    <w:rPrChange w:id="1314" w:author="John Gil" w:date="2022-08-29T19:19:00Z">
                                      <w:rPr>
                                        <w:rFonts w:ascii="Consolas" w:eastAsiaTheme="minorHAnsi" w:hAnsi="Consolas" w:cs="Consolas"/>
                                        <w:color w:val="000000"/>
                                        <w:sz w:val="19"/>
                                        <w:szCs w:val="19"/>
                                      </w:rPr>
                                    </w:rPrChange>
                                  </w:rPr>
                                  <w:t xml:space="preserve">    </w:t>
                                </w:r>
                                <w:r w:rsidRPr="00B160FD">
                                  <w:rPr>
                                    <w:rFonts w:ascii="Consolas" w:eastAsiaTheme="minorHAnsi" w:hAnsi="Consolas" w:cs="Consolas"/>
                                    <w:color w:val="0000FF"/>
                                    <w:sz w:val="19"/>
                                    <w:szCs w:val="19"/>
                                    <w:lang w:val="en-US"/>
                                    <w:rPrChange w:id="1315" w:author="John Gil" w:date="2022-08-29T19:19:00Z">
                                      <w:rPr>
                                        <w:rFonts w:ascii="Consolas" w:eastAsiaTheme="minorHAnsi" w:hAnsi="Consolas" w:cs="Consolas"/>
                                        <w:color w:val="0000FF"/>
                                        <w:sz w:val="19"/>
                                        <w:szCs w:val="19"/>
                                      </w:rPr>
                                    </w:rPrChange>
                                  </w:rPr>
                                  <w:t>unsigned</w:t>
                                </w:r>
                                <w:r w:rsidRPr="00B160FD"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  <w:lang w:val="en-US"/>
                                    <w:rPrChange w:id="1316" w:author="John Gil" w:date="2022-08-29T19:19:00Z">
                                      <w:rPr>
                                        <w:rFonts w:ascii="Consolas" w:eastAsiaTheme="minorHAnsi" w:hAnsi="Consolas" w:cs="Consolas"/>
                                        <w:color w:val="000000"/>
                                        <w:sz w:val="19"/>
                                        <w:szCs w:val="19"/>
                                      </w:rPr>
                                    </w:rPrChange>
                                  </w:rPr>
                                  <w:t xml:space="preserve"> </w:t>
                                </w:r>
                                <w:r w:rsidRPr="00B160FD">
                                  <w:rPr>
                                    <w:rFonts w:ascii="Consolas" w:eastAsiaTheme="minorHAnsi" w:hAnsi="Consolas" w:cs="Consolas"/>
                                    <w:color w:val="0000FF"/>
                                    <w:sz w:val="19"/>
                                    <w:szCs w:val="19"/>
                                    <w:lang w:val="en-US"/>
                                    <w:rPrChange w:id="1317" w:author="John Gil" w:date="2022-08-29T19:19:00Z">
                                      <w:rPr>
                                        <w:rFonts w:ascii="Consolas" w:eastAsiaTheme="minorHAnsi" w:hAnsi="Consolas" w:cs="Consolas"/>
                                        <w:color w:val="0000FF"/>
                                        <w:sz w:val="19"/>
                                        <w:szCs w:val="19"/>
                                      </w:rPr>
                                    </w:rPrChange>
                                  </w:rPr>
                                  <w:t>char</w:t>
                                </w:r>
                                <w:r w:rsidRPr="00B160FD"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  <w:lang w:val="en-US"/>
                                    <w:rPrChange w:id="1318" w:author="John Gil" w:date="2022-08-29T19:19:00Z">
                                      <w:rPr>
                                        <w:rFonts w:ascii="Consolas" w:eastAsiaTheme="minorHAnsi" w:hAnsi="Consolas" w:cs="Consolas"/>
                                        <w:color w:val="000000"/>
                                        <w:sz w:val="19"/>
                                        <w:szCs w:val="19"/>
                                      </w:rPr>
                                    </w:rPrChange>
                                  </w:rPr>
                                  <w:t xml:space="preserve">* </w:t>
                                </w:r>
                                <w:proofErr w:type="spellStart"/>
                                <w:r w:rsidRPr="00B160FD"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  <w:lang w:val="en-US"/>
                                    <w:rPrChange w:id="1319" w:author="John Gil" w:date="2022-08-29T19:19:00Z">
                                      <w:rPr>
                                        <w:rFonts w:ascii="Consolas" w:eastAsiaTheme="minorHAnsi" w:hAnsi="Consolas" w:cs="Consolas"/>
                                        <w:color w:val="000000"/>
                                        <w:sz w:val="19"/>
                                        <w:szCs w:val="19"/>
                                      </w:rPr>
                                    </w:rPrChange>
                                  </w:rPr>
                                  <w:t>img</w:t>
                                </w:r>
                                <w:proofErr w:type="spellEnd"/>
                                <w:r w:rsidRPr="00B160FD"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  <w:lang w:val="en-US"/>
                                    <w:rPrChange w:id="1320" w:author="John Gil" w:date="2022-08-29T19:19:00Z">
                                      <w:rPr>
                                        <w:rFonts w:ascii="Consolas" w:eastAsiaTheme="minorHAnsi" w:hAnsi="Consolas" w:cs="Consolas"/>
                                        <w:color w:val="000000"/>
                                        <w:sz w:val="19"/>
                                        <w:szCs w:val="19"/>
                                      </w:rPr>
                                    </w:rPrChange>
                                  </w:rPr>
                                  <w:t xml:space="preserve"> = </w:t>
                                </w:r>
                                <w:proofErr w:type="spellStart"/>
                                <w:r w:rsidRPr="00B160FD"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  <w:lang w:val="en-US"/>
                                    <w:rPrChange w:id="1321" w:author="John Gil" w:date="2022-08-29T19:19:00Z">
                                      <w:rPr>
                                        <w:rFonts w:ascii="Consolas" w:eastAsiaTheme="minorHAnsi" w:hAnsi="Consolas" w:cs="Consolas"/>
                                        <w:color w:val="000000"/>
                                        <w:sz w:val="19"/>
                                        <w:szCs w:val="19"/>
                                      </w:rPr>
                                    </w:rPrChange>
                                  </w:rPr>
                                  <w:t>stbi_load</w:t>
                                </w:r>
                                <w:proofErr w:type="spellEnd"/>
                                <w:r w:rsidRPr="00B160FD"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  <w:lang w:val="en-US"/>
                                    <w:rPrChange w:id="1322" w:author="John Gil" w:date="2022-08-29T19:19:00Z">
                                      <w:rPr>
                                        <w:rFonts w:ascii="Consolas" w:eastAsiaTheme="minorHAnsi" w:hAnsi="Consolas" w:cs="Consolas"/>
                                        <w:color w:val="000000"/>
                                        <w:sz w:val="19"/>
                                        <w:szCs w:val="19"/>
                                      </w:rPr>
                                    </w:rPrChange>
                                  </w:rPr>
                                  <w:t>(</w:t>
                                </w:r>
                                <w:r w:rsidRPr="00B160FD">
                                  <w:rPr>
                                    <w:rFonts w:ascii="Consolas" w:eastAsiaTheme="minorHAnsi" w:hAnsi="Consolas" w:cs="Consolas"/>
                                    <w:color w:val="A31515"/>
                                    <w:sz w:val="19"/>
                                    <w:szCs w:val="19"/>
                                    <w:lang w:val="en-US"/>
                                    <w:rPrChange w:id="1323" w:author="John Gil" w:date="2022-08-29T19:19:00Z">
                                      <w:rPr>
                                        <w:rFonts w:ascii="Consolas" w:eastAsiaTheme="minorHAnsi" w:hAnsi="Consolas" w:cs="Consolas"/>
                                        <w:color w:val="A31515"/>
                                        <w:sz w:val="19"/>
                                        <w:szCs w:val="19"/>
                                      </w:rPr>
                                    </w:rPrChange>
                                  </w:rPr>
                                  <w:t>"textures/sand.jpg"</w:t>
                                </w:r>
                                <w:r w:rsidRPr="00B160FD"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  <w:lang w:val="en-US"/>
                                    <w:rPrChange w:id="1324" w:author="John Gil" w:date="2022-08-29T19:19:00Z">
                                      <w:rPr>
                                        <w:rFonts w:ascii="Consolas" w:eastAsiaTheme="minorHAnsi" w:hAnsi="Consolas" w:cs="Consolas"/>
                                        <w:color w:val="000000"/>
                                        <w:sz w:val="19"/>
                                        <w:szCs w:val="19"/>
                                      </w:rPr>
                                    </w:rPrChange>
                                  </w:rPr>
                                  <w:t>, &amp;width, &amp;height, &amp;channels, 0);</w:t>
                                </w:r>
                              </w:ins>
                            </w:p>
                            <w:p w14:paraId="1337EF96" w14:textId="77777777" w:rsidR="007F013D" w:rsidRPr="00B160FD" w:rsidRDefault="007F013D" w:rsidP="0070099F">
                              <w:pPr>
                                <w:widowControl/>
                                <w:adjustRightInd w:val="0"/>
                                <w:rPr>
                                  <w:ins w:id="1325" w:author="John Gil" w:date="2022-08-29T19:19:00Z"/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  <w:lang w:val="en-US"/>
                                  <w:rPrChange w:id="1326" w:author="John Gil" w:date="2022-08-29T19:19:00Z">
                                    <w:rPr>
                                      <w:ins w:id="1327" w:author="John Gil" w:date="2022-08-29T19:19:00Z"/>
                                      <w:rFonts w:ascii="Consolas" w:eastAsiaTheme="minorHAnsi" w:hAnsi="Consolas" w:cs="Consolas"/>
                                      <w:color w:val="000000"/>
                                      <w:sz w:val="19"/>
                                      <w:szCs w:val="19"/>
                                    </w:rPr>
                                  </w:rPrChange>
                                </w:rPr>
                              </w:pPr>
                            </w:p>
                            <w:p w14:paraId="63EF16EC" w14:textId="77777777" w:rsidR="007F013D" w:rsidRDefault="007F013D" w:rsidP="0070099F">
                              <w:pPr>
                                <w:widowControl/>
                                <w:adjustRightInd w:val="0"/>
                                <w:rPr>
                                  <w:ins w:id="1328" w:author="John Gil" w:date="2022-08-29T19:19:00Z"/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</w:pPr>
                              <w:ins w:id="1329" w:author="John Gil" w:date="2022-08-29T19:19:00Z">
                                <w:r w:rsidRPr="00B160FD"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  <w:lang w:val="en-US"/>
                                    <w:rPrChange w:id="1330" w:author="John Gil" w:date="2022-08-29T19:19:00Z">
                                      <w:rPr>
                                        <w:rFonts w:ascii="Consolas" w:eastAsiaTheme="minorHAnsi" w:hAnsi="Consolas" w:cs="Consolas"/>
                                        <w:color w:val="000000"/>
                                        <w:sz w:val="19"/>
                                        <w:szCs w:val="19"/>
                                      </w:rPr>
                                    </w:rPrChange>
                                  </w:rPr>
                                  <w:t xml:space="preserve">    </w:t>
                                </w:r>
                                <w:proofErr w:type="spellStart"/>
                                <w:r>
                                  <w:rPr>
                                    <w:rFonts w:ascii="Consolas" w:eastAsiaTheme="minorHAnsi" w:hAnsi="Consolas" w:cs="Consolas"/>
                                    <w:color w:val="0000FF"/>
                                    <w:sz w:val="19"/>
                                    <w:szCs w:val="19"/>
                                  </w:rPr>
                                  <w:t>if</w:t>
                                </w:r>
                                <w:proofErr w:type="spellEnd"/>
                                <w:r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</w:rPr>
                                  <w:t>(!</w:t>
                                </w:r>
                                <w:proofErr w:type="spellStart"/>
                                <w:r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</w:rPr>
                                  <w:t>img</w:t>
                                </w:r>
                                <w:proofErr w:type="spellEnd"/>
                                <w:r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</w:rPr>
                                  <w:t>)</w:t>
                                </w:r>
                              </w:ins>
                            </w:p>
                            <w:p w14:paraId="664F35DF" w14:textId="77777777" w:rsidR="007F013D" w:rsidRDefault="007F013D" w:rsidP="0070099F">
                              <w:pPr>
                                <w:widowControl/>
                                <w:adjustRightInd w:val="0"/>
                                <w:rPr>
                                  <w:ins w:id="1331" w:author="John Gil" w:date="2022-08-29T19:19:00Z"/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</w:pPr>
                              <w:ins w:id="1332" w:author="John Gil" w:date="2022-08-29T19:19:00Z">
                                <w:r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</w:rPr>
                                  <w:t xml:space="preserve">        </w:t>
                                </w:r>
                                <w:proofErr w:type="spellStart"/>
                                <w:r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</w:rPr>
                                  <w:t>std</w:t>
                                </w:r>
                                <w:proofErr w:type="spellEnd"/>
                                <w:r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</w:rPr>
                                  <w:t>::</w:t>
                                </w:r>
                                <w:proofErr w:type="spellStart"/>
                                <w:r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</w:rPr>
                                  <w:t>cout</w:t>
                                </w:r>
                                <w:proofErr w:type="spellEnd"/>
                                <w:r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Consolas" w:eastAsiaTheme="minorHAnsi" w:hAnsi="Consolas" w:cs="Consolas"/>
                                    <w:color w:val="008080"/>
                                    <w:sz w:val="19"/>
                                    <w:szCs w:val="19"/>
                                  </w:rPr>
                                  <w:t>&lt;&lt;</w:t>
                                </w:r>
                                <w:r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Consolas" w:eastAsiaTheme="minorHAnsi" w:hAnsi="Consolas" w:cs="Consolas"/>
                                    <w:color w:val="A31515"/>
                                    <w:sz w:val="19"/>
                                    <w:szCs w:val="19"/>
                                  </w:rPr>
                                  <w:t>"Изображение не найдено"</w:t>
                                </w:r>
                                <w:r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Consolas" w:eastAsiaTheme="minorHAnsi" w:hAnsi="Consolas" w:cs="Consolas"/>
                                    <w:color w:val="008080"/>
                                    <w:sz w:val="19"/>
                                    <w:szCs w:val="19"/>
                                  </w:rPr>
                                  <w:t>&lt;&lt;</w:t>
                                </w:r>
                                <w:r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</w:rPr>
                                  <w:t>std</w:t>
                                </w:r>
                                <w:proofErr w:type="spellEnd"/>
                                <w:r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</w:rPr>
                                  <w:t>::</w:t>
                                </w:r>
                                <w:proofErr w:type="spellStart"/>
                                <w:r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</w:rPr>
                                  <w:t>endl</w:t>
                                </w:r>
                                <w:proofErr w:type="spellEnd"/>
                                <w:r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</w:rPr>
                                  <w:t>;</w:t>
                                </w:r>
                              </w:ins>
                            </w:p>
                            <w:p w14:paraId="07D29990" w14:textId="77777777" w:rsidR="007F013D" w:rsidRDefault="007F013D" w:rsidP="0070099F">
                              <w:pPr>
                                <w:widowControl/>
                                <w:adjustRightInd w:val="0"/>
                                <w:rPr>
                                  <w:ins w:id="1333" w:author="John Gil" w:date="2022-08-29T19:19:00Z"/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</w:pPr>
                            </w:p>
                            <w:p w14:paraId="3559CBDB" w14:textId="77777777" w:rsidR="007F013D" w:rsidRDefault="007F013D" w:rsidP="0070099F">
                              <w:pPr>
                                <w:widowControl/>
                                <w:adjustRightInd w:val="0"/>
                                <w:rPr>
                                  <w:ins w:id="1334" w:author="John Gil" w:date="2022-08-29T19:19:00Z"/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</w:pPr>
                              <w:ins w:id="1335" w:author="John Gil" w:date="2022-08-29T19:19:00Z">
                                <w:r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</w:rPr>
                                  <w:t xml:space="preserve">    </w:t>
                                </w:r>
                                <w:r>
                                  <w:rPr>
                                    <w:rFonts w:ascii="Consolas" w:eastAsiaTheme="minorHAnsi" w:hAnsi="Consolas" w:cs="Consolas"/>
                                    <w:color w:val="008000"/>
                                    <w:sz w:val="19"/>
                                    <w:szCs w:val="19"/>
                                  </w:rPr>
                                  <w:t>//Создание текстуры</w:t>
                                </w:r>
                              </w:ins>
                            </w:p>
                            <w:p w14:paraId="50EE6048" w14:textId="77777777" w:rsidR="007F013D" w:rsidRDefault="007F013D" w:rsidP="0070099F">
                              <w:pPr>
                                <w:widowControl/>
                                <w:adjustRightInd w:val="0"/>
                                <w:rPr>
                                  <w:ins w:id="1336" w:author="John Gil" w:date="2022-08-29T19:19:00Z"/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</w:pPr>
                              <w:ins w:id="1337" w:author="John Gil" w:date="2022-08-29T19:19:00Z">
                                <w:r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</w:rPr>
                                  <w:t xml:space="preserve">    </w:t>
                                </w:r>
                                <w:proofErr w:type="spellStart"/>
                                <w:r>
                                  <w:rPr>
                                    <w:rFonts w:ascii="Consolas" w:eastAsiaTheme="minorHAnsi" w:hAnsi="Consolas" w:cs="Consolas"/>
                                    <w:color w:val="2B91AF"/>
                                    <w:sz w:val="19"/>
                                    <w:szCs w:val="19"/>
                                  </w:rPr>
                                  <w:t>GLuint</w:t>
                                </w:r>
                                <w:proofErr w:type="spellEnd"/>
                                <w:r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</w:rPr>
                                  <w:t>texture</w:t>
                                </w:r>
                                <w:proofErr w:type="spellEnd"/>
                                <w:r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</w:rPr>
                                  <w:t>;</w:t>
                                </w:r>
                              </w:ins>
                            </w:p>
                            <w:p w14:paraId="63F08E2F" w14:textId="77777777" w:rsidR="007F013D" w:rsidRDefault="007F013D" w:rsidP="0070099F">
                              <w:pPr>
                                <w:widowControl/>
                                <w:adjustRightInd w:val="0"/>
                                <w:rPr>
                                  <w:ins w:id="1338" w:author="John Gil" w:date="2022-08-29T19:19:00Z"/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</w:pPr>
                              <w:ins w:id="1339" w:author="John Gil" w:date="2022-08-29T19:19:00Z">
                                <w:r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</w:rPr>
                                  <w:t xml:space="preserve">    </w:t>
                                </w:r>
                                <w:r>
                                  <w:rPr>
                                    <w:rFonts w:ascii="Consolas" w:eastAsiaTheme="minorHAnsi" w:hAnsi="Consolas" w:cs="Consolas"/>
                                    <w:color w:val="008000"/>
                                    <w:sz w:val="19"/>
                                    <w:szCs w:val="19"/>
                                  </w:rPr>
                                  <w:t>//Сгенерировать идентификатор</w:t>
                                </w:r>
                              </w:ins>
                            </w:p>
                            <w:p w14:paraId="1E8B8DB9" w14:textId="77777777" w:rsidR="007F013D" w:rsidRDefault="007F013D" w:rsidP="0070099F">
                              <w:pPr>
                                <w:widowControl/>
                                <w:adjustRightInd w:val="0"/>
                                <w:rPr>
                                  <w:ins w:id="1340" w:author="John Gil" w:date="2022-08-29T19:19:00Z"/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</w:pPr>
                              <w:ins w:id="1341" w:author="John Gil" w:date="2022-08-29T19:19:00Z">
                                <w:r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</w:rPr>
                                  <w:t xml:space="preserve">    </w:t>
                                </w:r>
                                <w:proofErr w:type="spellStart"/>
                                <w:r>
                                  <w:rPr>
                                    <w:rFonts w:ascii="Consolas" w:eastAsiaTheme="minorHAnsi" w:hAnsi="Consolas" w:cs="Consolas"/>
                                    <w:color w:val="6F008A"/>
                                    <w:sz w:val="19"/>
                                    <w:szCs w:val="19"/>
                                  </w:rPr>
                                  <w:t>glGenTextures</w:t>
                                </w:r>
                                <w:proofErr w:type="spellEnd"/>
                                <w:r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</w:rPr>
                                  <w:t>(1, &amp;</w:t>
                                </w:r>
                                <w:proofErr w:type="spellStart"/>
                                <w:r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</w:rPr>
                                  <w:t>texture</w:t>
                                </w:r>
                                <w:proofErr w:type="spellEnd"/>
                                <w:r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</w:rPr>
                                  <w:t>);</w:t>
                                </w:r>
                              </w:ins>
                            </w:p>
                            <w:p w14:paraId="6AC8B437" w14:textId="77777777" w:rsidR="007F013D" w:rsidRDefault="007F013D" w:rsidP="0070099F">
                              <w:pPr>
                                <w:widowControl/>
                                <w:adjustRightInd w:val="0"/>
                                <w:rPr>
                                  <w:ins w:id="1342" w:author="John Gil" w:date="2022-08-29T19:19:00Z"/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</w:pPr>
                              <w:ins w:id="1343" w:author="John Gil" w:date="2022-08-29T19:19:00Z">
                                <w:r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</w:rPr>
                                  <w:t xml:space="preserve">    </w:t>
                                </w:r>
                                <w:r>
                                  <w:rPr>
                                    <w:rFonts w:ascii="Consolas" w:eastAsiaTheme="minorHAnsi" w:hAnsi="Consolas" w:cs="Consolas"/>
                                    <w:color w:val="008000"/>
                                    <w:sz w:val="19"/>
                                    <w:szCs w:val="19"/>
                                  </w:rPr>
                                  <w:t xml:space="preserve">//Выбрать активную текстуру                                        </w:t>
                                </w:r>
                              </w:ins>
                            </w:p>
                            <w:p w14:paraId="30B6A328" w14:textId="77777777" w:rsidR="007F013D" w:rsidRDefault="007F013D" w:rsidP="0070099F">
                              <w:pPr>
                                <w:widowControl/>
                                <w:adjustRightInd w:val="0"/>
                                <w:rPr>
                                  <w:ins w:id="1344" w:author="John Gil" w:date="2022-08-29T19:19:00Z"/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</w:pPr>
                              <w:ins w:id="1345" w:author="John Gil" w:date="2022-08-29T19:19:00Z">
                                <w:r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</w:rPr>
                                  <w:t xml:space="preserve">    </w:t>
                                </w:r>
                                <w:proofErr w:type="spellStart"/>
                                <w:r>
                                  <w:rPr>
                                    <w:rFonts w:ascii="Consolas" w:eastAsiaTheme="minorHAnsi" w:hAnsi="Consolas" w:cs="Consolas"/>
                                    <w:color w:val="6F008A"/>
                                    <w:sz w:val="19"/>
                                    <w:szCs w:val="19"/>
                                  </w:rPr>
                                  <w:t>glBindTexture</w:t>
                                </w:r>
                                <w:proofErr w:type="spellEnd"/>
                                <w:r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</w:rPr>
                                  <w:t>(</w:t>
                                </w:r>
                                <w:r>
                                  <w:rPr>
                                    <w:rFonts w:ascii="Consolas" w:eastAsiaTheme="minorHAnsi" w:hAnsi="Consolas" w:cs="Consolas"/>
                                    <w:color w:val="6F008A"/>
                                    <w:sz w:val="19"/>
                                    <w:szCs w:val="19"/>
                                  </w:rPr>
                                  <w:t>GL_TEXTURE_2D</w:t>
                                </w:r>
                                <w:r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</w:rPr>
                                  <w:t xml:space="preserve">, </w:t>
                                </w:r>
                                <w:proofErr w:type="spellStart"/>
                                <w:r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</w:rPr>
                                  <w:t>texture</w:t>
                                </w:r>
                                <w:proofErr w:type="spellEnd"/>
                                <w:r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</w:rPr>
                                  <w:t>);</w:t>
                                </w:r>
                              </w:ins>
                            </w:p>
                            <w:p w14:paraId="699E1510" w14:textId="77777777" w:rsidR="007F013D" w:rsidRDefault="007F013D" w:rsidP="0070099F">
                              <w:pPr>
                                <w:widowControl/>
                                <w:adjustRightInd w:val="0"/>
                                <w:rPr>
                                  <w:ins w:id="1346" w:author="John Gil" w:date="2022-08-29T19:19:00Z"/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</w:pPr>
                              <w:ins w:id="1347" w:author="John Gil" w:date="2022-08-29T19:19:00Z">
                                <w:r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</w:rPr>
                                  <w:t xml:space="preserve">    </w:t>
                                </w:r>
                                <w:r>
                                  <w:rPr>
                                    <w:rFonts w:ascii="Consolas" w:eastAsiaTheme="minorHAnsi" w:hAnsi="Consolas" w:cs="Consolas"/>
                                    <w:color w:val="008000"/>
                                    <w:sz w:val="19"/>
                                    <w:szCs w:val="19"/>
                                  </w:rPr>
                                  <w:t xml:space="preserve">//Обертка текстуры при </w:t>
                                </w:r>
                                <w:proofErr w:type="spellStart"/>
                                <w:r>
                                  <w:rPr>
                                    <w:rFonts w:ascii="Consolas" w:eastAsiaTheme="minorHAnsi" w:hAnsi="Consolas" w:cs="Consolas"/>
                                    <w:color w:val="008000"/>
                                    <w:sz w:val="19"/>
                                    <w:szCs w:val="19"/>
                                  </w:rPr>
                                  <w:t>UV.x</w:t>
                                </w:r>
                                <w:proofErr w:type="spellEnd"/>
                                <w:r>
                                  <w:rPr>
                                    <w:rFonts w:ascii="Consolas" w:eastAsiaTheme="minorHAnsi" w:hAnsi="Consolas" w:cs="Consolas"/>
                                    <w:color w:val="008000"/>
                                    <w:sz w:val="19"/>
                                    <w:szCs w:val="19"/>
                                  </w:rPr>
                                  <w:t xml:space="preserve"> &gt; 1 и </w:t>
                                </w:r>
                                <w:proofErr w:type="spellStart"/>
                                <w:r>
                                  <w:rPr>
                                    <w:rFonts w:ascii="Consolas" w:eastAsiaTheme="minorHAnsi" w:hAnsi="Consolas" w:cs="Consolas"/>
                                    <w:color w:val="008000"/>
                                    <w:sz w:val="19"/>
                                    <w:szCs w:val="19"/>
                                  </w:rPr>
                                  <w:t>UV.x</w:t>
                                </w:r>
                                <w:proofErr w:type="spellEnd"/>
                                <w:r>
                                  <w:rPr>
                                    <w:rFonts w:ascii="Consolas" w:eastAsiaTheme="minorHAnsi" w:hAnsi="Consolas" w:cs="Consolas"/>
                                    <w:color w:val="008000"/>
                                    <w:sz w:val="19"/>
                                    <w:szCs w:val="19"/>
                                  </w:rPr>
                                  <w:t xml:space="preserve"> &lt; 0                         </w:t>
                                </w:r>
                              </w:ins>
                            </w:p>
                            <w:p w14:paraId="709AF75A" w14:textId="77777777" w:rsidR="007F013D" w:rsidRPr="00B160FD" w:rsidRDefault="007F013D" w:rsidP="0070099F">
                              <w:pPr>
                                <w:widowControl/>
                                <w:adjustRightInd w:val="0"/>
                                <w:rPr>
                                  <w:ins w:id="1348" w:author="John Gil" w:date="2022-08-29T19:19:00Z"/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  <w:lang w:val="en-US"/>
                                  <w:rPrChange w:id="1349" w:author="John Gil" w:date="2022-08-29T19:19:00Z">
                                    <w:rPr>
                                      <w:ins w:id="1350" w:author="John Gil" w:date="2022-08-29T19:19:00Z"/>
                                      <w:rFonts w:ascii="Consolas" w:eastAsiaTheme="minorHAnsi" w:hAnsi="Consolas" w:cs="Consolas"/>
                                      <w:color w:val="000000"/>
                                      <w:sz w:val="19"/>
                                      <w:szCs w:val="19"/>
                                    </w:rPr>
                                  </w:rPrChange>
                                </w:rPr>
                              </w:pPr>
                              <w:ins w:id="1351" w:author="John Gil" w:date="2022-08-29T19:19:00Z">
                                <w:r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</w:rPr>
                                  <w:t xml:space="preserve">    </w:t>
                                </w:r>
                                <w:proofErr w:type="spellStart"/>
                                <w:r w:rsidRPr="00B160FD">
                                  <w:rPr>
                                    <w:rFonts w:ascii="Consolas" w:eastAsiaTheme="minorHAnsi" w:hAnsi="Consolas" w:cs="Consolas"/>
                                    <w:color w:val="6F008A"/>
                                    <w:sz w:val="19"/>
                                    <w:szCs w:val="19"/>
                                    <w:lang w:val="en-US"/>
                                    <w:rPrChange w:id="1352" w:author="John Gil" w:date="2022-08-29T19:19:00Z">
                                      <w:rPr>
                                        <w:rFonts w:ascii="Consolas" w:eastAsiaTheme="minorHAnsi" w:hAnsi="Consolas" w:cs="Consolas"/>
                                        <w:color w:val="6F008A"/>
                                        <w:sz w:val="19"/>
                                        <w:szCs w:val="19"/>
                                      </w:rPr>
                                    </w:rPrChange>
                                  </w:rPr>
                                  <w:t>glTexParameteri</w:t>
                                </w:r>
                                <w:proofErr w:type="spellEnd"/>
                                <w:r w:rsidRPr="00B160FD"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  <w:lang w:val="en-US"/>
                                    <w:rPrChange w:id="1353" w:author="John Gil" w:date="2022-08-29T19:19:00Z">
                                      <w:rPr>
                                        <w:rFonts w:ascii="Consolas" w:eastAsiaTheme="minorHAnsi" w:hAnsi="Consolas" w:cs="Consolas"/>
                                        <w:color w:val="000000"/>
                                        <w:sz w:val="19"/>
                                        <w:szCs w:val="19"/>
                                      </w:rPr>
                                    </w:rPrChange>
                                  </w:rPr>
                                  <w:t>(</w:t>
                                </w:r>
                                <w:r w:rsidRPr="00B160FD">
                                  <w:rPr>
                                    <w:rFonts w:ascii="Consolas" w:eastAsiaTheme="minorHAnsi" w:hAnsi="Consolas" w:cs="Consolas"/>
                                    <w:color w:val="6F008A"/>
                                    <w:sz w:val="19"/>
                                    <w:szCs w:val="19"/>
                                    <w:lang w:val="en-US"/>
                                    <w:rPrChange w:id="1354" w:author="John Gil" w:date="2022-08-29T19:19:00Z">
                                      <w:rPr>
                                        <w:rFonts w:ascii="Consolas" w:eastAsiaTheme="minorHAnsi" w:hAnsi="Consolas" w:cs="Consolas"/>
                                        <w:color w:val="6F008A"/>
                                        <w:sz w:val="19"/>
                                        <w:szCs w:val="19"/>
                                      </w:rPr>
                                    </w:rPrChange>
                                  </w:rPr>
                                  <w:t>GL_TEXTURE_2D</w:t>
                                </w:r>
                                <w:r w:rsidRPr="00B160FD"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  <w:lang w:val="en-US"/>
                                    <w:rPrChange w:id="1355" w:author="John Gil" w:date="2022-08-29T19:19:00Z">
                                      <w:rPr>
                                        <w:rFonts w:ascii="Consolas" w:eastAsiaTheme="minorHAnsi" w:hAnsi="Consolas" w:cs="Consolas"/>
                                        <w:color w:val="000000"/>
                                        <w:sz w:val="19"/>
                                        <w:szCs w:val="19"/>
                                      </w:rPr>
                                    </w:rPrChange>
                                  </w:rPr>
                                  <w:t xml:space="preserve">, </w:t>
                                </w:r>
                                <w:r w:rsidRPr="00B160FD">
                                  <w:rPr>
                                    <w:rFonts w:ascii="Consolas" w:eastAsiaTheme="minorHAnsi" w:hAnsi="Consolas" w:cs="Consolas"/>
                                    <w:color w:val="6F008A"/>
                                    <w:sz w:val="19"/>
                                    <w:szCs w:val="19"/>
                                    <w:lang w:val="en-US"/>
                                    <w:rPrChange w:id="1356" w:author="John Gil" w:date="2022-08-29T19:19:00Z">
                                      <w:rPr>
                                        <w:rFonts w:ascii="Consolas" w:eastAsiaTheme="minorHAnsi" w:hAnsi="Consolas" w:cs="Consolas"/>
                                        <w:color w:val="6F008A"/>
                                        <w:sz w:val="19"/>
                                        <w:szCs w:val="19"/>
                                      </w:rPr>
                                    </w:rPrChange>
                                  </w:rPr>
                                  <w:t>GL_TEXTURE_WRAP_S</w:t>
                                </w:r>
                                <w:r w:rsidRPr="00B160FD"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  <w:lang w:val="en-US"/>
                                    <w:rPrChange w:id="1357" w:author="John Gil" w:date="2022-08-29T19:19:00Z">
                                      <w:rPr>
                                        <w:rFonts w:ascii="Consolas" w:eastAsiaTheme="minorHAnsi" w:hAnsi="Consolas" w:cs="Consolas"/>
                                        <w:color w:val="000000"/>
                                        <w:sz w:val="19"/>
                                        <w:szCs w:val="19"/>
                                      </w:rPr>
                                    </w:rPrChange>
                                  </w:rPr>
                                  <w:t xml:space="preserve">,     </w:t>
                                </w:r>
                                <w:r w:rsidRPr="00B160FD">
                                  <w:rPr>
                                    <w:rFonts w:ascii="Consolas" w:eastAsiaTheme="minorHAnsi" w:hAnsi="Consolas" w:cs="Consolas"/>
                                    <w:color w:val="6F008A"/>
                                    <w:sz w:val="19"/>
                                    <w:szCs w:val="19"/>
                                    <w:lang w:val="en-US"/>
                                    <w:rPrChange w:id="1358" w:author="John Gil" w:date="2022-08-29T19:19:00Z">
                                      <w:rPr>
                                        <w:rFonts w:ascii="Consolas" w:eastAsiaTheme="minorHAnsi" w:hAnsi="Consolas" w:cs="Consolas"/>
                                        <w:color w:val="6F008A"/>
                                        <w:sz w:val="19"/>
                                        <w:szCs w:val="19"/>
                                      </w:rPr>
                                    </w:rPrChange>
                                  </w:rPr>
                                  <w:t>GL_CLAMP_TO_EDGE</w:t>
                                </w:r>
                                <w:r w:rsidRPr="00B160FD"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  <w:lang w:val="en-US"/>
                                    <w:rPrChange w:id="1359" w:author="John Gil" w:date="2022-08-29T19:19:00Z">
                                      <w:rPr>
                                        <w:rFonts w:ascii="Consolas" w:eastAsiaTheme="minorHAnsi" w:hAnsi="Consolas" w:cs="Consolas"/>
                                        <w:color w:val="000000"/>
                                        <w:sz w:val="19"/>
                                        <w:szCs w:val="19"/>
                                      </w:rPr>
                                    </w:rPrChange>
                                  </w:rPr>
                                  <w:t xml:space="preserve">);  </w:t>
                                </w:r>
                              </w:ins>
                            </w:p>
                            <w:p w14:paraId="04103128" w14:textId="77777777" w:rsidR="007F013D" w:rsidRDefault="007F013D" w:rsidP="0070099F">
                              <w:pPr>
                                <w:widowControl/>
                                <w:adjustRightInd w:val="0"/>
                                <w:rPr>
                                  <w:ins w:id="1360" w:author="John Gil" w:date="2022-08-29T19:19:00Z"/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</w:pPr>
                              <w:ins w:id="1361" w:author="John Gil" w:date="2022-08-29T19:19:00Z">
                                <w:r w:rsidRPr="00B160FD"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  <w:lang w:val="en-US"/>
                                    <w:rPrChange w:id="1362" w:author="John Gil" w:date="2022-08-29T19:19:00Z">
                                      <w:rPr>
                                        <w:rFonts w:ascii="Consolas" w:eastAsiaTheme="minorHAnsi" w:hAnsi="Consolas" w:cs="Consolas"/>
                                        <w:color w:val="000000"/>
                                        <w:sz w:val="19"/>
                                        <w:szCs w:val="19"/>
                                      </w:rPr>
                                    </w:rPrChange>
                                  </w:rPr>
                                  <w:t xml:space="preserve">    </w:t>
                                </w:r>
                                <w:r>
                                  <w:rPr>
                                    <w:rFonts w:ascii="Consolas" w:eastAsiaTheme="minorHAnsi" w:hAnsi="Consolas" w:cs="Consolas"/>
                                    <w:color w:val="008000"/>
                                    <w:sz w:val="19"/>
                                    <w:szCs w:val="19"/>
                                  </w:rPr>
                                  <w:t xml:space="preserve">//Обертка текстуры при </w:t>
                                </w:r>
                                <w:proofErr w:type="spellStart"/>
                                <w:r>
                                  <w:rPr>
                                    <w:rFonts w:ascii="Consolas" w:eastAsiaTheme="minorHAnsi" w:hAnsi="Consolas" w:cs="Consolas"/>
                                    <w:color w:val="008000"/>
                                    <w:sz w:val="19"/>
                                    <w:szCs w:val="19"/>
                                  </w:rPr>
                                  <w:t>UV.y</w:t>
                                </w:r>
                                <w:proofErr w:type="spellEnd"/>
                                <w:r>
                                  <w:rPr>
                                    <w:rFonts w:ascii="Consolas" w:eastAsiaTheme="minorHAnsi" w:hAnsi="Consolas" w:cs="Consolas"/>
                                    <w:color w:val="008000"/>
                                    <w:sz w:val="19"/>
                                    <w:szCs w:val="19"/>
                                  </w:rPr>
                                  <w:t xml:space="preserve"> &gt; 1 и </w:t>
                                </w:r>
                                <w:proofErr w:type="spellStart"/>
                                <w:r>
                                  <w:rPr>
                                    <w:rFonts w:ascii="Consolas" w:eastAsiaTheme="minorHAnsi" w:hAnsi="Consolas" w:cs="Consolas"/>
                                    <w:color w:val="008000"/>
                                    <w:sz w:val="19"/>
                                    <w:szCs w:val="19"/>
                                  </w:rPr>
                                  <w:t>UV.y</w:t>
                                </w:r>
                                <w:proofErr w:type="spellEnd"/>
                                <w:r>
                                  <w:rPr>
                                    <w:rFonts w:ascii="Consolas" w:eastAsiaTheme="minorHAnsi" w:hAnsi="Consolas" w:cs="Consolas"/>
                                    <w:color w:val="008000"/>
                                    <w:sz w:val="19"/>
                                    <w:szCs w:val="19"/>
                                  </w:rPr>
                                  <w:t xml:space="preserve"> &lt; 0</w:t>
                                </w:r>
                              </w:ins>
                            </w:p>
                            <w:p w14:paraId="7C3A8FF0" w14:textId="77777777" w:rsidR="007F013D" w:rsidRPr="00B160FD" w:rsidRDefault="007F013D" w:rsidP="0070099F">
                              <w:pPr>
                                <w:widowControl/>
                                <w:adjustRightInd w:val="0"/>
                                <w:rPr>
                                  <w:ins w:id="1363" w:author="John Gil" w:date="2022-08-29T19:19:00Z"/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  <w:lang w:val="en-US"/>
                                  <w:rPrChange w:id="1364" w:author="John Gil" w:date="2022-08-29T19:19:00Z">
                                    <w:rPr>
                                      <w:ins w:id="1365" w:author="John Gil" w:date="2022-08-29T19:19:00Z"/>
                                      <w:rFonts w:ascii="Consolas" w:eastAsiaTheme="minorHAnsi" w:hAnsi="Consolas" w:cs="Consolas"/>
                                      <w:color w:val="000000"/>
                                      <w:sz w:val="19"/>
                                      <w:szCs w:val="19"/>
                                    </w:rPr>
                                  </w:rPrChange>
                                </w:rPr>
                              </w:pPr>
                              <w:ins w:id="1366" w:author="John Gil" w:date="2022-08-29T19:19:00Z">
                                <w:r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</w:rPr>
                                  <w:t xml:space="preserve">    </w:t>
                                </w:r>
                                <w:proofErr w:type="spellStart"/>
                                <w:r w:rsidRPr="00B160FD">
                                  <w:rPr>
                                    <w:rFonts w:ascii="Consolas" w:eastAsiaTheme="minorHAnsi" w:hAnsi="Consolas" w:cs="Consolas"/>
                                    <w:color w:val="6F008A"/>
                                    <w:sz w:val="19"/>
                                    <w:szCs w:val="19"/>
                                    <w:lang w:val="en-US"/>
                                    <w:rPrChange w:id="1367" w:author="John Gil" w:date="2022-08-29T19:19:00Z">
                                      <w:rPr>
                                        <w:rFonts w:ascii="Consolas" w:eastAsiaTheme="minorHAnsi" w:hAnsi="Consolas" w:cs="Consolas"/>
                                        <w:color w:val="6F008A"/>
                                        <w:sz w:val="19"/>
                                        <w:szCs w:val="19"/>
                                      </w:rPr>
                                    </w:rPrChange>
                                  </w:rPr>
                                  <w:t>glTexParameteri</w:t>
                                </w:r>
                                <w:proofErr w:type="spellEnd"/>
                                <w:r w:rsidRPr="00B160FD"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  <w:lang w:val="en-US"/>
                                    <w:rPrChange w:id="1368" w:author="John Gil" w:date="2022-08-29T19:19:00Z">
                                      <w:rPr>
                                        <w:rFonts w:ascii="Consolas" w:eastAsiaTheme="minorHAnsi" w:hAnsi="Consolas" w:cs="Consolas"/>
                                        <w:color w:val="000000"/>
                                        <w:sz w:val="19"/>
                                        <w:szCs w:val="19"/>
                                      </w:rPr>
                                    </w:rPrChange>
                                  </w:rPr>
                                  <w:t>(</w:t>
                                </w:r>
                                <w:r w:rsidRPr="00B160FD">
                                  <w:rPr>
                                    <w:rFonts w:ascii="Consolas" w:eastAsiaTheme="minorHAnsi" w:hAnsi="Consolas" w:cs="Consolas"/>
                                    <w:color w:val="6F008A"/>
                                    <w:sz w:val="19"/>
                                    <w:szCs w:val="19"/>
                                    <w:lang w:val="en-US"/>
                                    <w:rPrChange w:id="1369" w:author="John Gil" w:date="2022-08-29T19:19:00Z">
                                      <w:rPr>
                                        <w:rFonts w:ascii="Consolas" w:eastAsiaTheme="minorHAnsi" w:hAnsi="Consolas" w:cs="Consolas"/>
                                        <w:color w:val="6F008A"/>
                                        <w:sz w:val="19"/>
                                        <w:szCs w:val="19"/>
                                      </w:rPr>
                                    </w:rPrChange>
                                  </w:rPr>
                                  <w:t>GL_TEXTURE_2D</w:t>
                                </w:r>
                                <w:r w:rsidRPr="00B160FD"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  <w:lang w:val="en-US"/>
                                    <w:rPrChange w:id="1370" w:author="John Gil" w:date="2022-08-29T19:19:00Z">
                                      <w:rPr>
                                        <w:rFonts w:ascii="Consolas" w:eastAsiaTheme="minorHAnsi" w:hAnsi="Consolas" w:cs="Consolas"/>
                                        <w:color w:val="000000"/>
                                        <w:sz w:val="19"/>
                                        <w:szCs w:val="19"/>
                                      </w:rPr>
                                    </w:rPrChange>
                                  </w:rPr>
                                  <w:t xml:space="preserve">, </w:t>
                                </w:r>
                                <w:r w:rsidRPr="00B160FD">
                                  <w:rPr>
                                    <w:rFonts w:ascii="Consolas" w:eastAsiaTheme="minorHAnsi" w:hAnsi="Consolas" w:cs="Consolas"/>
                                    <w:color w:val="6F008A"/>
                                    <w:sz w:val="19"/>
                                    <w:szCs w:val="19"/>
                                    <w:lang w:val="en-US"/>
                                    <w:rPrChange w:id="1371" w:author="John Gil" w:date="2022-08-29T19:19:00Z">
                                      <w:rPr>
                                        <w:rFonts w:ascii="Consolas" w:eastAsiaTheme="minorHAnsi" w:hAnsi="Consolas" w:cs="Consolas"/>
                                        <w:color w:val="6F008A"/>
                                        <w:sz w:val="19"/>
                                        <w:szCs w:val="19"/>
                                      </w:rPr>
                                    </w:rPrChange>
                                  </w:rPr>
                                  <w:t>GL_TEXTURE_WRAP_T</w:t>
                                </w:r>
                                <w:r w:rsidRPr="00B160FD"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  <w:lang w:val="en-US"/>
                                    <w:rPrChange w:id="1372" w:author="John Gil" w:date="2022-08-29T19:19:00Z">
                                      <w:rPr>
                                        <w:rFonts w:ascii="Consolas" w:eastAsiaTheme="minorHAnsi" w:hAnsi="Consolas" w:cs="Consolas"/>
                                        <w:color w:val="000000"/>
                                        <w:sz w:val="19"/>
                                        <w:szCs w:val="19"/>
                                      </w:rPr>
                                    </w:rPrChange>
                                  </w:rPr>
                                  <w:t xml:space="preserve">,     </w:t>
                                </w:r>
                                <w:r w:rsidRPr="00B160FD">
                                  <w:rPr>
                                    <w:rFonts w:ascii="Consolas" w:eastAsiaTheme="minorHAnsi" w:hAnsi="Consolas" w:cs="Consolas"/>
                                    <w:color w:val="6F008A"/>
                                    <w:sz w:val="19"/>
                                    <w:szCs w:val="19"/>
                                    <w:lang w:val="en-US"/>
                                    <w:rPrChange w:id="1373" w:author="John Gil" w:date="2022-08-29T19:19:00Z">
                                      <w:rPr>
                                        <w:rFonts w:ascii="Consolas" w:eastAsiaTheme="minorHAnsi" w:hAnsi="Consolas" w:cs="Consolas"/>
                                        <w:color w:val="6F008A"/>
                                        <w:sz w:val="19"/>
                                        <w:szCs w:val="19"/>
                                      </w:rPr>
                                    </w:rPrChange>
                                  </w:rPr>
                                  <w:t>GL_CLAMP_TO_EDGE</w:t>
                                </w:r>
                                <w:r w:rsidRPr="00B160FD"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  <w:lang w:val="en-US"/>
                                    <w:rPrChange w:id="1374" w:author="John Gil" w:date="2022-08-29T19:19:00Z">
                                      <w:rPr>
                                        <w:rFonts w:ascii="Consolas" w:eastAsiaTheme="minorHAnsi" w:hAnsi="Consolas" w:cs="Consolas"/>
                                        <w:color w:val="000000"/>
                                        <w:sz w:val="19"/>
                                        <w:szCs w:val="19"/>
                                      </w:rPr>
                                    </w:rPrChange>
                                  </w:rPr>
                                  <w:t xml:space="preserve">); </w:t>
                                </w:r>
                              </w:ins>
                            </w:p>
                            <w:p w14:paraId="6DB0E42B" w14:textId="77777777" w:rsidR="007F013D" w:rsidRDefault="007F013D" w:rsidP="0070099F">
                              <w:pPr>
                                <w:widowControl/>
                                <w:adjustRightInd w:val="0"/>
                                <w:rPr>
                                  <w:ins w:id="1375" w:author="John Gil" w:date="2022-08-29T19:19:00Z"/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</w:pPr>
                              <w:ins w:id="1376" w:author="John Gil" w:date="2022-08-29T19:19:00Z">
                                <w:r w:rsidRPr="00B160FD"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  <w:lang w:val="en-US"/>
                                    <w:rPrChange w:id="1377" w:author="John Gil" w:date="2022-08-29T19:19:00Z">
                                      <w:rPr>
                                        <w:rFonts w:ascii="Consolas" w:eastAsiaTheme="minorHAnsi" w:hAnsi="Consolas" w:cs="Consolas"/>
                                        <w:color w:val="000000"/>
                                        <w:sz w:val="19"/>
                                        <w:szCs w:val="19"/>
                                      </w:rPr>
                                    </w:rPrChange>
                                  </w:rPr>
                                  <w:t xml:space="preserve">    </w:t>
                                </w:r>
                                <w:r>
                                  <w:rPr>
                                    <w:rFonts w:ascii="Consolas" w:eastAsiaTheme="minorHAnsi" w:hAnsi="Consolas" w:cs="Consolas"/>
                                    <w:color w:val="008000"/>
                                    <w:sz w:val="19"/>
                                    <w:szCs w:val="19"/>
                                  </w:rPr>
                                  <w:t xml:space="preserve">//Вид фильтрации при уменьшении поверхности отображения </w:t>
                                </w:r>
                              </w:ins>
                            </w:p>
                            <w:p w14:paraId="362E3ABC" w14:textId="77777777" w:rsidR="007F013D" w:rsidRPr="00B160FD" w:rsidRDefault="007F013D" w:rsidP="0070099F">
                              <w:pPr>
                                <w:widowControl/>
                                <w:adjustRightInd w:val="0"/>
                                <w:rPr>
                                  <w:ins w:id="1378" w:author="John Gil" w:date="2022-08-29T19:19:00Z"/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  <w:lang w:val="en-US"/>
                                  <w:rPrChange w:id="1379" w:author="John Gil" w:date="2022-08-29T19:19:00Z">
                                    <w:rPr>
                                      <w:ins w:id="1380" w:author="John Gil" w:date="2022-08-29T19:19:00Z"/>
                                      <w:rFonts w:ascii="Consolas" w:eastAsiaTheme="minorHAnsi" w:hAnsi="Consolas" w:cs="Consolas"/>
                                      <w:color w:val="000000"/>
                                      <w:sz w:val="19"/>
                                      <w:szCs w:val="19"/>
                                    </w:rPr>
                                  </w:rPrChange>
                                </w:rPr>
                              </w:pPr>
                              <w:ins w:id="1381" w:author="John Gil" w:date="2022-08-29T19:19:00Z">
                                <w:r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</w:rPr>
                                  <w:t xml:space="preserve">    </w:t>
                                </w:r>
                                <w:proofErr w:type="spellStart"/>
                                <w:r w:rsidRPr="00B160FD">
                                  <w:rPr>
                                    <w:rFonts w:ascii="Consolas" w:eastAsiaTheme="minorHAnsi" w:hAnsi="Consolas" w:cs="Consolas"/>
                                    <w:color w:val="6F008A"/>
                                    <w:sz w:val="19"/>
                                    <w:szCs w:val="19"/>
                                    <w:lang w:val="en-US"/>
                                    <w:rPrChange w:id="1382" w:author="John Gil" w:date="2022-08-29T19:19:00Z">
                                      <w:rPr>
                                        <w:rFonts w:ascii="Consolas" w:eastAsiaTheme="minorHAnsi" w:hAnsi="Consolas" w:cs="Consolas"/>
                                        <w:color w:val="6F008A"/>
                                        <w:sz w:val="19"/>
                                        <w:szCs w:val="19"/>
                                      </w:rPr>
                                    </w:rPrChange>
                                  </w:rPr>
                                  <w:t>glTexParameteri</w:t>
                                </w:r>
                                <w:proofErr w:type="spellEnd"/>
                                <w:r w:rsidRPr="00B160FD"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  <w:lang w:val="en-US"/>
                                    <w:rPrChange w:id="1383" w:author="John Gil" w:date="2022-08-29T19:19:00Z">
                                      <w:rPr>
                                        <w:rFonts w:ascii="Consolas" w:eastAsiaTheme="minorHAnsi" w:hAnsi="Consolas" w:cs="Consolas"/>
                                        <w:color w:val="000000"/>
                                        <w:sz w:val="19"/>
                                        <w:szCs w:val="19"/>
                                      </w:rPr>
                                    </w:rPrChange>
                                  </w:rPr>
                                  <w:t>(</w:t>
                                </w:r>
                                <w:r w:rsidRPr="00B160FD">
                                  <w:rPr>
                                    <w:rFonts w:ascii="Consolas" w:eastAsiaTheme="minorHAnsi" w:hAnsi="Consolas" w:cs="Consolas"/>
                                    <w:color w:val="6F008A"/>
                                    <w:sz w:val="19"/>
                                    <w:szCs w:val="19"/>
                                    <w:lang w:val="en-US"/>
                                    <w:rPrChange w:id="1384" w:author="John Gil" w:date="2022-08-29T19:19:00Z">
                                      <w:rPr>
                                        <w:rFonts w:ascii="Consolas" w:eastAsiaTheme="minorHAnsi" w:hAnsi="Consolas" w:cs="Consolas"/>
                                        <w:color w:val="6F008A"/>
                                        <w:sz w:val="19"/>
                                        <w:szCs w:val="19"/>
                                      </w:rPr>
                                    </w:rPrChange>
                                  </w:rPr>
                                  <w:t>GL_TEXTURE_2D</w:t>
                                </w:r>
                                <w:r w:rsidRPr="00B160FD"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  <w:lang w:val="en-US"/>
                                    <w:rPrChange w:id="1385" w:author="John Gil" w:date="2022-08-29T19:19:00Z">
                                      <w:rPr>
                                        <w:rFonts w:ascii="Consolas" w:eastAsiaTheme="minorHAnsi" w:hAnsi="Consolas" w:cs="Consolas"/>
                                        <w:color w:val="000000"/>
                                        <w:sz w:val="19"/>
                                        <w:szCs w:val="19"/>
                                      </w:rPr>
                                    </w:rPrChange>
                                  </w:rPr>
                                  <w:t xml:space="preserve">, </w:t>
                                </w:r>
                                <w:r w:rsidRPr="00B160FD">
                                  <w:rPr>
                                    <w:rFonts w:ascii="Consolas" w:eastAsiaTheme="minorHAnsi" w:hAnsi="Consolas" w:cs="Consolas"/>
                                    <w:color w:val="6F008A"/>
                                    <w:sz w:val="19"/>
                                    <w:szCs w:val="19"/>
                                    <w:lang w:val="en-US"/>
                                    <w:rPrChange w:id="1386" w:author="John Gil" w:date="2022-08-29T19:19:00Z">
                                      <w:rPr>
                                        <w:rFonts w:ascii="Consolas" w:eastAsiaTheme="minorHAnsi" w:hAnsi="Consolas" w:cs="Consolas"/>
                                        <w:color w:val="6F008A"/>
                                        <w:sz w:val="19"/>
                                        <w:szCs w:val="19"/>
                                      </w:rPr>
                                    </w:rPrChange>
                                  </w:rPr>
                                  <w:t>GL_TEXTURE_MIN_FILTER</w:t>
                                </w:r>
                                <w:r w:rsidRPr="00B160FD"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  <w:lang w:val="en-US"/>
                                    <w:rPrChange w:id="1387" w:author="John Gil" w:date="2022-08-29T19:19:00Z">
                                      <w:rPr>
                                        <w:rFonts w:ascii="Consolas" w:eastAsiaTheme="minorHAnsi" w:hAnsi="Consolas" w:cs="Consolas"/>
                                        <w:color w:val="000000"/>
                                        <w:sz w:val="19"/>
                                        <w:szCs w:val="19"/>
                                      </w:rPr>
                                    </w:rPrChange>
                                  </w:rPr>
                                  <w:t xml:space="preserve">, </w:t>
                                </w:r>
                                <w:r w:rsidRPr="00B160FD">
                                  <w:rPr>
                                    <w:rFonts w:ascii="Consolas" w:eastAsiaTheme="minorHAnsi" w:hAnsi="Consolas" w:cs="Consolas"/>
                                    <w:color w:val="6F008A"/>
                                    <w:sz w:val="19"/>
                                    <w:szCs w:val="19"/>
                                    <w:lang w:val="en-US"/>
                                    <w:rPrChange w:id="1388" w:author="John Gil" w:date="2022-08-29T19:19:00Z">
                                      <w:rPr>
                                        <w:rFonts w:ascii="Consolas" w:eastAsiaTheme="minorHAnsi" w:hAnsi="Consolas" w:cs="Consolas"/>
                                        <w:color w:val="6F008A"/>
                                        <w:sz w:val="19"/>
                                        <w:szCs w:val="19"/>
                                      </w:rPr>
                                    </w:rPrChange>
                                  </w:rPr>
                                  <w:t>GL_NEAREST</w:t>
                                </w:r>
                                <w:r w:rsidRPr="00B160FD"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  <w:lang w:val="en-US"/>
                                    <w:rPrChange w:id="1389" w:author="John Gil" w:date="2022-08-29T19:19:00Z">
                                      <w:rPr>
                                        <w:rFonts w:ascii="Consolas" w:eastAsiaTheme="minorHAnsi" w:hAnsi="Consolas" w:cs="Consolas"/>
                                        <w:color w:val="000000"/>
                                        <w:sz w:val="19"/>
                                        <w:szCs w:val="19"/>
                                      </w:rPr>
                                    </w:rPrChange>
                                  </w:rPr>
                                  <w:t xml:space="preserve">);  </w:t>
                                </w:r>
                              </w:ins>
                            </w:p>
                            <w:p w14:paraId="2690148B" w14:textId="77777777" w:rsidR="007F013D" w:rsidRDefault="007F013D" w:rsidP="0070099F">
                              <w:pPr>
                                <w:widowControl/>
                                <w:adjustRightInd w:val="0"/>
                                <w:rPr>
                                  <w:ins w:id="1390" w:author="John Gil" w:date="2022-08-29T19:19:00Z"/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</w:pPr>
                              <w:ins w:id="1391" w:author="John Gil" w:date="2022-08-29T19:19:00Z">
                                <w:r w:rsidRPr="00B160FD"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  <w:lang w:val="en-US"/>
                                    <w:rPrChange w:id="1392" w:author="John Gil" w:date="2022-08-29T19:19:00Z">
                                      <w:rPr>
                                        <w:rFonts w:ascii="Consolas" w:eastAsiaTheme="minorHAnsi" w:hAnsi="Consolas" w:cs="Consolas"/>
                                        <w:color w:val="000000"/>
                                        <w:sz w:val="19"/>
                                        <w:szCs w:val="19"/>
                                      </w:rPr>
                                    </w:rPrChange>
                                  </w:rPr>
                                  <w:t xml:space="preserve">    </w:t>
                                </w:r>
                                <w:r>
                                  <w:rPr>
                                    <w:rFonts w:ascii="Consolas" w:eastAsiaTheme="minorHAnsi" w:hAnsi="Consolas" w:cs="Consolas"/>
                                    <w:color w:val="008000"/>
                                    <w:sz w:val="19"/>
                                    <w:szCs w:val="19"/>
                                  </w:rPr>
                                  <w:t>//Вид фильтрации при увеличении поверхности отображения</w:t>
                                </w:r>
                              </w:ins>
                            </w:p>
                            <w:p w14:paraId="0070CE99" w14:textId="77777777" w:rsidR="007F013D" w:rsidRPr="00B160FD" w:rsidRDefault="007F013D" w:rsidP="0070099F">
                              <w:pPr>
                                <w:widowControl/>
                                <w:adjustRightInd w:val="0"/>
                                <w:rPr>
                                  <w:ins w:id="1393" w:author="John Gil" w:date="2022-08-29T19:19:00Z"/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  <w:lang w:val="en-US"/>
                                  <w:rPrChange w:id="1394" w:author="John Gil" w:date="2022-08-29T19:19:00Z">
                                    <w:rPr>
                                      <w:ins w:id="1395" w:author="John Gil" w:date="2022-08-29T19:19:00Z"/>
                                      <w:rFonts w:ascii="Consolas" w:eastAsiaTheme="minorHAnsi" w:hAnsi="Consolas" w:cs="Consolas"/>
                                      <w:color w:val="000000"/>
                                      <w:sz w:val="19"/>
                                      <w:szCs w:val="19"/>
                                    </w:rPr>
                                  </w:rPrChange>
                                </w:rPr>
                              </w:pPr>
                              <w:ins w:id="1396" w:author="John Gil" w:date="2022-08-29T19:19:00Z">
                                <w:r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</w:rPr>
                                  <w:t xml:space="preserve">    </w:t>
                                </w:r>
                                <w:proofErr w:type="spellStart"/>
                                <w:r w:rsidRPr="00B160FD">
                                  <w:rPr>
                                    <w:rFonts w:ascii="Consolas" w:eastAsiaTheme="minorHAnsi" w:hAnsi="Consolas" w:cs="Consolas"/>
                                    <w:color w:val="6F008A"/>
                                    <w:sz w:val="19"/>
                                    <w:szCs w:val="19"/>
                                    <w:lang w:val="en-US"/>
                                    <w:rPrChange w:id="1397" w:author="John Gil" w:date="2022-08-29T19:19:00Z">
                                      <w:rPr>
                                        <w:rFonts w:ascii="Consolas" w:eastAsiaTheme="minorHAnsi" w:hAnsi="Consolas" w:cs="Consolas"/>
                                        <w:color w:val="6F008A"/>
                                        <w:sz w:val="19"/>
                                        <w:szCs w:val="19"/>
                                      </w:rPr>
                                    </w:rPrChange>
                                  </w:rPr>
                                  <w:t>glTexParameteri</w:t>
                                </w:r>
                                <w:proofErr w:type="spellEnd"/>
                                <w:r w:rsidRPr="00B160FD"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  <w:lang w:val="en-US"/>
                                    <w:rPrChange w:id="1398" w:author="John Gil" w:date="2022-08-29T19:19:00Z">
                                      <w:rPr>
                                        <w:rFonts w:ascii="Consolas" w:eastAsiaTheme="minorHAnsi" w:hAnsi="Consolas" w:cs="Consolas"/>
                                        <w:color w:val="000000"/>
                                        <w:sz w:val="19"/>
                                        <w:szCs w:val="19"/>
                                      </w:rPr>
                                    </w:rPrChange>
                                  </w:rPr>
                                  <w:t>(</w:t>
                                </w:r>
                                <w:r w:rsidRPr="00B160FD">
                                  <w:rPr>
                                    <w:rFonts w:ascii="Consolas" w:eastAsiaTheme="minorHAnsi" w:hAnsi="Consolas" w:cs="Consolas"/>
                                    <w:color w:val="6F008A"/>
                                    <w:sz w:val="19"/>
                                    <w:szCs w:val="19"/>
                                    <w:lang w:val="en-US"/>
                                    <w:rPrChange w:id="1399" w:author="John Gil" w:date="2022-08-29T19:19:00Z">
                                      <w:rPr>
                                        <w:rFonts w:ascii="Consolas" w:eastAsiaTheme="minorHAnsi" w:hAnsi="Consolas" w:cs="Consolas"/>
                                        <w:color w:val="6F008A"/>
                                        <w:sz w:val="19"/>
                                        <w:szCs w:val="19"/>
                                      </w:rPr>
                                    </w:rPrChange>
                                  </w:rPr>
                                  <w:t>GL_TEXTURE_2D</w:t>
                                </w:r>
                                <w:r w:rsidRPr="00B160FD"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  <w:lang w:val="en-US"/>
                                    <w:rPrChange w:id="1400" w:author="John Gil" w:date="2022-08-29T19:19:00Z">
                                      <w:rPr>
                                        <w:rFonts w:ascii="Consolas" w:eastAsiaTheme="minorHAnsi" w:hAnsi="Consolas" w:cs="Consolas"/>
                                        <w:color w:val="000000"/>
                                        <w:sz w:val="19"/>
                                        <w:szCs w:val="19"/>
                                      </w:rPr>
                                    </w:rPrChange>
                                  </w:rPr>
                                  <w:t xml:space="preserve">, </w:t>
                                </w:r>
                                <w:r w:rsidRPr="00B160FD">
                                  <w:rPr>
                                    <w:rFonts w:ascii="Consolas" w:eastAsiaTheme="minorHAnsi" w:hAnsi="Consolas" w:cs="Consolas"/>
                                    <w:color w:val="6F008A"/>
                                    <w:sz w:val="19"/>
                                    <w:szCs w:val="19"/>
                                    <w:lang w:val="en-US"/>
                                    <w:rPrChange w:id="1401" w:author="John Gil" w:date="2022-08-29T19:19:00Z">
                                      <w:rPr>
                                        <w:rFonts w:ascii="Consolas" w:eastAsiaTheme="minorHAnsi" w:hAnsi="Consolas" w:cs="Consolas"/>
                                        <w:color w:val="6F008A"/>
                                        <w:sz w:val="19"/>
                                        <w:szCs w:val="19"/>
                                      </w:rPr>
                                    </w:rPrChange>
                                  </w:rPr>
                                  <w:t>GL_TEXTURE_MAG_FILTER</w:t>
                                </w:r>
                                <w:r w:rsidRPr="00B160FD"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  <w:lang w:val="en-US"/>
                                    <w:rPrChange w:id="1402" w:author="John Gil" w:date="2022-08-29T19:19:00Z">
                                      <w:rPr>
                                        <w:rFonts w:ascii="Consolas" w:eastAsiaTheme="minorHAnsi" w:hAnsi="Consolas" w:cs="Consolas"/>
                                        <w:color w:val="000000"/>
                                        <w:sz w:val="19"/>
                                        <w:szCs w:val="19"/>
                                      </w:rPr>
                                    </w:rPrChange>
                                  </w:rPr>
                                  <w:t xml:space="preserve">, </w:t>
                                </w:r>
                                <w:r w:rsidRPr="00B160FD">
                                  <w:rPr>
                                    <w:rFonts w:ascii="Consolas" w:eastAsiaTheme="minorHAnsi" w:hAnsi="Consolas" w:cs="Consolas"/>
                                    <w:color w:val="6F008A"/>
                                    <w:sz w:val="19"/>
                                    <w:szCs w:val="19"/>
                                    <w:lang w:val="en-US"/>
                                    <w:rPrChange w:id="1403" w:author="John Gil" w:date="2022-08-29T19:19:00Z">
                                      <w:rPr>
                                        <w:rFonts w:ascii="Consolas" w:eastAsiaTheme="minorHAnsi" w:hAnsi="Consolas" w:cs="Consolas"/>
                                        <w:color w:val="6F008A"/>
                                        <w:sz w:val="19"/>
                                        <w:szCs w:val="19"/>
                                      </w:rPr>
                                    </w:rPrChange>
                                  </w:rPr>
                                  <w:t>GL_NEAREST</w:t>
                                </w:r>
                                <w:r w:rsidRPr="00B160FD"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  <w:lang w:val="en-US"/>
                                    <w:rPrChange w:id="1404" w:author="John Gil" w:date="2022-08-29T19:19:00Z">
                                      <w:rPr>
                                        <w:rFonts w:ascii="Consolas" w:eastAsiaTheme="minorHAnsi" w:hAnsi="Consolas" w:cs="Consolas"/>
                                        <w:color w:val="000000"/>
                                        <w:sz w:val="19"/>
                                        <w:szCs w:val="19"/>
                                      </w:rPr>
                                    </w:rPrChange>
                                  </w:rPr>
                                  <w:t xml:space="preserve">);  </w:t>
                                </w:r>
                              </w:ins>
                            </w:p>
                            <w:p w14:paraId="02B27C9B" w14:textId="77777777" w:rsidR="007F013D" w:rsidRDefault="007F013D" w:rsidP="0070099F">
                              <w:pPr>
                                <w:widowControl/>
                                <w:adjustRightInd w:val="0"/>
                                <w:rPr>
                                  <w:ins w:id="1405" w:author="John Gil" w:date="2022-08-29T19:19:00Z"/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</w:pPr>
                              <w:ins w:id="1406" w:author="John Gil" w:date="2022-08-29T19:19:00Z">
                                <w:r w:rsidRPr="00B160FD"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  <w:lang w:val="en-US"/>
                                    <w:rPrChange w:id="1407" w:author="John Gil" w:date="2022-08-29T19:19:00Z">
                                      <w:rPr>
                                        <w:rFonts w:ascii="Consolas" w:eastAsiaTheme="minorHAnsi" w:hAnsi="Consolas" w:cs="Consolas"/>
                                        <w:color w:val="000000"/>
                                        <w:sz w:val="19"/>
                                        <w:szCs w:val="19"/>
                                      </w:rPr>
                                    </w:rPrChange>
                                  </w:rPr>
                                  <w:t xml:space="preserve">    </w:t>
                                </w:r>
                                <w:r>
                                  <w:rPr>
                                    <w:rFonts w:ascii="Consolas" w:eastAsiaTheme="minorHAnsi" w:hAnsi="Consolas" w:cs="Consolas"/>
                                    <w:color w:val="008000"/>
                                    <w:sz w:val="19"/>
                                    <w:szCs w:val="19"/>
                                  </w:rPr>
                                  <w:t>//Считывать по одному байту из строки пикселей</w:t>
                                </w:r>
                              </w:ins>
                            </w:p>
                            <w:p w14:paraId="1463028E" w14:textId="77777777" w:rsidR="007F013D" w:rsidRPr="00B160FD" w:rsidRDefault="007F013D" w:rsidP="0070099F">
                              <w:pPr>
                                <w:widowControl/>
                                <w:adjustRightInd w:val="0"/>
                                <w:rPr>
                                  <w:ins w:id="1408" w:author="John Gil" w:date="2022-08-29T19:19:00Z"/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  <w:lang w:val="en-US"/>
                                  <w:rPrChange w:id="1409" w:author="John Gil" w:date="2022-08-29T19:19:00Z">
                                    <w:rPr>
                                      <w:ins w:id="1410" w:author="John Gil" w:date="2022-08-29T19:19:00Z"/>
                                      <w:rFonts w:ascii="Consolas" w:eastAsiaTheme="minorHAnsi" w:hAnsi="Consolas" w:cs="Consolas"/>
                                      <w:color w:val="000000"/>
                                      <w:sz w:val="19"/>
                                      <w:szCs w:val="19"/>
                                    </w:rPr>
                                  </w:rPrChange>
                                </w:rPr>
                              </w:pPr>
                              <w:ins w:id="1411" w:author="John Gil" w:date="2022-08-29T19:19:00Z">
                                <w:r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</w:rPr>
                                  <w:t xml:space="preserve">    </w:t>
                                </w:r>
                                <w:proofErr w:type="spellStart"/>
                                <w:r w:rsidRPr="00B160FD">
                                  <w:rPr>
                                    <w:rFonts w:ascii="Consolas" w:eastAsiaTheme="minorHAnsi" w:hAnsi="Consolas" w:cs="Consolas"/>
                                    <w:color w:val="6F008A"/>
                                    <w:sz w:val="19"/>
                                    <w:szCs w:val="19"/>
                                    <w:lang w:val="en-US"/>
                                    <w:rPrChange w:id="1412" w:author="John Gil" w:date="2022-08-29T19:19:00Z">
                                      <w:rPr>
                                        <w:rFonts w:ascii="Consolas" w:eastAsiaTheme="minorHAnsi" w:hAnsi="Consolas" w:cs="Consolas"/>
                                        <w:color w:val="6F008A"/>
                                        <w:sz w:val="19"/>
                                        <w:szCs w:val="19"/>
                                      </w:rPr>
                                    </w:rPrChange>
                                  </w:rPr>
                                  <w:t>glPixelStorei</w:t>
                                </w:r>
                                <w:proofErr w:type="spellEnd"/>
                                <w:r w:rsidRPr="00B160FD"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  <w:lang w:val="en-US"/>
                                    <w:rPrChange w:id="1413" w:author="John Gil" w:date="2022-08-29T19:19:00Z">
                                      <w:rPr>
                                        <w:rFonts w:ascii="Consolas" w:eastAsiaTheme="minorHAnsi" w:hAnsi="Consolas" w:cs="Consolas"/>
                                        <w:color w:val="000000"/>
                                        <w:sz w:val="19"/>
                                        <w:szCs w:val="19"/>
                                      </w:rPr>
                                    </w:rPrChange>
                                  </w:rPr>
                                  <w:t>(</w:t>
                                </w:r>
                                <w:r w:rsidRPr="00B160FD">
                                  <w:rPr>
                                    <w:rFonts w:ascii="Consolas" w:eastAsiaTheme="minorHAnsi" w:hAnsi="Consolas" w:cs="Consolas"/>
                                    <w:color w:val="6F008A"/>
                                    <w:sz w:val="19"/>
                                    <w:szCs w:val="19"/>
                                    <w:lang w:val="en-US"/>
                                    <w:rPrChange w:id="1414" w:author="John Gil" w:date="2022-08-29T19:19:00Z">
                                      <w:rPr>
                                        <w:rFonts w:ascii="Consolas" w:eastAsiaTheme="minorHAnsi" w:hAnsi="Consolas" w:cs="Consolas"/>
                                        <w:color w:val="6F008A"/>
                                        <w:sz w:val="19"/>
                                        <w:szCs w:val="19"/>
                                      </w:rPr>
                                    </w:rPrChange>
                                  </w:rPr>
                                  <w:t>GL_UNPACK_ALIGNMENT</w:t>
                                </w:r>
                                <w:r w:rsidRPr="00B160FD"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  <w:lang w:val="en-US"/>
                                    <w:rPrChange w:id="1415" w:author="John Gil" w:date="2022-08-29T19:19:00Z">
                                      <w:rPr>
                                        <w:rFonts w:ascii="Consolas" w:eastAsiaTheme="minorHAnsi" w:hAnsi="Consolas" w:cs="Consolas"/>
                                        <w:color w:val="000000"/>
                                        <w:sz w:val="19"/>
                                        <w:szCs w:val="19"/>
                                      </w:rPr>
                                    </w:rPrChange>
                                  </w:rPr>
                                  <w:t xml:space="preserve">, 1);                             </w:t>
                                </w:r>
                              </w:ins>
                            </w:p>
                            <w:p w14:paraId="3565C20F" w14:textId="77777777" w:rsidR="007F013D" w:rsidRPr="00B160FD" w:rsidRDefault="007F013D" w:rsidP="0070099F">
                              <w:pPr>
                                <w:widowControl/>
                                <w:adjustRightInd w:val="0"/>
                                <w:rPr>
                                  <w:ins w:id="1416" w:author="John Gil" w:date="2022-08-29T19:19:00Z"/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  <w:lang w:val="en-US"/>
                                  <w:rPrChange w:id="1417" w:author="John Gil" w:date="2022-08-29T19:19:00Z">
                                    <w:rPr>
                                      <w:ins w:id="1418" w:author="John Gil" w:date="2022-08-29T19:19:00Z"/>
                                      <w:rFonts w:ascii="Consolas" w:eastAsiaTheme="minorHAnsi" w:hAnsi="Consolas" w:cs="Consolas"/>
                                      <w:color w:val="000000"/>
                                      <w:sz w:val="19"/>
                                      <w:szCs w:val="19"/>
                                    </w:rPr>
                                  </w:rPrChange>
                                </w:rPr>
                              </w:pPr>
                            </w:p>
                            <w:p w14:paraId="1BD29B0C" w14:textId="77777777" w:rsidR="007F013D" w:rsidRPr="00B160FD" w:rsidRDefault="007F013D" w:rsidP="0070099F">
                              <w:pPr>
                                <w:widowControl/>
                                <w:adjustRightInd w:val="0"/>
                                <w:rPr>
                                  <w:ins w:id="1419" w:author="John Gil" w:date="2022-08-29T19:19:00Z"/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  <w:lang w:val="en-US"/>
                                  <w:rPrChange w:id="1420" w:author="John Gil" w:date="2022-08-29T19:19:00Z">
                                    <w:rPr>
                                      <w:ins w:id="1421" w:author="John Gil" w:date="2022-08-29T19:19:00Z"/>
                                      <w:rFonts w:ascii="Consolas" w:eastAsiaTheme="minorHAnsi" w:hAnsi="Consolas" w:cs="Consolas"/>
                                      <w:color w:val="000000"/>
                                      <w:sz w:val="19"/>
                                      <w:szCs w:val="19"/>
                                    </w:rPr>
                                  </w:rPrChange>
                                </w:rPr>
                              </w:pPr>
                              <w:ins w:id="1422" w:author="John Gil" w:date="2022-08-29T19:19:00Z">
                                <w:r w:rsidRPr="00B160FD"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  <w:lang w:val="en-US"/>
                                    <w:rPrChange w:id="1423" w:author="John Gil" w:date="2022-08-29T19:19:00Z">
                                      <w:rPr>
                                        <w:rFonts w:ascii="Consolas" w:eastAsiaTheme="minorHAnsi" w:hAnsi="Consolas" w:cs="Consolas"/>
                                        <w:color w:val="000000"/>
                                        <w:sz w:val="19"/>
                                        <w:szCs w:val="19"/>
                                      </w:rPr>
                                    </w:rPrChange>
                                  </w:rPr>
                                  <w:t xml:space="preserve">    </w:t>
                                </w:r>
                                <w:r w:rsidRPr="00B160FD">
                                  <w:rPr>
                                    <w:rFonts w:ascii="Consolas" w:eastAsiaTheme="minorHAnsi" w:hAnsi="Consolas" w:cs="Consolas"/>
                                    <w:color w:val="008000"/>
                                    <w:sz w:val="19"/>
                                    <w:szCs w:val="19"/>
                                    <w:lang w:val="en-US"/>
                                    <w:rPrChange w:id="1424" w:author="John Gil" w:date="2022-08-29T19:19:00Z">
                                      <w:rPr>
                                        <w:rFonts w:ascii="Consolas" w:eastAsiaTheme="minorHAnsi" w:hAnsi="Consolas" w:cs="Consolas"/>
                                        <w:color w:val="008000"/>
                                        <w:sz w:val="19"/>
                                        <w:szCs w:val="19"/>
                                      </w:rPr>
                                    </w:rPrChange>
                                  </w:rPr>
                                  <w:t>//</w:t>
                                </w:r>
                                <w:r>
                                  <w:rPr>
                                    <w:rFonts w:ascii="Consolas" w:eastAsiaTheme="minorHAnsi" w:hAnsi="Consolas" w:cs="Consolas"/>
                                    <w:color w:val="008000"/>
                                    <w:sz w:val="19"/>
                                    <w:szCs w:val="19"/>
                                  </w:rPr>
                                  <w:t>Используется</w:t>
                                </w:r>
                                <w:r w:rsidRPr="00B160FD">
                                  <w:rPr>
                                    <w:rFonts w:ascii="Consolas" w:eastAsiaTheme="minorHAnsi" w:hAnsi="Consolas" w:cs="Consolas"/>
                                    <w:color w:val="008000"/>
                                    <w:sz w:val="19"/>
                                    <w:szCs w:val="19"/>
                                    <w:lang w:val="en-US"/>
                                    <w:rPrChange w:id="1425" w:author="John Gil" w:date="2022-08-29T19:19:00Z">
                                      <w:rPr>
                                        <w:rFonts w:ascii="Consolas" w:eastAsiaTheme="minorHAnsi" w:hAnsi="Consolas" w:cs="Consolas"/>
                                        <w:color w:val="008000"/>
                                        <w:sz w:val="19"/>
                                        <w:szCs w:val="19"/>
                                      </w:rPr>
                                    </w:rPrChange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Consolas" w:eastAsiaTheme="minorHAnsi" w:hAnsi="Consolas" w:cs="Consolas"/>
                                    <w:color w:val="008000"/>
                                    <w:sz w:val="19"/>
                                    <w:szCs w:val="19"/>
                                  </w:rPr>
                                  <w:t>при</w:t>
                                </w:r>
                                <w:r w:rsidRPr="00B160FD">
                                  <w:rPr>
                                    <w:rFonts w:ascii="Consolas" w:eastAsiaTheme="minorHAnsi" w:hAnsi="Consolas" w:cs="Consolas"/>
                                    <w:color w:val="008000"/>
                                    <w:sz w:val="19"/>
                                    <w:szCs w:val="19"/>
                                    <w:lang w:val="en-US"/>
                                    <w:rPrChange w:id="1426" w:author="John Gil" w:date="2022-08-29T19:19:00Z">
                                      <w:rPr>
                                        <w:rFonts w:ascii="Consolas" w:eastAsiaTheme="minorHAnsi" w:hAnsi="Consolas" w:cs="Consolas"/>
                                        <w:color w:val="008000"/>
                                        <w:sz w:val="19"/>
                                        <w:szCs w:val="19"/>
                                      </w:rPr>
                                    </w:rPrChange>
                                  </w:rPr>
                                  <w:t xml:space="preserve"> GL_CLAMP_TO_BORDER</w:t>
                                </w:r>
                              </w:ins>
                            </w:p>
                            <w:p w14:paraId="7992D234" w14:textId="77777777" w:rsidR="007F013D" w:rsidRPr="00B160FD" w:rsidRDefault="007F013D" w:rsidP="0070099F">
                              <w:pPr>
                                <w:widowControl/>
                                <w:adjustRightInd w:val="0"/>
                                <w:rPr>
                                  <w:ins w:id="1427" w:author="John Gil" w:date="2022-08-29T19:19:00Z"/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  <w:lang w:val="en-US"/>
                                  <w:rPrChange w:id="1428" w:author="John Gil" w:date="2022-08-29T19:19:00Z">
                                    <w:rPr>
                                      <w:ins w:id="1429" w:author="John Gil" w:date="2022-08-29T19:19:00Z"/>
                                      <w:rFonts w:ascii="Consolas" w:eastAsiaTheme="minorHAnsi" w:hAnsi="Consolas" w:cs="Consolas"/>
                                      <w:color w:val="000000"/>
                                      <w:sz w:val="19"/>
                                      <w:szCs w:val="19"/>
                                    </w:rPr>
                                  </w:rPrChange>
                                </w:rPr>
                              </w:pPr>
                              <w:ins w:id="1430" w:author="John Gil" w:date="2022-08-29T19:19:00Z">
                                <w:r w:rsidRPr="00B160FD"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  <w:lang w:val="en-US"/>
                                    <w:rPrChange w:id="1431" w:author="John Gil" w:date="2022-08-29T19:19:00Z">
                                      <w:rPr>
                                        <w:rFonts w:ascii="Consolas" w:eastAsiaTheme="minorHAnsi" w:hAnsi="Consolas" w:cs="Consolas"/>
                                        <w:color w:val="000000"/>
                                        <w:sz w:val="19"/>
                                        <w:szCs w:val="19"/>
                                      </w:rPr>
                                    </w:rPrChange>
                                  </w:rPr>
                                  <w:t xml:space="preserve">    </w:t>
                                </w:r>
                                <w:r w:rsidRPr="00B160FD">
                                  <w:rPr>
                                    <w:rFonts w:ascii="Consolas" w:eastAsiaTheme="minorHAnsi" w:hAnsi="Consolas" w:cs="Consolas"/>
                                    <w:color w:val="0000FF"/>
                                    <w:sz w:val="19"/>
                                    <w:szCs w:val="19"/>
                                    <w:lang w:val="en-US"/>
                                    <w:rPrChange w:id="1432" w:author="John Gil" w:date="2022-08-29T19:19:00Z">
                                      <w:rPr>
                                        <w:rFonts w:ascii="Consolas" w:eastAsiaTheme="minorHAnsi" w:hAnsi="Consolas" w:cs="Consolas"/>
                                        <w:color w:val="0000FF"/>
                                        <w:sz w:val="19"/>
                                        <w:szCs w:val="19"/>
                                      </w:rPr>
                                    </w:rPrChange>
                                  </w:rPr>
                                  <w:t>float</w:t>
                                </w:r>
                                <w:r w:rsidRPr="00B160FD"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  <w:lang w:val="en-US"/>
                                    <w:rPrChange w:id="1433" w:author="John Gil" w:date="2022-08-29T19:19:00Z">
                                      <w:rPr>
                                        <w:rFonts w:ascii="Consolas" w:eastAsiaTheme="minorHAnsi" w:hAnsi="Consolas" w:cs="Consolas"/>
                                        <w:color w:val="000000"/>
                                        <w:sz w:val="19"/>
                                        <w:szCs w:val="19"/>
                                      </w:rPr>
                                    </w:rPrChange>
                                  </w:rPr>
                                  <w:t xml:space="preserve"> </w:t>
                                </w:r>
                                <w:proofErr w:type="spellStart"/>
                                <w:r w:rsidRPr="00B160FD"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  <w:lang w:val="en-US"/>
                                    <w:rPrChange w:id="1434" w:author="John Gil" w:date="2022-08-29T19:19:00Z">
                                      <w:rPr>
                                        <w:rFonts w:ascii="Consolas" w:eastAsiaTheme="minorHAnsi" w:hAnsi="Consolas" w:cs="Consolas"/>
                                        <w:color w:val="000000"/>
                                        <w:sz w:val="19"/>
                                        <w:szCs w:val="19"/>
                                      </w:rPr>
                                    </w:rPrChange>
                                  </w:rPr>
                                  <w:t>borderColor</w:t>
                                </w:r>
                                <w:proofErr w:type="spellEnd"/>
                                <w:r w:rsidRPr="00B160FD"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  <w:lang w:val="en-US"/>
                                    <w:rPrChange w:id="1435" w:author="John Gil" w:date="2022-08-29T19:19:00Z">
                                      <w:rPr>
                                        <w:rFonts w:ascii="Consolas" w:eastAsiaTheme="minorHAnsi" w:hAnsi="Consolas" w:cs="Consolas"/>
                                        <w:color w:val="000000"/>
                                        <w:sz w:val="19"/>
                                        <w:szCs w:val="19"/>
                                      </w:rPr>
                                    </w:rPrChange>
                                  </w:rPr>
                                  <w:t>[] = { 1.0f, 0.0f, 0.0f, 1.0f };</w:t>
                                </w:r>
                              </w:ins>
                            </w:p>
                            <w:p w14:paraId="10971399" w14:textId="77777777" w:rsidR="007F013D" w:rsidRPr="00B160FD" w:rsidRDefault="007F013D" w:rsidP="0070099F">
                              <w:pPr>
                                <w:widowControl/>
                                <w:adjustRightInd w:val="0"/>
                                <w:rPr>
                                  <w:ins w:id="1436" w:author="John Gil" w:date="2022-08-29T19:19:00Z"/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  <w:lang w:val="en-US"/>
                                  <w:rPrChange w:id="1437" w:author="John Gil" w:date="2022-08-29T19:19:00Z">
                                    <w:rPr>
                                      <w:ins w:id="1438" w:author="John Gil" w:date="2022-08-29T19:19:00Z"/>
                                      <w:rFonts w:ascii="Consolas" w:eastAsiaTheme="minorHAnsi" w:hAnsi="Consolas" w:cs="Consolas"/>
                                      <w:color w:val="000000"/>
                                      <w:sz w:val="19"/>
                                      <w:szCs w:val="19"/>
                                    </w:rPr>
                                  </w:rPrChange>
                                </w:rPr>
                              </w:pPr>
                              <w:ins w:id="1439" w:author="John Gil" w:date="2022-08-29T19:19:00Z">
                                <w:r w:rsidRPr="00B160FD"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  <w:lang w:val="en-US"/>
                                    <w:rPrChange w:id="1440" w:author="John Gil" w:date="2022-08-29T19:19:00Z">
                                      <w:rPr>
                                        <w:rFonts w:ascii="Consolas" w:eastAsiaTheme="minorHAnsi" w:hAnsi="Consolas" w:cs="Consolas"/>
                                        <w:color w:val="000000"/>
                                        <w:sz w:val="19"/>
                                        <w:szCs w:val="19"/>
                                      </w:rPr>
                                    </w:rPrChange>
                                  </w:rPr>
                                  <w:t xml:space="preserve">    </w:t>
                                </w:r>
                                <w:proofErr w:type="spellStart"/>
                                <w:r w:rsidRPr="00B160FD">
                                  <w:rPr>
                                    <w:rFonts w:ascii="Consolas" w:eastAsiaTheme="minorHAnsi" w:hAnsi="Consolas" w:cs="Consolas"/>
                                    <w:color w:val="6F008A"/>
                                    <w:sz w:val="19"/>
                                    <w:szCs w:val="19"/>
                                    <w:lang w:val="en-US"/>
                                    <w:rPrChange w:id="1441" w:author="John Gil" w:date="2022-08-29T19:19:00Z">
                                      <w:rPr>
                                        <w:rFonts w:ascii="Consolas" w:eastAsiaTheme="minorHAnsi" w:hAnsi="Consolas" w:cs="Consolas"/>
                                        <w:color w:val="6F008A"/>
                                        <w:sz w:val="19"/>
                                        <w:szCs w:val="19"/>
                                      </w:rPr>
                                    </w:rPrChange>
                                  </w:rPr>
                                  <w:t>glTexParameterfv</w:t>
                                </w:r>
                                <w:proofErr w:type="spellEnd"/>
                                <w:r w:rsidRPr="00B160FD"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  <w:lang w:val="en-US"/>
                                    <w:rPrChange w:id="1442" w:author="John Gil" w:date="2022-08-29T19:19:00Z">
                                      <w:rPr>
                                        <w:rFonts w:ascii="Consolas" w:eastAsiaTheme="minorHAnsi" w:hAnsi="Consolas" w:cs="Consolas"/>
                                        <w:color w:val="000000"/>
                                        <w:sz w:val="19"/>
                                        <w:szCs w:val="19"/>
                                      </w:rPr>
                                    </w:rPrChange>
                                  </w:rPr>
                                  <w:t>(</w:t>
                                </w:r>
                                <w:r w:rsidRPr="00B160FD">
                                  <w:rPr>
                                    <w:rFonts w:ascii="Consolas" w:eastAsiaTheme="minorHAnsi" w:hAnsi="Consolas" w:cs="Consolas"/>
                                    <w:color w:val="6F008A"/>
                                    <w:sz w:val="19"/>
                                    <w:szCs w:val="19"/>
                                    <w:lang w:val="en-US"/>
                                    <w:rPrChange w:id="1443" w:author="John Gil" w:date="2022-08-29T19:19:00Z">
                                      <w:rPr>
                                        <w:rFonts w:ascii="Consolas" w:eastAsiaTheme="minorHAnsi" w:hAnsi="Consolas" w:cs="Consolas"/>
                                        <w:color w:val="6F008A"/>
                                        <w:sz w:val="19"/>
                                        <w:szCs w:val="19"/>
                                      </w:rPr>
                                    </w:rPrChange>
                                  </w:rPr>
                                  <w:t>GL_TEXTURE_2D</w:t>
                                </w:r>
                                <w:r w:rsidRPr="00B160FD"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  <w:lang w:val="en-US"/>
                                    <w:rPrChange w:id="1444" w:author="John Gil" w:date="2022-08-29T19:19:00Z">
                                      <w:rPr>
                                        <w:rFonts w:ascii="Consolas" w:eastAsiaTheme="minorHAnsi" w:hAnsi="Consolas" w:cs="Consolas"/>
                                        <w:color w:val="000000"/>
                                        <w:sz w:val="19"/>
                                        <w:szCs w:val="19"/>
                                      </w:rPr>
                                    </w:rPrChange>
                                  </w:rPr>
                                  <w:t xml:space="preserve">, </w:t>
                                </w:r>
                                <w:r w:rsidRPr="00B160FD">
                                  <w:rPr>
                                    <w:rFonts w:ascii="Consolas" w:eastAsiaTheme="minorHAnsi" w:hAnsi="Consolas" w:cs="Consolas"/>
                                    <w:color w:val="6F008A"/>
                                    <w:sz w:val="19"/>
                                    <w:szCs w:val="19"/>
                                    <w:lang w:val="en-US"/>
                                    <w:rPrChange w:id="1445" w:author="John Gil" w:date="2022-08-29T19:19:00Z">
                                      <w:rPr>
                                        <w:rFonts w:ascii="Consolas" w:eastAsiaTheme="minorHAnsi" w:hAnsi="Consolas" w:cs="Consolas"/>
                                        <w:color w:val="6F008A"/>
                                        <w:sz w:val="19"/>
                                        <w:szCs w:val="19"/>
                                      </w:rPr>
                                    </w:rPrChange>
                                  </w:rPr>
                                  <w:t>GL_TEXTURE_BORDER_COLOR</w:t>
                                </w:r>
                                <w:r w:rsidRPr="00B160FD"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  <w:lang w:val="en-US"/>
                                    <w:rPrChange w:id="1446" w:author="John Gil" w:date="2022-08-29T19:19:00Z">
                                      <w:rPr>
                                        <w:rFonts w:ascii="Consolas" w:eastAsiaTheme="minorHAnsi" w:hAnsi="Consolas" w:cs="Consolas"/>
                                        <w:color w:val="000000"/>
                                        <w:sz w:val="19"/>
                                        <w:szCs w:val="19"/>
                                      </w:rPr>
                                    </w:rPrChange>
                                  </w:rPr>
                                  <w:t xml:space="preserve">, </w:t>
                                </w:r>
                                <w:proofErr w:type="spellStart"/>
                                <w:r w:rsidRPr="00B160FD"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  <w:lang w:val="en-US"/>
                                    <w:rPrChange w:id="1447" w:author="John Gil" w:date="2022-08-29T19:19:00Z">
                                      <w:rPr>
                                        <w:rFonts w:ascii="Consolas" w:eastAsiaTheme="minorHAnsi" w:hAnsi="Consolas" w:cs="Consolas"/>
                                        <w:color w:val="000000"/>
                                        <w:sz w:val="19"/>
                                        <w:szCs w:val="19"/>
                                      </w:rPr>
                                    </w:rPrChange>
                                  </w:rPr>
                                  <w:t>borderColor</w:t>
                                </w:r>
                                <w:proofErr w:type="spellEnd"/>
                                <w:r w:rsidRPr="00B160FD"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  <w:lang w:val="en-US"/>
                                    <w:rPrChange w:id="1448" w:author="John Gil" w:date="2022-08-29T19:19:00Z">
                                      <w:rPr>
                                        <w:rFonts w:ascii="Consolas" w:eastAsiaTheme="minorHAnsi" w:hAnsi="Consolas" w:cs="Consolas"/>
                                        <w:color w:val="000000"/>
                                        <w:sz w:val="19"/>
                                        <w:szCs w:val="19"/>
                                      </w:rPr>
                                    </w:rPrChange>
                                  </w:rPr>
                                  <w:t>);</w:t>
                                </w:r>
                              </w:ins>
                            </w:p>
                            <w:p w14:paraId="0ED78E0E" w14:textId="77777777" w:rsidR="007F013D" w:rsidRPr="00B160FD" w:rsidRDefault="007F013D" w:rsidP="0070099F">
                              <w:pPr>
                                <w:widowControl/>
                                <w:adjustRightInd w:val="0"/>
                                <w:rPr>
                                  <w:ins w:id="1449" w:author="John Gil" w:date="2022-08-29T19:19:00Z"/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  <w:lang w:val="en-US"/>
                                  <w:rPrChange w:id="1450" w:author="John Gil" w:date="2022-08-29T19:19:00Z">
                                    <w:rPr>
                                      <w:ins w:id="1451" w:author="John Gil" w:date="2022-08-29T19:19:00Z"/>
                                      <w:rFonts w:ascii="Consolas" w:eastAsiaTheme="minorHAnsi" w:hAnsi="Consolas" w:cs="Consolas"/>
                                      <w:color w:val="000000"/>
                                      <w:sz w:val="19"/>
                                      <w:szCs w:val="19"/>
                                    </w:rPr>
                                  </w:rPrChange>
                                </w:rPr>
                              </w:pPr>
                            </w:p>
                            <w:p w14:paraId="7E716EC6" w14:textId="77777777" w:rsidR="007F013D" w:rsidRPr="00B160FD" w:rsidRDefault="007F013D" w:rsidP="0070099F">
                              <w:pPr>
                                <w:widowControl/>
                                <w:adjustRightInd w:val="0"/>
                                <w:rPr>
                                  <w:ins w:id="1452" w:author="John Gil" w:date="2022-08-29T19:19:00Z"/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  <w:lang w:val="en-US"/>
                                  <w:rPrChange w:id="1453" w:author="John Gil" w:date="2022-08-29T19:19:00Z">
                                    <w:rPr>
                                      <w:ins w:id="1454" w:author="John Gil" w:date="2022-08-29T19:19:00Z"/>
                                      <w:rFonts w:ascii="Consolas" w:eastAsiaTheme="minorHAnsi" w:hAnsi="Consolas" w:cs="Consolas"/>
                                      <w:color w:val="000000"/>
                                      <w:sz w:val="19"/>
                                      <w:szCs w:val="19"/>
                                    </w:rPr>
                                  </w:rPrChange>
                                </w:rPr>
                              </w:pPr>
                              <w:ins w:id="1455" w:author="John Gil" w:date="2022-08-29T19:19:00Z">
                                <w:r w:rsidRPr="00B160FD"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  <w:lang w:val="en-US"/>
                                    <w:rPrChange w:id="1456" w:author="John Gil" w:date="2022-08-29T19:19:00Z">
                                      <w:rPr>
                                        <w:rFonts w:ascii="Consolas" w:eastAsiaTheme="minorHAnsi" w:hAnsi="Consolas" w:cs="Consolas"/>
                                        <w:color w:val="000000"/>
                                        <w:sz w:val="19"/>
                                        <w:szCs w:val="19"/>
                                      </w:rPr>
                                    </w:rPrChange>
                                  </w:rPr>
                                  <w:t xml:space="preserve">    </w:t>
                                </w:r>
                                <w:r w:rsidRPr="00B160FD">
                                  <w:rPr>
                                    <w:rFonts w:ascii="Consolas" w:eastAsiaTheme="minorHAnsi" w:hAnsi="Consolas" w:cs="Consolas"/>
                                    <w:color w:val="008000"/>
                                    <w:sz w:val="19"/>
                                    <w:szCs w:val="19"/>
                                    <w:lang w:val="en-US"/>
                                    <w:rPrChange w:id="1457" w:author="John Gil" w:date="2022-08-29T19:19:00Z">
                                      <w:rPr>
                                        <w:rFonts w:ascii="Consolas" w:eastAsiaTheme="minorHAnsi" w:hAnsi="Consolas" w:cs="Consolas"/>
                                        <w:color w:val="008000"/>
                                        <w:sz w:val="19"/>
                                        <w:szCs w:val="19"/>
                                      </w:rPr>
                                    </w:rPrChange>
                                  </w:rPr>
                                  <w:t>//</w:t>
                                </w:r>
                                <w:r>
                                  <w:rPr>
                                    <w:rFonts w:ascii="Consolas" w:eastAsiaTheme="minorHAnsi" w:hAnsi="Consolas" w:cs="Consolas"/>
                                    <w:color w:val="008000"/>
                                    <w:sz w:val="19"/>
                                    <w:szCs w:val="19"/>
                                  </w:rPr>
                                  <w:t>Формат</w:t>
                                </w:r>
                                <w:r w:rsidRPr="00B160FD">
                                  <w:rPr>
                                    <w:rFonts w:ascii="Consolas" w:eastAsiaTheme="minorHAnsi" w:hAnsi="Consolas" w:cs="Consolas"/>
                                    <w:color w:val="008000"/>
                                    <w:sz w:val="19"/>
                                    <w:szCs w:val="19"/>
                                    <w:lang w:val="en-US"/>
                                    <w:rPrChange w:id="1458" w:author="John Gil" w:date="2022-08-29T19:19:00Z">
                                      <w:rPr>
                                        <w:rFonts w:ascii="Consolas" w:eastAsiaTheme="minorHAnsi" w:hAnsi="Consolas" w:cs="Consolas"/>
                                        <w:color w:val="008000"/>
                                        <w:sz w:val="19"/>
                                        <w:szCs w:val="19"/>
                                      </w:rPr>
                                    </w:rPrChange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Consolas" w:eastAsiaTheme="minorHAnsi" w:hAnsi="Consolas" w:cs="Consolas"/>
                                    <w:color w:val="008000"/>
                                    <w:sz w:val="19"/>
                                    <w:szCs w:val="19"/>
                                  </w:rPr>
                                  <w:t>либо</w:t>
                                </w:r>
                                <w:r w:rsidRPr="00B160FD">
                                  <w:rPr>
                                    <w:rFonts w:ascii="Consolas" w:eastAsiaTheme="minorHAnsi" w:hAnsi="Consolas" w:cs="Consolas"/>
                                    <w:color w:val="008000"/>
                                    <w:sz w:val="19"/>
                                    <w:szCs w:val="19"/>
                                    <w:lang w:val="en-US"/>
                                    <w:rPrChange w:id="1459" w:author="John Gil" w:date="2022-08-29T19:19:00Z">
                                      <w:rPr>
                                        <w:rFonts w:ascii="Consolas" w:eastAsiaTheme="minorHAnsi" w:hAnsi="Consolas" w:cs="Consolas"/>
                                        <w:color w:val="008000"/>
                                        <w:sz w:val="19"/>
                                        <w:szCs w:val="19"/>
                                      </w:rPr>
                                    </w:rPrChange>
                                  </w:rPr>
                                  <w:t xml:space="preserve"> RGB </w:t>
                                </w:r>
                                <w:r>
                                  <w:rPr>
                                    <w:rFonts w:ascii="Consolas" w:eastAsiaTheme="minorHAnsi" w:hAnsi="Consolas" w:cs="Consolas"/>
                                    <w:color w:val="008000"/>
                                    <w:sz w:val="19"/>
                                    <w:szCs w:val="19"/>
                                  </w:rPr>
                                  <w:t>или</w:t>
                                </w:r>
                                <w:r w:rsidRPr="00B160FD">
                                  <w:rPr>
                                    <w:rFonts w:ascii="Consolas" w:eastAsiaTheme="minorHAnsi" w:hAnsi="Consolas" w:cs="Consolas"/>
                                    <w:color w:val="008000"/>
                                    <w:sz w:val="19"/>
                                    <w:szCs w:val="19"/>
                                    <w:lang w:val="en-US"/>
                                    <w:rPrChange w:id="1460" w:author="John Gil" w:date="2022-08-29T19:19:00Z">
                                      <w:rPr>
                                        <w:rFonts w:ascii="Consolas" w:eastAsiaTheme="minorHAnsi" w:hAnsi="Consolas" w:cs="Consolas"/>
                                        <w:color w:val="008000"/>
                                        <w:sz w:val="19"/>
                                        <w:szCs w:val="19"/>
                                      </w:rPr>
                                    </w:rPrChange>
                                  </w:rPr>
                                  <w:t xml:space="preserve"> RGBA</w:t>
                                </w:r>
                              </w:ins>
                            </w:p>
                            <w:p w14:paraId="60B38AE7" w14:textId="77777777" w:rsidR="007F013D" w:rsidRPr="00B160FD" w:rsidRDefault="007F013D" w:rsidP="0070099F">
                              <w:pPr>
                                <w:widowControl/>
                                <w:adjustRightInd w:val="0"/>
                                <w:rPr>
                                  <w:ins w:id="1461" w:author="John Gil" w:date="2022-08-29T19:19:00Z"/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  <w:lang w:val="en-US"/>
                                  <w:rPrChange w:id="1462" w:author="John Gil" w:date="2022-08-29T19:19:00Z">
                                    <w:rPr>
                                      <w:ins w:id="1463" w:author="John Gil" w:date="2022-08-29T19:19:00Z"/>
                                      <w:rFonts w:ascii="Consolas" w:eastAsiaTheme="minorHAnsi" w:hAnsi="Consolas" w:cs="Consolas"/>
                                      <w:color w:val="000000"/>
                                      <w:sz w:val="19"/>
                                      <w:szCs w:val="19"/>
                                    </w:rPr>
                                  </w:rPrChange>
                                </w:rPr>
                              </w:pPr>
                              <w:ins w:id="1464" w:author="John Gil" w:date="2022-08-29T19:19:00Z">
                                <w:r w:rsidRPr="00B160FD"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  <w:lang w:val="en-US"/>
                                    <w:rPrChange w:id="1465" w:author="John Gil" w:date="2022-08-29T19:19:00Z">
                                      <w:rPr>
                                        <w:rFonts w:ascii="Consolas" w:eastAsiaTheme="minorHAnsi" w:hAnsi="Consolas" w:cs="Consolas"/>
                                        <w:color w:val="000000"/>
                                        <w:sz w:val="19"/>
                                        <w:szCs w:val="19"/>
                                      </w:rPr>
                                    </w:rPrChange>
                                  </w:rPr>
                                  <w:t xml:space="preserve">    </w:t>
                                </w:r>
                                <w:r w:rsidRPr="00B160FD">
                                  <w:rPr>
                                    <w:rFonts w:ascii="Consolas" w:eastAsiaTheme="minorHAnsi" w:hAnsi="Consolas" w:cs="Consolas"/>
                                    <w:color w:val="0000FF"/>
                                    <w:sz w:val="19"/>
                                    <w:szCs w:val="19"/>
                                    <w:lang w:val="en-US"/>
                                    <w:rPrChange w:id="1466" w:author="John Gil" w:date="2022-08-29T19:19:00Z">
                                      <w:rPr>
                                        <w:rFonts w:ascii="Consolas" w:eastAsiaTheme="minorHAnsi" w:hAnsi="Consolas" w:cs="Consolas"/>
                                        <w:color w:val="0000FF"/>
                                        <w:sz w:val="19"/>
                                        <w:szCs w:val="19"/>
                                      </w:rPr>
                                    </w:rPrChange>
                                  </w:rPr>
                                  <w:t>switch</w:t>
                                </w:r>
                                <w:r w:rsidRPr="00B160FD"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  <w:lang w:val="en-US"/>
                                    <w:rPrChange w:id="1467" w:author="John Gil" w:date="2022-08-29T19:19:00Z">
                                      <w:rPr>
                                        <w:rFonts w:ascii="Consolas" w:eastAsiaTheme="minorHAnsi" w:hAnsi="Consolas" w:cs="Consolas"/>
                                        <w:color w:val="000000"/>
                                        <w:sz w:val="19"/>
                                        <w:szCs w:val="19"/>
                                      </w:rPr>
                                    </w:rPrChange>
                                  </w:rPr>
                                  <w:t xml:space="preserve"> (channels) {</w:t>
                                </w:r>
                              </w:ins>
                            </w:p>
                            <w:p w14:paraId="62E4AC30" w14:textId="77777777" w:rsidR="007F013D" w:rsidRDefault="007F013D" w:rsidP="0070099F">
                              <w:pPr>
                                <w:widowControl/>
                                <w:adjustRightInd w:val="0"/>
                                <w:rPr>
                                  <w:ins w:id="1468" w:author="John Gil" w:date="2022-08-29T19:19:00Z"/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</w:pPr>
                              <w:ins w:id="1469" w:author="John Gil" w:date="2022-08-29T19:19:00Z">
                                <w:r w:rsidRPr="00B160FD"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  <w:lang w:val="en-US"/>
                                    <w:rPrChange w:id="1470" w:author="John Gil" w:date="2022-08-29T19:19:00Z">
                                      <w:rPr>
                                        <w:rFonts w:ascii="Consolas" w:eastAsiaTheme="minorHAnsi" w:hAnsi="Consolas" w:cs="Consolas"/>
                                        <w:color w:val="000000"/>
                                        <w:sz w:val="19"/>
                                        <w:szCs w:val="19"/>
                                      </w:rPr>
                                    </w:rPrChange>
                                  </w:rPr>
                                  <w:t xml:space="preserve">    </w:t>
                                </w:r>
                                <w:proofErr w:type="spellStart"/>
                                <w:r>
                                  <w:rPr>
                                    <w:rFonts w:ascii="Consolas" w:eastAsiaTheme="minorHAnsi" w:hAnsi="Consolas" w:cs="Consolas"/>
                                    <w:color w:val="0000FF"/>
                                    <w:sz w:val="19"/>
                                    <w:szCs w:val="19"/>
                                  </w:rPr>
                                  <w:t>case</w:t>
                                </w:r>
                                <w:proofErr w:type="spellEnd"/>
                                <w:r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</w:rPr>
                                  <w:t xml:space="preserve"> 3:</w:t>
                                </w:r>
                              </w:ins>
                            </w:p>
                            <w:p w14:paraId="79AE9955" w14:textId="77777777" w:rsidR="007F013D" w:rsidRDefault="007F013D" w:rsidP="0070099F">
                              <w:pPr>
                                <w:widowControl/>
                                <w:adjustRightInd w:val="0"/>
                                <w:rPr>
                                  <w:ins w:id="1471" w:author="John Gil" w:date="2022-08-29T19:19:00Z"/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</w:pPr>
                              <w:ins w:id="1472" w:author="John Gil" w:date="2022-08-29T19:19:00Z">
                                <w:r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</w:rPr>
                                  <w:t xml:space="preserve">        </w:t>
                                </w:r>
                                <w:r>
                                  <w:rPr>
                                    <w:rFonts w:ascii="Consolas" w:eastAsiaTheme="minorHAnsi" w:hAnsi="Consolas" w:cs="Consolas"/>
                                    <w:color w:val="008000"/>
                                    <w:sz w:val="19"/>
                                    <w:szCs w:val="19"/>
                                  </w:rPr>
                                  <w:t xml:space="preserve">//Загрузить пиксели текстуры в объект </w:t>
                                </w:r>
                                <w:proofErr w:type="spellStart"/>
                                <w:r>
                                  <w:rPr>
                                    <w:rFonts w:ascii="Consolas" w:eastAsiaTheme="minorHAnsi" w:hAnsi="Consolas" w:cs="Consolas"/>
                                    <w:color w:val="008000"/>
                                    <w:sz w:val="19"/>
                                    <w:szCs w:val="19"/>
                                  </w:rPr>
                                  <w:t>texture</w:t>
                                </w:r>
                                <w:proofErr w:type="spellEnd"/>
                              </w:ins>
                            </w:p>
                            <w:p w14:paraId="3A3D414C" w14:textId="77777777" w:rsidR="007F013D" w:rsidRPr="00B160FD" w:rsidRDefault="007F013D" w:rsidP="0070099F">
                              <w:pPr>
                                <w:widowControl/>
                                <w:adjustRightInd w:val="0"/>
                                <w:rPr>
                                  <w:ins w:id="1473" w:author="John Gil" w:date="2022-08-29T19:19:00Z"/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  <w:lang w:val="en-US"/>
                                  <w:rPrChange w:id="1474" w:author="John Gil" w:date="2022-08-29T19:19:00Z">
                                    <w:rPr>
                                      <w:ins w:id="1475" w:author="John Gil" w:date="2022-08-29T19:19:00Z"/>
                                      <w:rFonts w:ascii="Consolas" w:eastAsiaTheme="minorHAnsi" w:hAnsi="Consolas" w:cs="Consolas"/>
                                      <w:color w:val="000000"/>
                                      <w:sz w:val="19"/>
                                      <w:szCs w:val="19"/>
                                    </w:rPr>
                                  </w:rPrChange>
                                </w:rPr>
                              </w:pPr>
                              <w:ins w:id="1476" w:author="John Gil" w:date="2022-08-29T19:19:00Z">
                                <w:r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</w:rPr>
                                  <w:t xml:space="preserve">        </w:t>
                                </w:r>
                                <w:r w:rsidRPr="00B160FD">
                                  <w:rPr>
                                    <w:rFonts w:ascii="Consolas" w:eastAsiaTheme="minorHAnsi" w:hAnsi="Consolas" w:cs="Consolas"/>
                                    <w:color w:val="6F008A"/>
                                    <w:sz w:val="19"/>
                                    <w:szCs w:val="19"/>
                                    <w:lang w:val="en-US"/>
                                    <w:rPrChange w:id="1477" w:author="John Gil" w:date="2022-08-29T19:19:00Z">
                                      <w:rPr>
                                        <w:rFonts w:ascii="Consolas" w:eastAsiaTheme="minorHAnsi" w:hAnsi="Consolas" w:cs="Consolas"/>
                                        <w:color w:val="6F008A"/>
                                        <w:sz w:val="19"/>
                                        <w:szCs w:val="19"/>
                                      </w:rPr>
                                    </w:rPrChange>
                                  </w:rPr>
                                  <w:t>glTexImage2D</w:t>
                                </w:r>
                                <w:r w:rsidRPr="00B160FD"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  <w:lang w:val="en-US"/>
                                    <w:rPrChange w:id="1478" w:author="John Gil" w:date="2022-08-29T19:19:00Z">
                                      <w:rPr>
                                        <w:rFonts w:ascii="Consolas" w:eastAsiaTheme="minorHAnsi" w:hAnsi="Consolas" w:cs="Consolas"/>
                                        <w:color w:val="000000"/>
                                        <w:sz w:val="19"/>
                                        <w:szCs w:val="19"/>
                                      </w:rPr>
                                    </w:rPrChange>
                                  </w:rPr>
                                  <w:t>(</w:t>
                                </w:r>
                                <w:r w:rsidRPr="00B160FD">
                                  <w:rPr>
                                    <w:rFonts w:ascii="Consolas" w:eastAsiaTheme="minorHAnsi" w:hAnsi="Consolas" w:cs="Consolas"/>
                                    <w:color w:val="6F008A"/>
                                    <w:sz w:val="19"/>
                                    <w:szCs w:val="19"/>
                                    <w:lang w:val="en-US"/>
                                    <w:rPrChange w:id="1479" w:author="John Gil" w:date="2022-08-29T19:19:00Z">
                                      <w:rPr>
                                        <w:rFonts w:ascii="Consolas" w:eastAsiaTheme="minorHAnsi" w:hAnsi="Consolas" w:cs="Consolas"/>
                                        <w:color w:val="6F008A"/>
                                        <w:sz w:val="19"/>
                                        <w:szCs w:val="19"/>
                                      </w:rPr>
                                    </w:rPrChange>
                                  </w:rPr>
                                  <w:t>GL_TEXTURE_2D</w:t>
                                </w:r>
                                <w:r w:rsidRPr="00B160FD"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  <w:lang w:val="en-US"/>
                                    <w:rPrChange w:id="1480" w:author="John Gil" w:date="2022-08-29T19:19:00Z">
                                      <w:rPr>
                                        <w:rFonts w:ascii="Consolas" w:eastAsiaTheme="minorHAnsi" w:hAnsi="Consolas" w:cs="Consolas"/>
                                        <w:color w:val="000000"/>
                                        <w:sz w:val="19"/>
                                        <w:szCs w:val="19"/>
                                      </w:rPr>
                                    </w:rPrChange>
                                  </w:rPr>
                                  <w:t xml:space="preserve">, 0, </w:t>
                                </w:r>
                                <w:r w:rsidRPr="00B160FD">
                                  <w:rPr>
                                    <w:rFonts w:ascii="Consolas" w:eastAsiaTheme="minorHAnsi" w:hAnsi="Consolas" w:cs="Consolas"/>
                                    <w:color w:val="6F008A"/>
                                    <w:sz w:val="19"/>
                                    <w:szCs w:val="19"/>
                                    <w:lang w:val="en-US"/>
                                    <w:rPrChange w:id="1481" w:author="John Gil" w:date="2022-08-29T19:19:00Z">
                                      <w:rPr>
                                        <w:rFonts w:ascii="Consolas" w:eastAsiaTheme="minorHAnsi" w:hAnsi="Consolas" w:cs="Consolas"/>
                                        <w:color w:val="6F008A"/>
                                        <w:sz w:val="19"/>
                                        <w:szCs w:val="19"/>
                                      </w:rPr>
                                    </w:rPrChange>
                                  </w:rPr>
                                  <w:t>GL_RGB8</w:t>
                                </w:r>
                                <w:r w:rsidRPr="00B160FD"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  <w:lang w:val="en-US"/>
                                    <w:rPrChange w:id="1482" w:author="John Gil" w:date="2022-08-29T19:19:00Z">
                                      <w:rPr>
                                        <w:rFonts w:ascii="Consolas" w:eastAsiaTheme="minorHAnsi" w:hAnsi="Consolas" w:cs="Consolas"/>
                                        <w:color w:val="000000"/>
                                        <w:sz w:val="19"/>
                                        <w:szCs w:val="19"/>
                                      </w:rPr>
                                    </w:rPrChange>
                                  </w:rPr>
                                  <w:t xml:space="preserve">, width, height, 0, </w:t>
                                </w:r>
                                <w:r w:rsidRPr="00B160FD">
                                  <w:rPr>
                                    <w:rFonts w:ascii="Consolas" w:eastAsiaTheme="minorHAnsi" w:hAnsi="Consolas" w:cs="Consolas"/>
                                    <w:color w:val="6F008A"/>
                                    <w:sz w:val="19"/>
                                    <w:szCs w:val="19"/>
                                    <w:lang w:val="en-US"/>
                                    <w:rPrChange w:id="1483" w:author="John Gil" w:date="2022-08-29T19:19:00Z">
                                      <w:rPr>
                                        <w:rFonts w:ascii="Consolas" w:eastAsiaTheme="minorHAnsi" w:hAnsi="Consolas" w:cs="Consolas"/>
                                        <w:color w:val="6F008A"/>
                                        <w:sz w:val="19"/>
                                        <w:szCs w:val="19"/>
                                      </w:rPr>
                                    </w:rPrChange>
                                  </w:rPr>
                                  <w:t>GL_RGB</w:t>
                                </w:r>
                                <w:r w:rsidRPr="00B160FD"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  <w:lang w:val="en-US"/>
                                    <w:rPrChange w:id="1484" w:author="John Gil" w:date="2022-08-29T19:19:00Z">
                                      <w:rPr>
                                        <w:rFonts w:ascii="Consolas" w:eastAsiaTheme="minorHAnsi" w:hAnsi="Consolas" w:cs="Consolas"/>
                                        <w:color w:val="000000"/>
                                        <w:sz w:val="19"/>
                                        <w:szCs w:val="19"/>
                                      </w:rPr>
                                    </w:rPrChange>
                                  </w:rPr>
                                  <w:t xml:space="preserve">, </w:t>
                                </w:r>
                                <w:r w:rsidRPr="00B160FD">
                                  <w:rPr>
                                    <w:rFonts w:ascii="Consolas" w:eastAsiaTheme="minorHAnsi" w:hAnsi="Consolas" w:cs="Consolas"/>
                                    <w:color w:val="6F008A"/>
                                    <w:sz w:val="19"/>
                                    <w:szCs w:val="19"/>
                                    <w:lang w:val="en-US"/>
                                    <w:rPrChange w:id="1485" w:author="John Gil" w:date="2022-08-29T19:19:00Z">
                                      <w:rPr>
                                        <w:rFonts w:ascii="Consolas" w:eastAsiaTheme="minorHAnsi" w:hAnsi="Consolas" w:cs="Consolas"/>
                                        <w:color w:val="6F008A"/>
                                        <w:sz w:val="19"/>
                                        <w:szCs w:val="19"/>
                                      </w:rPr>
                                    </w:rPrChange>
                                  </w:rPr>
                                  <w:t>GL_UNSIGNED_BYTE</w:t>
                                </w:r>
                                <w:r w:rsidRPr="00B160FD"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  <w:lang w:val="en-US"/>
                                    <w:rPrChange w:id="1486" w:author="John Gil" w:date="2022-08-29T19:19:00Z">
                                      <w:rPr>
                                        <w:rFonts w:ascii="Consolas" w:eastAsiaTheme="minorHAnsi" w:hAnsi="Consolas" w:cs="Consolas"/>
                                        <w:color w:val="000000"/>
                                        <w:sz w:val="19"/>
                                        <w:szCs w:val="19"/>
                                      </w:rPr>
                                    </w:rPrChange>
                                  </w:rPr>
                                  <w:t xml:space="preserve">, </w:t>
                                </w:r>
                                <w:proofErr w:type="spellStart"/>
                                <w:r w:rsidRPr="00B160FD"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  <w:lang w:val="en-US"/>
                                    <w:rPrChange w:id="1487" w:author="John Gil" w:date="2022-08-29T19:19:00Z">
                                      <w:rPr>
                                        <w:rFonts w:ascii="Consolas" w:eastAsiaTheme="minorHAnsi" w:hAnsi="Consolas" w:cs="Consolas"/>
                                        <w:color w:val="000000"/>
                                        <w:sz w:val="19"/>
                                        <w:szCs w:val="19"/>
                                      </w:rPr>
                                    </w:rPrChange>
                                  </w:rPr>
                                  <w:t>img</w:t>
                                </w:r>
                                <w:proofErr w:type="spellEnd"/>
                                <w:r w:rsidRPr="00B160FD"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  <w:lang w:val="en-US"/>
                                    <w:rPrChange w:id="1488" w:author="John Gil" w:date="2022-08-29T19:19:00Z">
                                      <w:rPr>
                                        <w:rFonts w:ascii="Consolas" w:eastAsiaTheme="minorHAnsi" w:hAnsi="Consolas" w:cs="Consolas"/>
                                        <w:color w:val="000000"/>
                                        <w:sz w:val="19"/>
                                        <w:szCs w:val="19"/>
                                      </w:rPr>
                                    </w:rPrChange>
                                  </w:rPr>
                                  <w:t>);</w:t>
                                </w:r>
                              </w:ins>
                            </w:p>
                            <w:p w14:paraId="5AFEDE58" w14:textId="77777777" w:rsidR="007F013D" w:rsidRDefault="007F013D" w:rsidP="0070099F">
                              <w:pPr>
                                <w:widowControl/>
                                <w:adjustRightInd w:val="0"/>
                                <w:rPr>
                                  <w:ins w:id="1489" w:author="John Gil" w:date="2022-08-29T19:19:00Z"/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</w:pPr>
                              <w:ins w:id="1490" w:author="John Gil" w:date="2022-08-29T19:19:00Z">
                                <w:r w:rsidRPr="00B160FD"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  <w:lang w:val="en-US"/>
                                    <w:rPrChange w:id="1491" w:author="John Gil" w:date="2022-08-29T19:19:00Z">
                                      <w:rPr>
                                        <w:rFonts w:ascii="Consolas" w:eastAsiaTheme="minorHAnsi" w:hAnsi="Consolas" w:cs="Consolas"/>
                                        <w:color w:val="000000"/>
                                        <w:sz w:val="19"/>
                                        <w:szCs w:val="19"/>
                                      </w:rPr>
                                    </w:rPrChange>
                                  </w:rPr>
                                  <w:t xml:space="preserve">        </w:t>
                                </w:r>
                                <w:proofErr w:type="spellStart"/>
                                <w:r>
                                  <w:rPr>
                                    <w:rFonts w:ascii="Consolas" w:eastAsiaTheme="minorHAnsi" w:hAnsi="Consolas" w:cs="Consolas"/>
                                    <w:color w:val="0000FF"/>
                                    <w:sz w:val="19"/>
                                    <w:szCs w:val="19"/>
                                  </w:rPr>
                                  <w:t>break</w:t>
                                </w:r>
                                <w:proofErr w:type="spellEnd"/>
                                <w:r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</w:rPr>
                                  <w:t>;</w:t>
                                </w:r>
                              </w:ins>
                            </w:p>
                            <w:p w14:paraId="7EA4B8B9" w14:textId="77777777" w:rsidR="007F013D" w:rsidRDefault="007F013D" w:rsidP="0070099F">
                              <w:pPr>
                                <w:widowControl/>
                                <w:adjustRightInd w:val="0"/>
                                <w:rPr>
                                  <w:ins w:id="1492" w:author="John Gil" w:date="2022-08-29T19:19:00Z"/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</w:pPr>
                              <w:ins w:id="1493" w:author="John Gil" w:date="2022-08-29T19:19:00Z">
                                <w:r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</w:rPr>
                                  <w:t xml:space="preserve">    </w:t>
                                </w:r>
                                <w:proofErr w:type="spellStart"/>
                                <w:r>
                                  <w:rPr>
                                    <w:rFonts w:ascii="Consolas" w:eastAsiaTheme="minorHAnsi" w:hAnsi="Consolas" w:cs="Consolas"/>
                                    <w:color w:val="0000FF"/>
                                    <w:sz w:val="19"/>
                                    <w:szCs w:val="19"/>
                                  </w:rPr>
                                  <w:t>case</w:t>
                                </w:r>
                                <w:proofErr w:type="spellEnd"/>
                                <w:r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</w:rPr>
                                  <w:t xml:space="preserve"> 4:</w:t>
                                </w:r>
                              </w:ins>
                            </w:p>
                            <w:p w14:paraId="104F7A7C" w14:textId="77777777" w:rsidR="007F013D" w:rsidRDefault="007F013D" w:rsidP="0070099F">
                              <w:pPr>
                                <w:widowControl/>
                                <w:adjustRightInd w:val="0"/>
                                <w:rPr>
                                  <w:ins w:id="1494" w:author="John Gil" w:date="2022-08-29T19:19:00Z"/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</w:pPr>
                              <w:ins w:id="1495" w:author="John Gil" w:date="2022-08-29T19:19:00Z">
                                <w:r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</w:rPr>
                                  <w:t xml:space="preserve">        </w:t>
                                </w:r>
                                <w:r>
                                  <w:rPr>
                                    <w:rFonts w:ascii="Consolas" w:eastAsiaTheme="minorHAnsi" w:hAnsi="Consolas" w:cs="Consolas"/>
                                    <w:color w:val="008000"/>
                                    <w:sz w:val="19"/>
                                    <w:szCs w:val="19"/>
                                  </w:rPr>
                                  <w:t xml:space="preserve">//Загрузить пиксели текстуры в объект </w:t>
                                </w:r>
                                <w:proofErr w:type="spellStart"/>
                                <w:r>
                                  <w:rPr>
                                    <w:rFonts w:ascii="Consolas" w:eastAsiaTheme="minorHAnsi" w:hAnsi="Consolas" w:cs="Consolas"/>
                                    <w:color w:val="008000"/>
                                    <w:sz w:val="19"/>
                                    <w:szCs w:val="19"/>
                                  </w:rPr>
                                  <w:t>texture</w:t>
                                </w:r>
                                <w:proofErr w:type="spellEnd"/>
                              </w:ins>
                            </w:p>
                            <w:p w14:paraId="541AA277" w14:textId="77777777" w:rsidR="007F013D" w:rsidRPr="00B160FD" w:rsidRDefault="007F013D" w:rsidP="0070099F">
                              <w:pPr>
                                <w:widowControl/>
                                <w:adjustRightInd w:val="0"/>
                                <w:rPr>
                                  <w:ins w:id="1496" w:author="John Gil" w:date="2022-08-29T19:19:00Z"/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  <w:lang w:val="en-US"/>
                                  <w:rPrChange w:id="1497" w:author="John Gil" w:date="2022-08-29T19:19:00Z">
                                    <w:rPr>
                                      <w:ins w:id="1498" w:author="John Gil" w:date="2022-08-29T19:19:00Z"/>
                                      <w:rFonts w:ascii="Consolas" w:eastAsiaTheme="minorHAnsi" w:hAnsi="Consolas" w:cs="Consolas"/>
                                      <w:color w:val="000000"/>
                                      <w:sz w:val="19"/>
                                      <w:szCs w:val="19"/>
                                    </w:rPr>
                                  </w:rPrChange>
                                </w:rPr>
                              </w:pPr>
                              <w:ins w:id="1499" w:author="John Gil" w:date="2022-08-29T19:19:00Z">
                                <w:r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</w:rPr>
                                  <w:t xml:space="preserve">        </w:t>
                                </w:r>
                                <w:r w:rsidRPr="00B160FD">
                                  <w:rPr>
                                    <w:rFonts w:ascii="Consolas" w:eastAsiaTheme="minorHAnsi" w:hAnsi="Consolas" w:cs="Consolas"/>
                                    <w:color w:val="6F008A"/>
                                    <w:sz w:val="19"/>
                                    <w:szCs w:val="19"/>
                                    <w:lang w:val="en-US"/>
                                    <w:rPrChange w:id="1500" w:author="John Gil" w:date="2022-08-29T19:19:00Z">
                                      <w:rPr>
                                        <w:rFonts w:ascii="Consolas" w:eastAsiaTheme="minorHAnsi" w:hAnsi="Consolas" w:cs="Consolas"/>
                                        <w:color w:val="6F008A"/>
                                        <w:sz w:val="19"/>
                                        <w:szCs w:val="19"/>
                                      </w:rPr>
                                    </w:rPrChange>
                                  </w:rPr>
                                  <w:t>glTexImage2D</w:t>
                                </w:r>
                                <w:r w:rsidRPr="00B160FD"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  <w:lang w:val="en-US"/>
                                    <w:rPrChange w:id="1501" w:author="John Gil" w:date="2022-08-29T19:19:00Z">
                                      <w:rPr>
                                        <w:rFonts w:ascii="Consolas" w:eastAsiaTheme="minorHAnsi" w:hAnsi="Consolas" w:cs="Consolas"/>
                                        <w:color w:val="000000"/>
                                        <w:sz w:val="19"/>
                                        <w:szCs w:val="19"/>
                                      </w:rPr>
                                    </w:rPrChange>
                                  </w:rPr>
                                  <w:t>(</w:t>
                                </w:r>
                                <w:r w:rsidRPr="00B160FD">
                                  <w:rPr>
                                    <w:rFonts w:ascii="Consolas" w:eastAsiaTheme="minorHAnsi" w:hAnsi="Consolas" w:cs="Consolas"/>
                                    <w:color w:val="6F008A"/>
                                    <w:sz w:val="19"/>
                                    <w:szCs w:val="19"/>
                                    <w:lang w:val="en-US"/>
                                    <w:rPrChange w:id="1502" w:author="John Gil" w:date="2022-08-29T19:19:00Z">
                                      <w:rPr>
                                        <w:rFonts w:ascii="Consolas" w:eastAsiaTheme="minorHAnsi" w:hAnsi="Consolas" w:cs="Consolas"/>
                                        <w:color w:val="6F008A"/>
                                        <w:sz w:val="19"/>
                                        <w:szCs w:val="19"/>
                                      </w:rPr>
                                    </w:rPrChange>
                                  </w:rPr>
                                  <w:t>GL_TEXTURE_2D</w:t>
                                </w:r>
                                <w:r w:rsidRPr="00B160FD"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  <w:lang w:val="en-US"/>
                                    <w:rPrChange w:id="1503" w:author="John Gil" w:date="2022-08-29T19:19:00Z">
                                      <w:rPr>
                                        <w:rFonts w:ascii="Consolas" w:eastAsiaTheme="minorHAnsi" w:hAnsi="Consolas" w:cs="Consolas"/>
                                        <w:color w:val="000000"/>
                                        <w:sz w:val="19"/>
                                        <w:szCs w:val="19"/>
                                      </w:rPr>
                                    </w:rPrChange>
                                  </w:rPr>
                                  <w:t xml:space="preserve">, 0, </w:t>
                                </w:r>
                                <w:r w:rsidRPr="00B160FD">
                                  <w:rPr>
                                    <w:rFonts w:ascii="Consolas" w:eastAsiaTheme="minorHAnsi" w:hAnsi="Consolas" w:cs="Consolas"/>
                                    <w:color w:val="6F008A"/>
                                    <w:sz w:val="19"/>
                                    <w:szCs w:val="19"/>
                                    <w:lang w:val="en-US"/>
                                    <w:rPrChange w:id="1504" w:author="John Gil" w:date="2022-08-29T19:19:00Z">
                                      <w:rPr>
                                        <w:rFonts w:ascii="Consolas" w:eastAsiaTheme="minorHAnsi" w:hAnsi="Consolas" w:cs="Consolas"/>
                                        <w:color w:val="6F008A"/>
                                        <w:sz w:val="19"/>
                                        <w:szCs w:val="19"/>
                                      </w:rPr>
                                    </w:rPrChange>
                                  </w:rPr>
                                  <w:t>GL_RGBA8</w:t>
                                </w:r>
                                <w:r w:rsidRPr="00B160FD"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  <w:lang w:val="en-US"/>
                                    <w:rPrChange w:id="1505" w:author="John Gil" w:date="2022-08-29T19:19:00Z">
                                      <w:rPr>
                                        <w:rFonts w:ascii="Consolas" w:eastAsiaTheme="minorHAnsi" w:hAnsi="Consolas" w:cs="Consolas"/>
                                        <w:color w:val="000000"/>
                                        <w:sz w:val="19"/>
                                        <w:szCs w:val="19"/>
                                      </w:rPr>
                                    </w:rPrChange>
                                  </w:rPr>
                                  <w:t xml:space="preserve">, width, height, 0, </w:t>
                                </w:r>
                                <w:r w:rsidRPr="00B160FD">
                                  <w:rPr>
                                    <w:rFonts w:ascii="Consolas" w:eastAsiaTheme="minorHAnsi" w:hAnsi="Consolas" w:cs="Consolas"/>
                                    <w:color w:val="6F008A"/>
                                    <w:sz w:val="19"/>
                                    <w:szCs w:val="19"/>
                                    <w:lang w:val="en-US"/>
                                    <w:rPrChange w:id="1506" w:author="John Gil" w:date="2022-08-29T19:19:00Z">
                                      <w:rPr>
                                        <w:rFonts w:ascii="Consolas" w:eastAsiaTheme="minorHAnsi" w:hAnsi="Consolas" w:cs="Consolas"/>
                                        <w:color w:val="6F008A"/>
                                        <w:sz w:val="19"/>
                                        <w:szCs w:val="19"/>
                                      </w:rPr>
                                    </w:rPrChange>
                                  </w:rPr>
                                  <w:t>GL_RGBA</w:t>
                                </w:r>
                                <w:r w:rsidRPr="00B160FD"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  <w:lang w:val="en-US"/>
                                    <w:rPrChange w:id="1507" w:author="John Gil" w:date="2022-08-29T19:19:00Z">
                                      <w:rPr>
                                        <w:rFonts w:ascii="Consolas" w:eastAsiaTheme="minorHAnsi" w:hAnsi="Consolas" w:cs="Consolas"/>
                                        <w:color w:val="000000"/>
                                        <w:sz w:val="19"/>
                                        <w:szCs w:val="19"/>
                                      </w:rPr>
                                    </w:rPrChange>
                                  </w:rPr>
                                  <w:t xml:space="preserve">, </w:t>
                                </w:r>
                                <w:r w:rsidRPr="00B160FD">
                                  <w:rPr>
                                    <w:rFonts w:ascii="Consolas" w:eastAsiaTheme="minorHAnsi" w:hAnsi="Consolas" w:cs="Consolas"/>
                                    <w:color w:val="6F008A"/>
                                    <w:sz w:val="19"/>
                                    <w:szCs w:val="19"/>
                                    <w:lang w:val="en-US"/>
                                    <w:rPrChange w:id="1508" w:author="John Gil" w:date="2022-08-29T19:19:00Z">
                                      <w:rPr>
                                        <w:rFonts w:ascii="Consolas" w:eastAsiaTheme="minorHAnsi" w:hAnsi="Consolas" w:cs="Consolas"/>
                                        <w:color w:val="6F008A"/>
                                        <w:sz w:val="19"/>
                                        <w:szCs w:val="19"/>
                                      </w:rPr>
                                    </w:rPrChange>
                                  </w:rPr>
                                  <w:t>GL_UNSIGNED_BYTE</w:t>
                                </w:r>
                                <w:r w:rsidRPr="00B160FD"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  <w:lang w:val="en-US"/>
                                    <w:rPrChange w:id="1509" w:author="John Gil" w:date="2022-08-29T19:19:00Z">
                                      <w:rPr>
                                        <w:rFonts w:ascii="Consolas" w:eastAsiaTheme="minorHAnsi" w:hAnsi="Consolas" w:cs="Consolas"/>
                                        <w:color w:val="000000"/>
                                        <w:sz w:val="19"/>
                                        <w:szCs w:val="19"/>
                                      </w:rPr>
                                    </w:rPrChange>
                                  </w:rPr>
                                  <w:t xml:space="preserve">, </w:t>
                                </w:r>
                                <w:proofErr w:type="spellStart"/>
                                <w:r w:rsidRPr="00B160FD"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  <w:lang w:val="en-US"/>
                                    <w:rPrChange w:id="1510" w:author="John Gil" w:date="2022-08-29T19:19:00Z">
                                      <w:rPr>
                                        <w:rFonts w:ascii="Consolas" w:eastAsiaTheme="minorHAnsi" w:hAnsi="Consolas" w:cs="Consolas"/>
                                        <w:color w:val="000000"/>
                                        <w:sz w:val="19"/>
                                        <w:szCs w:val="19"/>
                                      </w:rPr>
                                    </w:rPrChange>
                                  </w:rPr>
                                  <w:t>img</w:t>
                                </w:r>
                                <w:proofErr w:type="spellEnd"/>
                                <w:r w:rsidRPr="00B160FD"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  <w:lang w:val="en-US"/>
                                    <w:rPrChange w:id="1511" w:author="John Gil" w:date="2022-08-29T19:19:00Z">
                                      <w:rPr>
                                        <w:rFonts w:ascii="Consolas" w:eastAsiaTheme="minorHAnsi" w:hAnsi="Consolas" w:cs="Consolas"/>
                                        <w:color w:val="000000"/>
                                        <w:sz w:val="19"/>
                                        <w:szCs w:val="19"/>
                                      </w:rPr>
                                    </w:rPrChange>
                                  </w:rPr>
                                  <w:t>);</w:t>
                                </w:r>
                              </w:ins>
                            </w:p>
                            <w:p w14:paraId="1CD78AA5" w14:textId="77777777" w:rsidR="007F013D" w:rsidRPr="00B160FD" w:rsidRDefault="007F013D" w:rsidP="0070099F">
                              <w:pPr>
                                <w:widowControl/>
                                <w:adjustRightInd w:val="0"/>
                                <w:rPr>
                                  <w:ins w:id="1512" w:author="John Gil" w:date="2022-08-29T19:19:00Z"/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  <w:lang w:val="en-US"/>
                                  <w:rPrChange w:id="1513" w:author="John Gil" w:date="2022-08-29T19:19:00Z">
                                    <w:rPr>
                                      <w:ins w:id="1514" w:author="John Gil" w:date="2022-08-29T19:19:00Z"/>
                                      <w:rFonts w:ascii="Consolas" w:eastAsiaTheme="minorHAnsi" w:hAnsi="Consolas" w:cs="Consolas"/>
                                      <w:color w:val="000000"/>
                                      <w:sz w:val="19"/>
                                      <w:szCs w:val="19"/>
                                    </w:rPr>
                                  </w:rPrChange>
                                </w:rPr>
                              </w:pPr>
                              <w:ins w:id="1515" w:author="John Gil" w:date="2022-08-29T19:19:00Z">
                                <w:r w:rsidRPr="00B160FD"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  <w:lang w:val="en-US"/>
                                    <w:rPrChange w:id="1516" w:author="John Gil" w:date="2022-08-29T19:19:00Z">
                                      <w:rPr>
                                        <w:rFonts w:ascii="Consolas" w:eastAsiaTheme="minorHAnsi" w:hAnsi="Consolas" w:cs="Consolas"/>
                                        <w:color w:val="000000"/>
                                        <w:sz w:val="19"/>
                                        <w:szCs w:val="19"/>
                                      </w:rPr>
                                    </w:rPrChange>
                                  </w:rPr>
                                  <w:t xml:space="preserve">        </w:t>
                                </w:r>
                                <w:r w:rsidRPr="00B160FD">
                                  <w:rPr>
                                    <w:rFonts w:ascii="Consolas" w:eastAsiaTheme="minorHAnsi" w:hAnsi="Consolas" w:cs="Consolas"/>
                                    <w:color w:val="0000FF"/>
                                    <w:sz w:val="19"/>
                                    <w:szCs w:val="19"/>
                                    <w:lang w:val="en-US"/>
                                    <w:rPrChange w:id="1517" w:author="John Gil" w:date="2022-08-29T19:19:00Z">
                                      <w:rPr>
                                        <w:rFonts w:ascii="Consolas" w:eastAsiaTheme="minorHAnsi" w:hAnsi="Consolas" w:cs="Consolas"/>
                                        <w:color w:val="0000FF"/>
                                        <w:sz w:val="19"/>
                                        <w:szCs w:val="19"/>
                                      </w:rPr>
                                    </w:rPrChange>
                                  </w:rPr>
                                  <w:t>break</w:t>
                                </w:r>
                                <w:r w:rsidRPr="00B160FD"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  <w:lang w:val="en-US"/>
                                    <w:rPrChange w:id="1518" w:author="John Gil" w:date="2022-08-29T19:19:00Z">
                                      <w:rPr>
                                        <w:rFonts w:ascii="Consolas" w:eastAsiaTheme="minorHAnsi" w:hAnsi="Consolas" w:cs="Consolas"/>
                                        <w:color w:val="000000"/>
                                        <w:sz w:val="19"/>
                                        <w:szCs w:val="19"/>
                                      </w:rPr>
                                    </w:rPrChange>
                                  </w:rPr>
                                  <w:t>;</w:t>
                                </w:r>
                              </w:ins>
                            </w:p>
                            <w:p w14:paraId="13EEA680" w14:textId="77777777" w:rsidR="007F013D" w:rsidRPr="00B160FD" w:rsidRDefault="007F013D" w:rsidP="0070099F">
                              <w:pPr>
                                <w:widowControl/>
                                <w:adjustRightInd w:val="0"/>
                                <w:rPr>
                                  <w:ins w:id="1519" w:author="John Gil" w:date="2022-08-29T19:19:00Z"/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  <w:lang w:val="en-US"/>
                                  <w:rPrChange w:id="1520" w:author="John Gil" w:date="2022-08-29T19:19:00Z">
                                    <w:rPr>
                                      <w:ins w:id="1521" w:author="John Gil" w:date="2022-08-29T19:19:00Z"/>
                                      <w:rFonts w:ascii="Consolas" w:eastAsiaTheme="minorHAnsi" w:hAnsi="Consolas" w:cs="Consolas"/>
                                      <w:color w:val="000000"/>
                                      <w:sz w:val="19"/>
                                      <w:szCs w:val="19"/>
                                    </w:rPr>
                                  </w:rPrChange>
                                </w:rPr>
                              </w:pPr>
                              <w:ins w:id="1522" w:author="John Gil" w:date="2022-08-29T19:19:00Z">
                                <w:r w:rsidRPr="00B160FD"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  <w:lang w:val="en-US"/>
                                    <w:rPrChange w:id="1523" w:author="John Gil" w:date="2022-08-29T19:19:00Z">
                                      <w:rPr>
                                        <w:rFonts w:ascii="Consolas" w:eastAsiaTheme="minorHAnsi" w:hAnsi="Consolas" w:cs="Consolas"/>
                                        <w:color w:val="000000"/>
                                        <w:sz w:val="19"/>
                                        <w:szCs w:val="19"/>
                                      </w:rPr>
                                    </w:rPrChange>
                                  </w:rPr>
                                  <w:t xml:space="preserve">    </w:t>
                                </w:r>
                                <w:r w:rsidRPr="00B160FD">
                                  <w:rPr>
                                    <w:rFonts w:ascii="Consolas" w:eastAsiaTheme="minorHAnsi" w:hAnsi="Consolas" w:cs="Consolas"/>
                                    <w:color w:val="0000FF"/>
                                    <w:sz w:val="19"/>
                                    <w:szCs w:val="19"/>
                                    <w:lang w:val="en-US"/>
                                    <w:rPrChange w:id="1524" w:author="John Gil" w:date="2022-08-29T19:19:00Z">
                                      <w:rPr>
                                        <w:rFonts w:ascii="Consolas" w:eastAsiaTheme="minorHAnsi" w:hAnsi="Consolas" w:cs="Consolas"/>
                                        <w:color w:val="0000FF"/>
                                        <w:sz w:val="19"/>
                                        <w:szCs w:val="19"/>
                                      </w:rPr>
                                    </w:rPrChange>
                                  </w:rPr>
                                  <w:t>default</w:t>
                                </w:r>
                                <w:r w:rsidRPr="00B160FD"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  <w:lang w:val="en-US"/>
                                    <w:rPrChange w:id="1525" w:author="John Gil" w:date="2022-08-29T19:19:00Z">
                                      <w:rPr>
                                        <w:rFonts w:ascii="Consolas" w:eastAsiaTheme="minorHAnsi" w:hAnsi="Consolas" w:cs="Consolas"/>
                                        <w:color w:val="000000"/>
                                        <w:sz w:val="19"/>
                                        <w:szCs w:val="19"/>
                                      </w:rPr>
                                    </w:rPrChange>
                                  </w:rPr>
                                  <w:t>:</w:t>
                                </w:r>
                              </w:ins>
                            </w:p>
                            <w:p w14:paraId="457625B6" w14:textId="77777777" w:rsidR="007F013D" w:rsidRPr="00B160FD" w:rsidRDefault="007F013D" w:rsidP="0070099F">
                              <w:pPr>
                                <w:widowControl/>
                                <w:adjustRightInd w:val="0"/>
                                <w:rPr>
                                  <w:ins w:id="1526" w:author="John Gil" w:date="2022-08-29T19:19:00Z"/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  <w:lang w:val="en-US"/>
                                  <w:rPrChange w:id="1527" w:author="John Gil" w:date="2022-08-29T19:19:00Z">
                                    <w:rPr>
                                      <w:ins w:id="1528" w:author="John Gil" w:date="2022-08-29T19:19:00Z"/>
                                      <w:rFonts w:ascii="Consolas" w:eastAsiaTheme="minorHAnsi" w:hAnsi="Consolas" w:cs="Consolas"/>
                                      <w:color w:val="000000"/>
                                      <w:sz w:val="19"/>
                                      <w:szCs w:val="19"/>
                                    </w:rPr>
                                  </w:rPrChange>
                                </w:rPr>
                              </w:pPr>
                              <w:ins w:id="1529" w:author="John Gil" w:date="2022-08-29T19:19:00Z">
                                <w:r w:rsidRPr="00B160FD"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  <w:lang w:val="en-US"/>
                                    <w:rPrChange w:id="1530" w:author="John Gil" w:date="2022-08-29T19:19:00Z">
                                      <w:rPr>
                                        <w:rFonts w:ascii="Consolas" w:eastAsiaTheme="minorHAnsi" w:hAnsi="Consolas" w:cs="Consolas"/>
                                        <w:color w:val="000000"/>
                                        <w:sz w:val="19"/>
                                        <w:szCs w:val="19"/>
                                      </w:rPr>
                                    </w:rPrChange>
                                  </w:rPr>
                                  <w:t xml:space="preserve">        </w:t>
                                </w:r>
                                <w:r w:rsidRPr="00B160FD">
                                  <w:rPr>
                                    <w:rFonts w:ascii="Consolas" w:eastAsiaTheme="minorHAnsi" w:hAnsi="Consolas" w:cs="Consolas"/>
                                    <w:color w:val="0000FF"/>
                                    <w:sz w:val="19"/>
                                    <w:szCs w:val="19"/>
                                    <w:lang w:val="en-US"/>
                                    <w:rPrChange w:id="1531" w:author="John Gil" w:date="2022-08-29T19:19:00Z">
                                      <w:rPr>
                                        <w:rFonts w:ascii="Consolas" w:eastAsiaTheme="minorHAnsi" w:hAnsi="Consolas" w:cs="Consolas"/>
                                        <w:color w:val="0000FF"/>
                                        <w:sz w:val="19"/>
                                        <w:szCs w:val="19"/>
                                      </w:rPr>
                                    </w:rPrChange>
                                  </w:rPr>
                                  <w:t>break</w:t>
                                </w:r>
                                <w:r w:rsidRPr="00B160FD"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  <w:lang w:val="en-US"/>
                                    <w:rPrChange w:id="1532" w:author="John Gil" w:date="2022-08-29T19:19:00Z">
                                      <w:rPr>
                                        <w:rFonts w:ascii="Consolas" w:eastAsiaTheme="minorHAnsi" w:hAnsi="Consolas" w:cs="Consolas"/>
                                        <w:color w:val="000000"/>
                                        <w:sz w:val="19"/>
                                        <w:szCs w:val="19"/>
                                      </w:rPr>
                                    </w:rPrChange>
                                  </w:rPr>
                                  <w:t>;</w:t>
                                </w:r>
                              </w:ins>
                            </w:p>
                            <w:p w14:paraId="60918D35" w14:textId="77777777" w:rsidR="007F013D" w:rsidRPr="00B160FD" w:rsidRDefault="007F013D" w:rsidP="0070099F">
                              <w:pPr>
                                <w:widowControl/>
                                <w:adjustRightInd w:val="0"/>
                                <w:rPr>
                                  <w:ins w:id="1533" w:author="John Gil" w:date="2022-08-29T19:19:00Z"/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  <w:lang w:val="en-US"/>
                                  <w:rPrChange w:id="1534" w:author="John Gil" w:date="2022-08-29T19:19:00Z">
                                    <w:rPr>
                                      <w:ins w:id="1535" w:author="John Gil" w:date="2022-08-29T19:19:00Z"/>
                                      <w:rFonts w:ascii="Consolas" w:eastAsiaTheme="minorHAnsi" w:hAnsi="Consolas" w:cs="Consolas"/>
                                      <w:color w:val="000000"/>
                                      <w:sz w:val="19"/>
                                      <w:szCs w:val="19"/>
                                    </w:rPr>
                                  </w:rPrChange>
                                </w:rPr>
                              </w:pPr>
                              <w:ins w:id="1536" w:author="John Gil" w:date="2022-08-29T19:19:00Z">
                                <w:r w:rsidRPr="00B160FD"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  <w:lang w:val="en-US"/>
                                    <w:rPrChange w:id="1537" w:author="John Gil" w:date="2022-08-29T19:19:00Z">
                                      <w:rPr>
                                        <w:rFonts w:ascii="Consolas" w:eastAsiaTheme="minorHAnsi" w:hAnsi="Consolas" w:cs="Consolas"/>
                                        <w:color w:val="000000"/>
                                        <w:sz w:val="19"/>
                                        <w:szCs w:val="19"/>
                                      </w:rPr>
                                    </w:rPrChange>
                                  </w:rPr>
                                  <w:t xml:space="preserve">    }</w:t>
                                </w:r>
                              </w:ins>
                            </w:p>
                            <w:p w14:paraId="4AE31F24" w14:textId="77777777" w:rsidR="007F013D" w:rsidRPr="00B160FD" w:rsidRDefault="007F013D" w:rsidP="0070099F">
                              <w:pPr>
                                <w:widowControl/>
                                <w:adjustRightInd w:val="0"/>
                                <w:rPr>
                                  <w:ins w:id="1538" w:author="John Gil" w:date="2022-08-29T19:19:00Z"/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  <w:lang w:val="en-US"/>
                                  <w:rPrChange w:id="1539" w:author="John Gil" w:date="2022-08-29T19:19:00Z">
                                    <w:rPr>
                                      <w:ins w:id="1540" w:author="John Gil" w:date="2022-08-29T19:19:00Z"/>
                                      <w:rFonts w:ascii="Consolas" w:eastAsiaTheme="minorHAnsi" w:hAnsi="Consolas" w:cs="Consolas"/>
                                      <w:color w:val="000000"/>
                                      <w:sz w:val="19"/>
                                      <w:szCs w:val="19"/>
                                    </w:rPr>
                                  </w:rPrChange>
                                </w:rPr>
                              </w:pPr>
                            </w:p>
                            <w:p w14:paraId="062E8FB5" w14:textId="77777777" w:rsidR="007F013D" w:rsidRPr="00B160FD" w:rsidRDefault="007F013D" w:rsidP="0070099F">
                              <w:pPr>
                                <w:widowControl/>
                                <w:adjustRightInd w:val="0"/>
                                <w:rPr>
                                  <w:ins w:id="1541" w:author="John Gil" w:date="2022-08-29T19:19:00Z"/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  <w:lang w:val="en-US"/>
                                  <w:rPrChange w:id="1542" w:author="John Gil" w:date="2022-08-29T19:19:00Z">
                                    <w:rPr>
                                      <w:ins w:id="1543" w:author="John Gil" w:date="2022-08-29T19:19:00Z"/>
                                      <w:rFonts w:ascii="Consolas" w:eastAsiaTheme="minorHAnsi" w:hAnsi="Consolas" w:cs="Consolas"/>
                                      <w:color w:val="000000"/>
                                      <w:sz w:val="19"/>
                                      <w:szCs w:val="19"/>
                                    </w:rPr>
                                  </w:rPrChange>
                                </w:rPr>
                              </w:pPr>
                              <w:ins w:id="1544" w:author="John Gil" w:date="2022-08-29T19:19:00Z">
                                <w:r w:rsidRPr="00B160FD"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  <w:lang w:val="en-US"/>
                                    <w:rPrChange w:id="1545" w:author="John Gil" w:date="2022-08-29T19:19:00Z">
                                      <w:rPr>
                                        <w:rFonts w:ascii="Consolas" w:eastAsiaTheme="minorHAnsi" w:hAnsi="Consolas" w:cs="Consolas"/>
                                        <w:color w:val="000000"/>
                                        <w:sz w:val="19"/>
                                        <w:szCs w:val="19"/>
                                      </w:rPr>
                                    </w:rPrChange>
                                  </w:rPr>
                                  <w:t xml:space="preserve">    </w:t>
                                </w:r>
                                <w:proofErr w:type="spellStart"/>
                                <w:r w:rsidRPr="00B160FD">
                                  <w:rPr>
                                    <w:rFonts w:ascii="Consolas" w:eastAsiaTheme="minorHAnsi" w:hAnsi="Consolas" w:cs="Consolas"/>
                                    <w:color w:val="6F008A"/>
                                    <w:sz w:val="19"/>
                                    <w:szCs w:val="19"/>
                                    <w:lang w:val="en-US"/>
                                    <w:rPrChange w:id="1546" w:author="John Gil" w:date="2022-08-29T19:19:00Z">
                                      <w:rPr>
                                        <w:rFonts w:ascii="Consolas" w:eastAsiaTheme="minorHAnsi" w:hAnsi="Consolas" w:cs="Consolas"/>
                                        <w:color w:val="6F008A"/>
                                        <w:sz w:val="19"/>
                                        <w:szCs w:val="19"/>
                                      </w:rPr>
                                    </w:rPrChange>
                                  </w:rPr>
                                  <w:t>glGenerateMipmap</w:t>
                                </w:r>
                                <w:proofErr w:type="spellEnd"/>
                                <w:r w:rsidRPr="00B160FD"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  <w:lang w:val="en-US"/>
                                    <w:rPrChange w:id="1547" w:author="John Gil" w:date="2022-08-29T19:19:00Z">
                                      <w:rPr>
                                        <w:rFonts w:ascii="Consolas" w:eastAsiaTheme="minorHAnsi" w:hAnsi="Consolas" w:cs="Consolas"/>
                                        <w:color w:val="000000"/>
                                        <w:sz w:val="19"/>
                                        <w:szCs w:val="19"/>
                                      </w:rPr>
                                    </w:rPrChange>
                                  </w:rPr>
                                  <w:t>(</w:t>
                                </w:r>
                                <w:r w:rsidRPr="00B160FD">
                                  <w:rPr>
                                    <w:rFonts w:ascii="Consolas" w:eastAsiaTheme="minorHAnsi" w:hAnsi="Consolas" w:cs="Consolas"/>
                                    <w:color w:val="6F008A"/>
                                    <w:sz w:val="19"/>
                                    <w:szCs w:val="19"/>
                                    <w:lang w:val="en-US"/>
                                    <w:rPrChange w:id="1548" w:author="John Gil" w:date="2022-08-29T19:19:00Z">
                                      <w:rPr>
                                        <w:rFonts w:ascii="Consolas" w:eastAsiaTheme="minorHAnsi" w:hAnsi="Consolas" w:cs="Consolas"/>
                                        <w:color w:val="6F008A"/>
                                        <w:sz w:val="19"/>
                                        <w:szCs w:val="19"/>
                                      </w:rPr>
                                    </w:rPrChange>
                                  </w:rPr>
                                  <w:t>GL_TEXTURE_2D</w:t>
                                </w:r>
                                <w:r w:rsidRPr="00B160FD"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  <w:lang w:val="en-US"/>
                                    <w:rPrChange w:id="1549" w:author="John Gil" w:date="2022-08-29T19:19:00Z">
                                      <w:rPr>
                                        <w:rFonts w:ascii="Consolas" w:eastAsiaTheme="minorHAnsi" w:hAnsi="Consolas" w:cs="Consolas"/>
                                        <w:color w:val="000000"/>
                                        <w:sz w:val="19"/>
                                        <w:szCs w:val="19"/>
                                      </w:rPr>
                                    </w:rPrChange>
                                  </w:rPr>
                                  <w:t>);</w:t>
                                </w:r>
                              </w:ins>
                            </w:p>
                            <w:p w14:paraId="707DFC40" w14:textId="434BCE3F" w:rsidR="007F013D" w:rsidDel="00B229DC" w:rsidRDefault="007F013D" w:rsidP="0070099F">
                              <w:pPr>
                                <w:widowControl/>
                                <w:adjustRightInd w:val="0"/>
                                <w:rPr>
                                  <w:del w:id="1550" w:author="John Gil" w:date="2022-08-28T20:03:00Z"/>
                                  <w:rFonts w:ascii="Consolas" w:eastAsiaTheme="minorHAnsi" w:hAnsi="Consolas" w:cs="Consolas"/>
                                  <w:color w:val="A31515"/>
                                  <w:sz w:val="19"/>
                                  <w:szCs w:val="19"/>
                                </w:rPr>
                              </w:pPr>
                              <w:ins w:id="1551" w:author="John Gil" w:date="2022-08-29T19:19:00Z">
                                <w:r w:rsidRPr="00B160FD"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  <w:lang w:val="en-US"/>
                                    <w:rPrChange w:id="1552" w:author="John Gil" w:date="2022-08-29T19:19:00Z">
                                      <w:rPr>
                                        <w:rFonts w:ascii="Consolas" w:eastAsiaTheme="minorHAnsi" w:hAnsi="Consolas" w:cs="Consolas"/>
                                        <w:color w:val="000000"/>
                                        <w:sz w:val="19"/>
                                        <w:szCs w:val="19"/>
                                      </w:rPr>
                                    </w:rPrChange>
                                  </w:rPr>
                                  <w:t xml:space="preserve">    </w:t>
                                </w:r>
                                <w:proofErr w:type="spellStart"/>
                                <w:r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</w:rPr>
                                  <w:t>stbi_image_free</w:t>
                                </w:r>
                                <w:proofErr w:type="spellEnd"/>
                                <w:r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</w:rPr>
                                  <w:t>(</w:t>
                                </w:r>
                                <w:proofErr w:type="spellStart"/>
                                <w:r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</w:rPr>
                                  <w:t>img</w:t>
                                </w:r>
                                <w:proofErr w:type="spellEnd"/>
                                <w:r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</w:rPr>
                                  <w:t>);</w:t>
                                </w:r>
                              </w:ins>
                              <w:del w:id="1553" w:author="John Gil" w:date="2022-08-28T20:03:00Z">
                                <w:r w:rsidRPr="00D56A0B" w:rsidDel="00D56A0B">
                                  <w:rPr>
                                    <w:rFonts w:ascii="Consolas" w:eastAsiaTheme="minorHAnsi" w:hAnsi="Consolas" w:cs="Consolas"/>
                                    <w:color w:val="A31515"/>
                                    <w:sz w:val="19"/>
                                    <w:szCs w:val="19"/>
                                    <w:rPrChange w:id="1554" w:author="John Gil" w:date="2022-08-28T20:03:00Z">
                                      <w:rPr>
                                        <w:rFonts w:ascii="Consolas" w:eastAsiaTheme="minorHAnsi" w:hAnsi="Consolas" w:cs="Consolas"/>
                                        <w:color w:val="A31515"/>
                                        <w:sz w:val="19"/>
                                        <w:szCs w:val="19"/>
                                        <w:lang w:val="en-US"/>
                                      </w:rPr>
                                    </w:rPrChange>
                                  </w:rPr>
                                  <w:delText>...</w:delText>
                                </w:r>
                              </w:del>
                            </w:p>
                            <w:p w14:paraId="20D30A85" w14:textId="77777777" w:rsidR="007F013D" w:rsidDel="00D56A0B" w:rsidRDefault="007F013D" w:rsidP="00973CCD">
                              <w:pPr>
                                <w:widowControl/>
                                <w:adjustRightInd w:val="0"/>
                                <w:rPr>
                                  <w:del w:id="1555" w:author="John Gil" w:date="2022-08-28T20:01:00Z"/>
                                  <w:rFonts w:ascii="Consolas" w:eastAsiaTheme="minorHAnsi" w:hAnsi="Consolas" w:cs="Consolas"/>
                                  <w:color w:val="A31515"/>
                                  <w:sz w:val="19"/>
                                  <w:szCs w:val="19"/>
                                </w:rPr>
                              </w:pPr>
                              <w:del w:id="1556" w:author="John Gil" w:date="2022-08-28T20:01:00Z">
                                <w:r w:rsidRPr="00CA778E" w:rsidDel="00D56A0B">
                                  <w:rPr>
                                    <w:rFonts w:ascii="Consolas" w:eastAsiaTheme="minorHAnsi" w:hAnsi="Consolas" w:cs="Consolas"/>
                                    <w:color w:val="A31515"/>
                                    <w:sz w:val="19"/>
                                    <w:szCs w:val="19"/>
                                    <w:lang w:val="en-US"/>
                                  </w:rPr>
                                  <w:delText>layout(location = 2) in vec2 vUV;  //</w:delText>
                                </w:r>
                                <w:r w:rsidDel="00D56A0B">
                                  <w:rPr>
                                    <w:rFonts w:ascii="Consolas" w:eastAsiaTheme="minorHAnsi" w:hAnsi="Consolas" w:cs="Consolas"/>
                                    <w:color w:val="A31515"/>
                                    <w:sz w:val="19"/>
                                    <w:szCs w:val="19"/>
                                  </w:rPr>
                                  <w:delText>Цвет</w:delText>
                                </w:r>
                                <w:r w:rsidRPr="00CA778E" w:rsidDel="00D56A0B">
                                  <w:rPr>
                                    <w:rFonts w:ascii="Consolas" w:eastAsiaTheme="minorHAnsi" w:hAnsi="Consolas" w:cs="Consolas"/>
                                    <w:color w:val="A31515"/>
                                    <w:sz w:val="19"/>
                                    <w:szCs w:val="19"/>
                                    <w:lang w:val="en-US"/>
                                  </w:rPr>
                                  <w:delText xml:space="preserve"> </w:delText>
                                </w:r>
                                <w:r w:rsidDel="00D56A0B">
                                  <w:rPr>
                                    <w:rFonts w:ascii="Consolas" w:eastAsiaTheme="minorHAnsi" w:hAnsi="Consolas" w:cs="Consolas"/>
                                    <w:color w:val="A31515"/>
                                    <w:sz w:val="19"/>
                                    <w:szCs w:val="19"/>
                                  </w:rPr>
                                  <w:delText>вершины</w:delText>
                                </w:r>
                                <w:r w:rsidRPr="00CA778E" w:rsidDel="00D56A0B">
                                  <w:rPr>
                                    <w:rFonts w:ascii="Consolas" w:eastAsiaTheme="minorHAnsi" w:hAnsi="Consolas" w:cs="Consolas"/>
                                    <w:color w:val="A31515"/>
                                    <w:sz w:val="19"/>
                                    <w:szCs w:val="19"/>
                                    <w:lang w:val="en-US"/>
                                  </w:rPr>
                                  <w:delText xml:space="preserve"> </w:delText>
                                </w:r>
                                <w:r w:rsidDel="00D56A0B">
                                  <w:rPr>
                                    <w:rFonts w:ascii="Consolas" w:eastAsiaTheme="minorHAnsi" w:hAnsi="Consolas" w:cs="Consolas"/>
                                    <w:color w:val="A31515"/>
                                    <w:sz w:val="19"/>
                                    <w:szCs w:val="19"/>
                                  </w:rPr>
                                  <w:delText>примитива</w:delText>
                                </w:r>
                              </w:del>
                            </w:p>
                            <w:p w14:paraId="5B475E9D" w14:textId="77777777" w:rsidR="007F013D" w:rsidRPr="000A63D4" w:rsidDel="00D56A0B" w:rsidRDefault="007F013D" w:rsidP="00973CCD">
                              <w:pPr>
                                <w:widowControl/>
                                <w:adjustRightInd w:val="0"/>
                                <w:rPr>
                                  <w:del w:id="1557" w:author="John Gil" w:date="2022-08-28T20:01:00Z"/>
                                  <w:rFonts w:ascii="Consolas" w:eastAsiaTheme="minorHAnsi" w:hAnsi="Consolas" w:cs="Consolas"/>
                                  <w:color w:val="A31515"/>
                                  <w:sz w:val="19"/>
                                  <w:szCs w:val="19"/>
                                  <w:rPrChange w:id="1558" w:author="John Gil" w:date="2022-08-28T20:00:00Z">
                                    <w:rPr>
                                      <w:del w:id="1559" w:author="John Gil" w:date="2022-08-28T20:01:00Z"/>
                                      <w:rFonts w:ascii="Consolas" w:eastAsiaTheme="minorHAnsi" w:hAnsi="Consolas" w:cs="Consolas"/>
                                      <w:color w:val="A31515"/>
                                      <w:sz w:val="19"/>
                                      <w:szCs w:val="19"/>
                                      <w:lang w:val="en-US"/>
                                    </w:rPr>
                                  </w:rPrChange>
                                </w:rPr>
                              </w:pPr>
                              <w:del w:id="1560" w:author="John Gil" w:date="2022-08-28T20:01:00Z">
                                <w:r w:rsidRPr="000A63D4" w:rsidDel="00D56A0B">
                                  <w:rPr>
                                    <w:rFonts w:ascii="Consolas" w:eastAsiaTheme="minorHAnsi" w:hAnsi="Consolas" w:cs="Consolas"/>
                                    <w:color w:val="A31515"/>
                                    <w:sz w:val="19"/>
                                    <w:szCs w:val="19"/>
                                    <w:rPrChange w:id="1561" w:author="John Gil" w:date="2022-08-28T20:00:00Z">
                                      <w:rPr>
                                        <w:rFonts w:ascii="Consolas" w:eastAsiaTheme="minorHAnsi" w:hAnsi="Consolas" w:cs="Consolas"/>
                                        <w:color w:val="A31515"/>
                                        <w:sz w:val="19"/>
                                        <w:szCs w:val="19"/>
                                        <w:lang w:val="en-US"/>
                                      </w:rPr>
                                    </w:rPrChange>
                                  </w:rPr>
                                  <w:delText>...</w:delText>
                                </w:r>
                              </w:del>
                            </w:p>
                            <w:p w14:paraId="5C05A61E" w14:textId="77777777" w:rsidR="007F013D" w:rsidDel="00D56A0B" w:rsidRDefault="007F013D" w:rsidP="00973CCD">
                              <w:pPr>
                                <w:widowControl/>
                                <w:adjustRightInd w:val="0"/>
                                <w:rPr>
                                  <w:del w:id="1562" w:author="John Gil" w:date="2022-08-28T20:01:00Z"/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</w:pPr>
                              <w:del w:id="1563" w:author="John Gil" w:date="2022-08-28T20:01:00Z">
                                <w:r w:rsidRPr="000A63D4" w:rsidDel="00D56A0B">
                                  <w:rPr>
                                    <w:rFonts w:ascii="Consolas" w:eastAsiaTheme="minorHAnsi" w:hAnsi="Consolas" w:cs="Consolas"/>
                                    <w:color w:val="A31515"/>
                                    <w:sz w:val="19"/>
                                    <w:szCs w:val="19"/>
                                    <w:rPrChange w:id="1564" w:author="John Gil" w:date="2022-08-28T20:00:00Z">
                                      <w:rPr>
                                        <w:rFonts w:ascii="Consolas" w:eastAsiaTheme="minorHAnsi" w:hAnsi="Consolas" w:cs="Consolas"/>
                                        <w:color w:val="A31515"/>
                                        <w:sz w:val="19"/>
                                        <w:szCs w:val="19"/>
                                        <w:lang w:val="en-US"/>
                                      </w:rPr>
                                    </w:rPrChange>
                                  </w:rPr>
                                  <w:delText xml:space="preserve">    </w:delText>
                                </w:r>
                                <w:r w:rsidDel="00D56A0B">
                                  <w:rPr>
                                    <w:rFonts w:ascii="Consolas" w:eastAsiaTheme="minorHAnsi" w:hAnsi="Consolas" w:cs="Consolas"/>
                                    <w:color w:val="A31515"/>
                                    <w:sz w:val="19"/>
                                    <w:szCs w:val="19"/>
                                  </w:rPr>
                                  <w:delText>//Выходные данные вершинного шейдера</w:delText>
                                </w:r>
                              </w:del>
                            </w:p>
                            <w:p w14:paraId="5FC2BB1E" w14:textId="77777777" w:rsidR="007F013D" w:rsidDel="00D56A0B" w:rsidRDefault="007F013D" w:rsidP="00973CCD">
                              <w:pPr>
                                <w:widowControl/>
                                <w:adjustRightInd w:val="0"/>
                                <w:rPr>
                                  <w:del w:id="1565" w:author="John Gil" w:date="2022-08-28T20:01:00Z"/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</w:pPr>
                              <w:del w:id="1566" w:author="John Gil" w:date="2022-08-28T20:01:00Z">
                                <w:r w:rsidDel="00D56A0B">
                                  <w:rPr>
                                    <w:rFonts w:ascii="Consolas" w:eastAsiaTheme="minorHAnsi" w:hAnsi="Consolas" w:cs="Consolas"/>
                                    <w:color w:val="A31515"/>
                                    <w:sz w:val="19"/>
                                    <w:szCs w:val="19"/>
                                  </w:rPr>
                                  <w:delText xml:space="preserve">    out VS_OUT{</w:delText>
                                </w:r>
                              </w:del>
                            </w:p>
                            <w:p w14:paraId="4C914F28" w14:textId="77777777" w:rsidR="007F013D" w:rsidRPr="00CA778E" w:rsidDel="00D56A0B" w:rsidRDefault="007F013D" w:rsidP="00973CCD">
                              <w:pPr>
                                <w:widowControl/>
                                <w:adjustRightInd w:val="0"/>
                                <w:rPr>
                                  <w:del w:id="1567" w:author="John Gil" w:date="2022-08-28T20:01:00Z"/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  <w:lang w:val="en-US"/>
                                </w:rPr>
                              </w:pPr>
                              <w:del w:id="1568" w:author="John Gil" w:date="2022-08-28T20:01:00Z">
                                <w:r w:rsidDel="00D56A0B">
                                  <w:rPr>
                                    <w:rFonts w:ascii="Consolas" w:eastAsiaTheme="minorHAnsi" w:hAnsi="Consolas" w:cs="Consolas"/>
                                    <w:color w:val="A31515"/>
                                    <w:sz w:val="19"/>
                                    <w:szCs w:val="19"/>
                                  </w:rPr>
                                  <w:delText xml:space="preserve">        </w:delText>
                                </w:r>
                                <w:r w:rsidRPr="00CA778E" w:rsidDel="00D56A0B">
                                  <w:rPr>
                                    <w:rFonts w:ascii="Consolas" w:eastAsiaTheme="minorHAnsi" w:hAnsi="Consolas" w:cs="Consolas"/>
                                    <w:color w:val="A31515"/>
                                    <w:sz w:val="19"/>
                                    <w:szCs w:val="19"/>
                                    <w:lang w:val="en-US"/>
                                  </w:rPr>
                                  <w:delText>vec3 outColor;</w:delText>
                                </w:r>
                              </w:del>
                            </w:p>
                            <w:p w14:paraId="7D968286" w14:textId="77777777" w:rsidR="007F013D" w:rsidRPr="00CA778E" w:rsidDel="00D56A0B" w:rsidRDefault="007F013D" w:rsidP="00973CCD">
                              <w:pPr>
                                <w:widowControl/>
                                <w:adjustRightInd w:val="0"/>
                                <w:rPr>
                                  <w:del w:id="1569" w:author="John Gil" w:date="2022-08-28T20:01:00Z"/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  <w:lang w:val="en-US"/>
                                </w:rPr>
                              </w:pPr>
                              <w:del w:id="1570" w:author="John Gil" w:date="2022-08-28T20:01:00Z">
                                <w:r w:rsidRPr="00CA778E" w:rsidDel="00D56A0B">
                                  <w:rPr>
                                    <w:rFonts w:ascii="Consolas" w:eastAsiaTheme="minorHAnsi" w:hAnsi="Consolas" w:cs="Consolas"/>
                                    <w:color w:val="A31515"/>
                                    <w:sz w:val="19"/>
                                    <w:szCs w:val="19"/>
                                    <w:lang w:val="en-US"/>
                                  </w:rPr>
                                  <w:delText xml:space="preserve">        vec2 outUV;</w:delText>
                                </w:r>
                              </w:del>
                            </w:p>
                            <w:p w14:paraId="121A5C72" w14:textId="77777777" w:rsidR="007F013D" w:rsidRPr="00CA778E" w:rsidDel="00D56A0B" w:rsidRDefault="007F013D" w:rsidP="00973CCD">
                              <w:pPr>
                                <w:widowControl/>
                                <w:adjustRightInd w:val="0"/>
                                <w:rPr>
                                  <w:del w:id="1571" w:author="John Gil" w:date="2022-08-28T20:01:00Z"/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  <w:lang w:val="en-US"/>
                                </w:rPr>
                              </w:pPr>
                              <w:del w:id="1572" w:author="John Gil" w:date="2022-08-28T20:01:00Z">
                                <w:r w:rsidRPr="00CA778E" w:rsidDel="00D56A0B">
                                  <w:rPr>
                                    <w:rFonts w:ascii="Consolas" w:eastAsiaTheme="minorHAnsi" w:hAnsi="Consolas" w:cs="Consolas"/>
                                    <w:color w:val="A31515"/>
                                    <w:sz w:val="19"/>
                                    <w:szCs w:val="19"/>
                                    <w:lang w:val="en-US"/>
                                  </w:rPr>
                                  <w:delText xml:space="preserve">    }vs_out;</w:delText>
                                </w:r>
                              </w:del>
                            </w:p>
                            <w:p w14:paraId="18594E5E" w14:textId="77777777" w:rsidR="007F013D" w:rsidRPr="00CA778E" w:rsidDel="00D56A0B" w:rsidRDefault="007F013D" w:rsidP="00973CCD">
                              <w:pPr>
                                <w:widowControl/>
                                <w:adjustRightInd w:val="0"/>
                                <w:rPr>
                                  <w:del w:id="1573" w:author="John Gil" w:date="2022-08-28T20:01:00Z"/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  <w:lang w:val="en-US"/>
                                </w:rPr>
                              </w:pPr>
                            </w:p>
                            <w:p w14:paraId="35203488" w14:textId="77777777" w:rsidR="007F013D" w:rsidRPr="00CA778E" w:rsidDel="00D56A0B" w:rsidRDefault="007F013D" w:rsidP="00973CCD">
                              <w:pPr>
                                <w:widowControl/>
                                <w:adjustRightInd w:val="0"/>
                                <w:rPr>
                                  <w:del w:id="1574" w:author="John Gil" w:date="2022-08-28T20:01:00Z"/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  <w:lang w:val="en-US"/>
                                </w:rPr>
                              </w:pPr>
                              <w:del w:id="1575" w:author="John Gil" w:date="2022-08-28T20:01:00Z">
                                <w:r w:rsidRPr="00CA778E" w:rsidDel="00D56A0B">
                                  <w:rPr>
                                    <w:rFonts w:ascii="Consolas" w:eastAsiaTheme="minorHAnsi" w:hAnsi="Consolas" w:cs="Consolas"/>
                                    <w:color w:val="A31515"/>
                                    <w:sz w:val="19"/>
                                    <w:szCs w:val="19"/>
                                    <w:lang w:val="en-US"/>
                                  </w:rPr>
                                  <w:delText xml:space="preserve">    void main() { </w:delText>
                                </w:r>
                              </w:del>
                            </w:p>
                            <w:p w14:paraId="2F8C0AB7" w14:textId="77777777" w:rsidR="007F013D" w:rsidRPr="00CA778E" w:rsidDel="00D56A0B" w:rsidRDefault="007F013D" w:rsidP="00973CCD">
                              <w:pPr>
                                <w:widowControl/>
                                <w:adjustRightInd w:val="0"/>
                                <w:rPr>
                                  <w:del w:id="1576" w:author="John Gil" w:date="2022-08-28T20:01:00Z"/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  <w:lang w:val="en-US"/>
                                </w:rPr>
                              </w:pPr>
                              <w:del w:id="1577" w:author="John Gil" w:date="2022-08-28T20:01:00Z">
                                <w:r w:rsidRPr="00CA778E" w:rsidDel="00D56A0B">
                                  <w:rPr>
                                    <w:rFonts w:ascii="Consolas" w:eastAsiaTheme="minorHAnsi" w:hAnsi="Consolas" w:cs="Consolas"/>
                                    <w:color w:val="A31515"/>
                                    <w:sz w:val="19"/>
                                    <w:szCs w:val="19"/>
                                    <w:lang w:val="en-US"/>
                                  </w:rPr>
                                  <w:delText xml:space="preserve">       vs_out.outColor = vColor;</w:delText>
                                </w:r>
                              </w:del>
                            </w:p>
                            <w:p w14:paraId="2A83E8FF" w14:textId="77777777" w:rsidR="007F013D" w:rsidDel="00D56A0B" w:rsidRDefault="007F013D" w:rsidP="00973CCD">
                              <w:pPr>
                                <w:widowControl/>
                                <w:adjustRightInd w:val="0"/>
                                <w:rPr>
                                  <w:del w:id="1578" w:author="John Gil" w:date="2022-08-28T20:01:00Z"/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  <w:lang w:val="en-US"/>
                                </w:rPr>
                              </w:pPr>
                              <w:del w:id="1579" w:author="John Gil" w:date="2022-08-28T20:01:00Z">
                                <w:r w:rsidRPr="00CA778E" w:rsidDel="00D56A0B">
                                  <w:rPr>
                                    <w:rFonts w:ascii="Consolas" w:eastAsiaTheme="minorHAnsi" w:hAnsi="Consolas" w:cs="Consolas"/>
                                    <w:color w:val="A31515"/>
                                    <w:sz w:val="19"/>
                                    <w:szCs w:val="19"/>
                                    <w:lang w:val="en-US"/>
                                  </w:rPr>
                                  <w:delText xml:space="preserve">       </w:delText>
                                </w:r>
                                <w:r w:rsidDel="00D56A0B">
                                  <w:rPr>
                                    <w:rFonts w:ascii="Consolas" w:eastAsiaTheme="minorHAnsi" w:hAnsi="Consolas" w:cs="Consolas"/>
                                    <w:color w:val="A31515"/>
                                    <w:sz w:val="19"/>
                                    <w:szCs w:val="19"/>
                                  </w:rPr>
                                  <w:delText>vs_out.outUV    = vUV;</w:delText>
                                </w:r>
                              </w:del>
                            </w:p>
                            <w:p w14:paraId="218E424D" w14:textId="77777777" w:rsidR="007F013D" w:rsidRPr="00F225B3" w:rsidDel="00D56A0B" w:rsidRDefault="007F013D" w:rsidP="00973CCD">
                              <w:pPr>
                                <w:widowControl/>
                                <w:adjustRightInd w:val="0"/>
                                <w:rPr>
                                  <w:del w:id="1580" w:author="John Gil" w:date="2022-08-28T20:03:00Z"/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  <w:lang w:val="en-US"/>
                                </w:rPr>
                              </w:pPr>
                              <w:del w:id="1581" w:author="John Gil" w:date="2022-08-28T20:03:00Z">
                                <w:r w:rsidDel="00D56A0B"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  <w:lang w:val="en-US"/>
                                  </w:rPr>
                                  <w:delText>...</w:delText>
                                </w:r>
                              </w:del>
                            </w:p>
                            <w:p w14:paraId="69923845" w14:textId="77777777" w:rsidR="007F013D" w:rsidRDefault="007F013D" w:rsidP="00973CCD">
                              <w:pPr>
                                <w:widowControl/>
                                <w:adjustRightInd w:val="0"/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a:graphicData>
                  </a:graphic>
                </wp:inline>
              </w:drawing>
            </mc:Choice>
            <mc:Fallback>
              <w:pict>
                <v:shape w14:anchorId="5D6A9B13" id="_x0000_s1030" type="#_x0000_t202" style="width:467.75pt;height:547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" fillcolor="white [3201]" strokecolor="#4472c4 [3204]" strokeweight="1pt">
                  <v:shadow on="t" color="black" opacity="26214f" origin="-.5,-.5" offset=".74836mm,.74836mm"/>
                  <v:textbox>
                    <w:txbxContent>
                      <w:p w14:paraId="6011660E" w14:textId="77777777" w:rsidR="007F013D" w:rsidRDefault="007F013D" w:rsidP="0070099F">
                        <w:pPr>
                          <w:widowControl/>
                          <w:adjustRightInd w:val="0"/>
                          <w:rPr>
                            <w:ins w:id="1917" w:author="John Gil" w:date="2022-08-29T19:19:00Z"/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</w:pPr>
                        <w:ins w:id="1918" w:author="John Gil" w:date="2022-08-29T19:19:00Z">
                          <w:r>
                            <w:rPr>
                              <w:rFonts w:ascii="Consolas" w:eastAsiaTheme="minorHAnsi" w:hAnsi="Consolas" w:cs="Consolas"/>
                              <w:color w:val="008000"/>
                              <w:sz w:val="19"/>
                              <w:szCs w:val="19"/>
                            </w:rPr>
                            <w:t xml:space="preserve">//Загрузить пиксели текстуры в массив </w:t>
                          </w:r>
                          <w:proofErr w:type="spellStart"/>
                          <w:r>
                            <w:rPr>
                              <w:rFonts w:ascii="Consolas" w:eastAsiaTheme="minorHAnsi" w:hAnsi="Consolas" w:cs="Consolas"/>
                              <w:color w:val="008000"/>
                              <w:sz w:val="19"/>
                              <w:szCs w:val="19"/>
                            </w:rPr>
                            <w:t>img</w:t>
                          </w:r>
                          <w:proofErr w:type="spellEnd"/>
                          <w:r>
                            <w:rPr>
                              <w:rFonts w:ascii="Consolas" w:eastAsiaTheme="minorHAnsi" w:hAnsi="Consolas" w:cs="Consolas"/>
                              <w:color w:val="008000"/>
                              <w:sz w:val="19"/>
                              <w:szCs w:val="19"/>
                            </w:rPr>
                            <w:t xml:space="preserve"> с помощью библиотеки stb_image</w:t>
                          </w:r>
                        </w:ins>
                      </w:p>
                      <w:p w14:paraId="16851562" w14:textId="77777777" w:rsidR="007F013D" w:rsidRPr="0070099F" w:rsidRDefault="007F013D" w:rsidP="0070099F">
                        <w:pPr>
                          <w:widowControl/>
                          <w:adjustRightInd w:val="0"/>
                          <w:rPr>
                            <w:ins w:id="1919" w:author="John Gil" w:date="2022-08-29T19:19:00Z"/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  <w:lang w:val="en-US"/>
                            <w:rPrChange w:id="1920" w:author="John Gil" w:date="2022-08-29T19:19:00Z">
                              <w:rPr>
                                <w:ins w:id="1921" w:author="John Gil" w:date="2022-08-29T19:19:00Z"/>
                                <w:rFonts w:ascii="Consolas" w:eastAsiaTheme="minorHAnsi" w:hAnsi="Consolas" w:cs="Consolas"/>
                                <w:color w:val="000000"/>
                                <w:sz w:val="19"/>
                                <w:szCs w:val="19"/>
                              </w:rPr>
                            </w:rPrChange>
                          </w:rPr>
                        </w:pPr>
                        <w:ins w:id="1922" w:author="John Gil" w:date="2022-08-29T19:19:00Z">
                          <w:r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</w:rPr>
                            <w:t xml:space="preserve">    </w:t>
                          </w:r>
                          <w:proofErr w:type="spellStart"/>
                          <w:r w:rsidRPr="0070099F"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  <w:lang w:val="en-US"/>
                              <w:rPrChange w:id="1923" w:author="John Gil" w:date="2022-08-29T19:19:00Z"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</w:rPrChange>
                            </w:rPr>
                            <w:t>stbi_set_flip_vertically_on_load</w:t>
                          </w:r>
                          <w:proofErr w:type="spellEnd"/>
                          <w:r w:rsidRPr="0070099F"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  <w:lang w:val="en-US"/>
                              <w:rPrChange w:id="1924" w:author="John Gil" w:date="2022-08-29T19:19:00Z"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</w:rPrChange>
                            </w:rPr>
                            <w:t>(</w:t>
                          </w:r>
                          <w:r w:rsidRPr="0070099F">
                            <w:rPr>
                              <w:rFonts w:ascii="Consolas" w:eastAsiaTheme="minorHAnsi" w:hAnsi="Consolas" w:cs="Consolas"/>
                              <w:color w:val="0000FF"/>
                              <w:sz w:val="19"/>
                              <w:szCs w:val="19"/>
                              <w:lang w:val="en-US"/>
                              <w:rPrChange w:id="1925" w:author="John Gil" w:date="2022-08-29T19:19:00Z">
                                <w:rPr>
                                  <w:rFonts w:ascii="Consolas" w:eastAsiaTheme="minorHAnsi" w:hAnsi="Consolas" w:cs="Consolas"/>
                                  <w:color w:val="0000FF"/>
                                  <w:sz w:val="19"/>
                                  <w:szCs w:val="19"/>
                                </w:rPr>
                              </w:rPrChange>
                            </w:rPr>
                            <w:t>true</w:t>
                          </w:r>
                          <w:r w:rsidRPr="0070099F"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  <w:lang w:val="en-US"/>
                              <w:rPrChange w:id="1926" w:author="John Gil" w:date="2022-08-29T19:19:00Z"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</w:rPrChange>
                            </w:rPr>
                            <w:t>);</w:t>
                          </w:r>
                        </w:ins>
                      </w:p>
                      <w:p w14:paraId="0A921278" w14:textId="77777777" w:rsidR="007F013D" w:rsidRPr="00B160FD" w:rsidRDefault="007F013D" w:rsidP="0070099F">
                        <w:pPr>
                          <w:widowControl/>
                          <w:adjustRightInd w:val="0"/>
                          <w:rPr>
                            <w:ins w:id="1927" w:author="John Gil" w:date="2022-08-29T19:19:00Z"/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  <w:lang w:val="en-US"/>
                            <w:rPrChange w:id="1928" w:author="John Gil" w:date="2022-08-29T19:19:00Z">
                              <w:rPr>
                                <w:ins w:id="1929" w:author="John Gil" w:date="2022-08-29T19:19:00Z"/>
                                <w:rFonts w:ascii="Consolas" w:eastAsiaTheme="minorHAnsi" w:hAnsi="Consolas" w:cs="Consolas"/>
                                <w:color w:val="000000"/>
                                <w:sz w:val="19"/>
                                <w:szCs w:val="19"/>
                              </w:rPr>
                            </w:rPrChange>
                          </w:rPr>
                        </w:pPr>
                        <w:ins w:id="1930" w:author="John Gil" w:date="2022-08-29T19:19:00Z">
                          <w:r w:rsidRPr="0070099F"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  <w:lang w:val="en-US"/>
                              <w:rPrChange w:id="1931" w:author="John Gil" w:date="2022-08-29T19:19:00Z"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</w:rPrChange>
                            </w:rPr>
                            <w:t xml:space="preserve">    </w:t>
                          </w:r>
                          <w:r w:rsidRPr="00B160FD">
                            <w:rPr>
                              <w:rFonts w:ascii="Consolas" w:eastAsiaTheme="minorHAnsi" w:hAnsi="Consolas" w:cs="Consolas"/>
                              <w:color w:val="0000FF"/>
                              <w:sz w:val="19"/>
                              <w:szCs w:val="19"/>
                              <w:lang w:val="en-US"/>
                              <w:rPrChange w:id="1932" w:author="John Gil" w:date="2022-08-29T19:19:00Z">
                                <w:rPr>
                                  <w:rFonts w:ascii="Consolas" w:eastAsiaTheme="minorHAnsi" w:hAnsi="Consolas" w:cs="Consolas"/>
                                  <w:color w:val="0000FF"/>
                                  <w:sz w:val="19"/>
                                  <w:szCs w:val="19"/>
                                </w:rPr>
                              </w:rPrChange>
                            </w:rPr>
                            <w:t>int</w:t>
                          </w:r>
                          <w:r w:rsidRPr="00B160FD"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  <w:lang w:val="en-US"/>
                              <w:rPrChange w:id="1933" w:author="John Gil" w:date="2022-08-29T19:19:00Z"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</w:rPrChange>
                            </w:rPr>
                            <w:t xml:space="preserve"> width, height, channels;</w:t>
                          </w:r>
                        </w:ins>
                      </w:p>
                      <w:p w14:paraId="20DB2C1C" w14:textId="77777777" w:rsidR="007F013D" w:rsidRPr="00B160FD" w:rsidRDefault="007F013D" w:rsidP="0070099F">
                        <w:pPr>
                          <w:widowControl/>
                          <w:adjustRightInd w:val="0"/>
                          <w:rPr>
                            <w:ins w:id="1934" w:author="John Gil" w:date="2022-08-29T19:19:00Z"/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  <w:lang w:val="en-US"/>
                            <w:rPrChange w:id="1935" w:author="John Gil" w:date="2022-08-29T19:19:00Z">
                              <w:rPr>
                                <w:ins w:id="1936" w:author="John Gil" w:date="2022-08-29T19:19:00Z"/>
                                <w:rFonts w:ascii="Consolas" w:eastAsiaTheme="minorHAnsi" w:hAnsi="Consolas" w:cs="Consolas"/>
                                <w:color w:val="000000"/>
                                <w:sz w:val="19"/>
                                <w:szCs w:val="19"/>
                              </w:rPr>
                            </w:rPrChange>
                          </w:rPr>
                        </w:pPr>
                        <w:ins w:id="1937" w:author="John Gil" w:date="2022-08-29T19:19:00Z">
                          <w:r w:rsidRPr="00B160FD"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  <w:lang w:val="en-US"/>
                              <w:rPrChange w:id="1938" w:author="John Gil" w:date="2022-08-29T19:19:00Z"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</w:rPrChange>
                            </w:rPr>
                            <w:t xml:space="preserve">    </w:t>
                          </w:r>
                          <w:r w:rsidRPr="00B160FD">
                            <w:rPr>
                              <w:rFonts w:ascii="Consolas" w:eastAsiaTheme="minorHAnsi" w:hAnsi="Consolas" w:cs="Consolas"/>
                              <w:color w:val="0000FF"/>
                              <w:sz w:val="19"/>
                              <w:szCs w:val="19"/>
                              <w:lang w:val="en-US"/>
                              <w:rPrChange w:id="1939" w:author="John Gil" w:date="2022-08-29T19:19:00Z">
                                <w:rPr>
                                  <w:rFonts w:ascii="Consolas" w:eastAsiaTheme="minorHAnsi" w:hAnsi="Consolas" w:cs="Consolas"/>
                                  <w:color w:val="0000FF"/>
                                  <w:sz w:val="19"/>
                                  <w:szCs w:val="19"/>
                                </w:rPr>
                              </w:rPrChange>
                            </w:rPr>
                            <w:t>unsigned</w:t>
                          </w:r>
                          <w:r w:rsidRPr="00B160FD"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  <w:lang w:val="en-US"/>
                              <w:rPrChange w:id="1940" w:author="John Gil" w:date="2022-08-29T19:19:00Z"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</w:rPrChange>
                            </w:rPr>
                            <w:t xml:space="preserve"> </w:t>
                          </w:r>
                          <w:r w:rsidRPr="00B160FD">
                            <w:rPr>
                              <w:rFonts w:ascii="Consolas" w:eastAsiaTheme="minorHAnsi" w:hAnsi="Consolas" w:cs="Consolas"/>
                              <w:color w:val="0000FF"/>
                              <w:sz w:val="19"/>
                              <w:szCs w:val="19"/>
                              <w:lang w:val="en-US"/>
                              <w:rPrChange w:id="1941" w:author="John Gil" w:date="2022-08-29T19:19:00Z">
                                <w:rPr>
                                  <w:rFonts w:ascii="Consolas" w:eastAsiaTheme="minorHAnsi" w:hAnsi="Consolas" w:cs="Consolas"/>
                                  <w:color w:val="0000FF"/>
                                  <w:sz w:val="19"/>
                                  <w:szCs w:val="19"/>
                                </w:rPr>
                              </w:rPrChange>
                            </w:rPr>
                            <w:t>char</w:t>
                          </w:r>
                          <w:r w:rsidRPr="00B160FD"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  <w:lang w:val="en-US"/>
                              <w:rPrChange w:id="1942" w:author="John Gil" w:date="2022-08-29T19:19:00Z"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</w:rPrChange>
                            </w:rPr>
                            <w:t xml:space="preserve">* </w:t>
                          </w:r>
                          <w:proofErr w:type="spellStart"/>
                          <w:r w:rsidRPr="00B160FD"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  <w:lang w:val="en-US"/>
                              <w:rPrChange w:id="1943" w:author="John Gil" w:date="2022-08-29T19:19:00Z"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</w:rPrChange>
                            </w:rPr>
                            <w:t>img</w:t>
                          </w:r>
                          <w:proofErr w:type="spellEnd"/>
                          <w:r w:rsidRPr="00B160FD"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  <w:lang w:val="en-US"/>
                              <w:rPrChange w:id="1944" w:author="John Gil" w:date="2022-08-29T19:19:00Z"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</w:rPrChange>
                            </w:rPr>
                            <w:t xml:space="preserve"> = </w:t>
                          </w:r>
                          <w:proofErr w:type="spellStart"/>
                          <w:r w:rsidRPr="00B160FD"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  <w:lang w:val="en-US"/>
                              <w:rPrChange w:id="1945" w:author="John Gil" w:date="2022-08-29T19:19:00Z"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</w:rPrChange>
                            </w:rPr>
                            <w:t>stbi_load</w:t>
                          </w:r>
                          <w:proofErr w:type="spellEnd"/>
                          <w:r w:rsidRPr="00B160FD"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  <w:lang w:val="en-US"/>
                              <w:rPrChange w:id="1946" w:author="John Gil" w:date="2022-08-29T19:19:00Z"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</w:rPrChange>
                            </w:rPr>
                            <w:t>(</w:t>
                          </w:r>
                          <w:r w:rsidRPr="00B160FD">
                            <w:rPr>
                              <w:rFonts w:ascii="Consolas" w:eastAsiaTheme="minorHAnsi" w:hAnsi="Consolas" w:cs="Consolas"/>
                              <w:color w:val="A31515"/>
                              <w:sz w:val="19"/>
                              <w:szCs w:val="19"/>
                              <w:lang w:val="en-US"/>
                              <w:rPrChange w:id="1947" w:author="John Gil" w:date="2022-08-29T19:19:00Z">
                                <w:rPr>
                                  <w:rFonts w:ascii="Consolas" w:eastAsiaTheme="minorHAnsi" w:hAnsi="Consolas" w:cs="Consolas"/>
                                  <w:color w:val="A31515"/>
                                  <w:sz w:val="19"/>
                                  <w:szCs w:val="19"/>
                                </w:rPr>
                              </w:rPrChange>
                            </w:rPr>
                            <w:t>"textures/sand.jpg"</w:t>
                          </w:r>
                          <w:r w:rsidRPr="00B160FD"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  <w:lang w:val="en-US"/>
                              <w:rPrChange w:id="1948" w:author="John Gil" w:date="2022-08-29T19:19:00Z"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</w:rPrChange>
                            </w:rPr>
                            <w:t>, &amp;width, &amp;height, &amp;channels, 0);</w:t>
                          </w:r>
                        </w:ins>
                      </w:p>
                      <w:p w14:paraId="1337EF96" w14:textId="77777777" w:rsidR="007F013D" w:rsidRPr="00B160FD" w:rsidRDefault="007F013D" w:rsidP="0070099F">
                        <w:pPr>
                          <w:widowControl/>
                          <w:adjustRightInd w:val="0"/>
                          <w:rPr>
                            <w:ins w:id="1949" w:author="John Gil" w:date="2022-08-29T19:19:00Z"/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  <w:lang w:val="en-US"/>
                            <w:rPrChange w:id="1950" w:author="John Gil" w:date="2022-08-29T19:19:00Z">
                              <w:rPr>
                                <w:ins w:id="1951" w:author="John Gil" w:date="2022-08-29T19:19:00Z"/>
                                <w:rFonts w:ascii="Consolas" w:eastAsiaTheme="minorHAnsi" w:hAnsi="Consolas" w:cs="Consolas"/>
                                <w:color w:val="000000"/>
                                <w:sz w:val="19"/>
                                <w:szCs w:val="19"/>
                              </w:rPr>
                            </w:rPrChange>
                          </w:rPr>
                        </w:pPr>
                      </w:p>
                      <w:p w14:paraId="63EF16EC" w14:textId="77777777" w:rsidR="007F013D" w:rsidRDefault="007F013D" w:rsidP="0070099F">
                        <w:pPr>
                          <w:widowControl/>
                          <w:adjustRightInd w:val="0"/>
                          <w:rPr>
                            <w:ins w:id="1952" w:author="John Gil" w:date="2022-08-29T19:19:00Z"/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</w:pPr>
                        <w:ins w:id="1953" w:author="John Gil" w:date="2022-08-29T19:19:00Z">
                          <w:r w:rsidRPr="00B160FD"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  <w:lang w:val="en-US"/>
                              <w:rPrChange w:id="1954" w:author="John Gil" w:date="2022-08-29T19:19:00Z"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</w:rPrChange>
                            </w:rPr>
                            <w:t xml:space="preserve">    </w:t>
                          </w:r>
                          <w:proofErr w:type="spellStart"/>
                          <w:r>
                            <w:rPr>
                              <w:rFonts w:ascii="Consolas" w:eastAsiaTheme="minorHAnsi" w:hAnsi="Consolas" w:cs="Consolas"/>
                              <w:color w:val="0000FF"/>
                              <w:sz w:val="19"/>
                              <w:szCs w:val="19"/>
                            </w:rPr>
                            <w:t>if</w:t>
                          </w:r>
                          <w:proofErr w:type="spellEnd"/>
                          <w:r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</w:rPr>
                            <w:t>(!</w:t>
                          </w:r>
                          <w:proofErr w:type="spellStart"/>
                          <w:r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</w:rPr>
                            <w:t>img</w:t>
                          </w:r>
                          <w:proofErr w:type="spellEnd"/>
                          <w:r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</w:rPr>
                            <w:t>)</w:t>
                          </w:r>
                        </w:ins>
                      </w:p>
                      <w:p w14:paraId="664F35DF" w14:textId="77777777" w:rsidR="007F013D" w:rsidRDefault="007F013D" w:rsidP="0070099F">
                        <w:pPr>
                          <w:widowControl/>
                          <w:adjustRightInd w:val="0"/>
                          <w:rPr>
                            <w:ins w:id="1955" w:author="John Gil" w:date="2022-08-29T19:19:00Z"/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</w:pPr>
                        <w:ins w:id="1956" w:author="John Gil" w:date="2022-08-29T19:19:00Z">
                          <w:r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</w:rPr>
                            <w:t xml:space="preserve">        </w:t>
                          </w:r>
                          <w:proofErr w:type="spellStart"/>
                          <w:r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</w:rPr>
                            <w:t>std</w:t>
                          </w:r>
                          <w:proofErr w:type="spellEnd"/>
                          <w:r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</w:rPr>
                            <w:t>::</w:t>
                          </w:r>
                          <w:proofErr w:type="spellStart"/>
                          <w:r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</w:rPr>
                            <w:t>cout</w:t>
                          </w:r>
                          <w:proofErr w:type="spellEnd"/>
                          <w:r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</w:rPr>
                            <w:t xml:space="preserve"> </w:t>
                          </w:r>
                          <w:r>
                            <w:rPr>
                              <w:rFonts w:ascii="Consolas" w:eastAsiaTheme="minorHAnsi" w:hAnsi="Consolas" w:cs="Consolas"/>
                              <w:color w:val="008080"/>
                              <w:sz w:val="19"/>
                              <w:szCs w:val="19"/>
                            </w:rPr>
                            <w:t>&lt;&lt;</w:t>
                          </w:r>
                          <w:r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</w:rPr>
                            <w:t xml:space="preserve"> </w:t>
                          </w:r>
                          <w:r>
                            <w:rPr>
                              <w:rFonts w:ascii="Consolas" w:eastAsiaTheme="minorHAnsi" w:hAnsi="Consolas" w:cs="Consolas"/>
                              <w:color w:val="A31515"/>
                              <w:sz w:val="19"/>
                              <w:szCs w:val="19"/>
                            </w:rPr>
                            <w:t>"Изображение не найдено"</w:t>
                          </w:r>
                          <w:r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</w:rPr>
                            <w:t xml:space="preserve"> </w:t>
                          </w:r>
                          <w:r>
                            <w:rPr>
                              <w:rFonts w:ascii="Consolas" w:eastAsiaTheme="minorHAnsi" w:hAnsi="Consolas" w:cs="Consolas"/>
                              <w:color w:val="008080"/>
                              <w:sz w:val="19"/>
                              <w:szCs w:val="19"/>
                            </w:rPr>
                            <w:t>&lt;&lt;</w:t>
                          </w:r>
                          <w:r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</w:rPr>
                            <w:t>std</w:t>
                          </w:r>
                          <w:proofErr w:type="spellEnd"/>
                          <w:r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</w:rPr>
                            <w:t>::</w:t>
                          </w:r>
                          <w:proofErr w:type="spellStart"/>
                          <w:r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</w:rPr>
                            <w:t>endl</w:t>
                          </w:r>
                          <w:proofErr w:type="spellEnd"/>
                          <w:r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</w:rPr>
                            <w:t>;</w:t>
                          </w:r>
                        </w:ins>
                      </w:p>
                      <w:p w14:paraId="07D29990" w14:textId="77777777" w:rsidR="007F013D" w:rsidRDefault="007F013D" w:rsidP="0070099F">
                        <w:pPr>
                          <w:widowControl/>
                          <w:adjustRightInd w:val="0"/>
                          <w:rPr>
                            <w:ins w:id="1957" w:author="John Gil" w:date="2022-08-29T19:19:00Z"/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</w:pPr>
                      </w:p>
                      <w:p w14:paraId="3559CBDB" w14:textId="77777777" w:rsidR="007F013D" w:rsidRDefault="007F013D" w:rsidP="0070099F">
                        <w:pPr>
                          <w:widowControl/>
                          <w:adjustRightInd w:val="0"/>
                          <w:rPr>
                            <w:ins w:id="1958" w:author="John Gil" w:date="2022-08-29T19:19:00Z"/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</w:pPr>
                        <w:ins w:id="1959" w:author="John Gil" w:date="2022-08-29T19:19:00Z">
                          <w:r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</w:rPr>
                            <w:t xml:space="preserve">    </w:t>
                          </w:r>
                          <w:r>
                            <w:rPr>
                              <w:rFonts w:ascii="Consolas" w:eastAsiaTheme="minorHAnsi" w:hAnsi="Consolas" w:cs="Consolas"/>
                              <w:color w:val="008000"/>
                              <w:sz w:val="19"/>
                              <w:szCs w:val="19"/>
                            </w:rPr>
                            <w:t>//Создание текстуры</w:t>
                          </w:r>
                        </w:ins>
                      </w:p>
                      <w:p w14:paraId="50EE6048" w14:textId="77777777" w:rsidR="007F013D" w:rsidRDefault="007F013D" w:rsidP="0070099F">
                        <w:pPr>
                          <w:widowControl/>
                          <w:adjustRightInd w:val="0"/>
                          <w:rPr>
                            <w:ins w:id="1960" w:author="John Gil" w:date="2022-08-29T19:19:00Z"/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</w:pPr>
                        <w:ins w:id="1961" w:author="John Gil" w:date="2022-08-29T19:19:00Z">
                          <w:r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</w:rPr>
                            <w:t xml:space="preserve">    </w:t>
                          </w:r>
                          <w:proofErr w:type="spellStart"/>
                          <w:r>
                            <w:rPr>
                              <w:rFonts w:ascii="Consolas" w:eastAsiaTheme="minorHAnsi" w:hAnsi="Consolas" w:cs="Consolas"/>
                              <w:color w:val="2B91AF"/>
                              <w:sz w:val="19"/>
                              <w:szCs w:val="19"/>
                            </w:rPr>
                            <w:t>GLuint</w:t>
                          </w:r>
                          <w:proofErr w:type="spellEnd"/>
                          <w:r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</w:rPr>
                            <w:t>texture</w:t>
                          </w:r>
                          <w:proofErr w:type="spellEnd"/>
                          <w:r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</w:rPr>
                            <w:t>;</w:t>
                          </w:r>
                        </w:ins>
                      </w:p>
                      <w:p w14:paraId="63F08E2F" w14:textId="77777777" w:rsidR="007F013D" w:rsidRDefault="007F013D" w:rsidP="0070099F">
                        <w:pPr>
                          <w:widowControl/>
                          <w:adjustRightInd w:val="0"/>
                          <w:rPr>
                            <w:ins w:id="1962" w:author="John Gil" w:date="2022-08-29T19:19:00Z"/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</w:pPr>
                        <w:ins w:id="1963" w:author="John Gil" w:date="2022-08-29T19:19:00Z">
                          <w:r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</w:rPr>
                            <w:t xml:space="preserve">    </w:t>
                          </w:r>
                          <w:r>
                            <w:rPr>
                              <w:rFonts w:ascii="Consolas" w:eastAsiaTheme="minorHAnsi" w:hAnsi="Consolas" w:cs="Consolas"/>
                              <w:color w:val="008000"/>
                              <w:sz w:val="19"/>
                              <w:szCs w:val="19"/>
                            </w:rPr>
                            <w:t>//Сгенерировать идентификатор</w:t>
                          </w:r>
                        </w:ins>
                      </w:p>
                      <w:p w14:paraId="1E8B8DB9" w14:textId="77777777" w:rsidR="007F013D" w:rsidRDefault="007F013D" w:rsidP="0070099F">
                        <w:pPr>
                          <w:widowControl/>
                          <w:adjustRightInd w:val="0"/>
                          <w:rPr>
                            <w:ins w:id="1964" w:author="John Gil" w:date="2022-08-29T19:19:00Z"/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</w:pPr>
                        <w:ins w:id="1965" w:author="John Gil" w:date="2022-08-29T19:19:00Z">
                          <w:r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</w:rPr>
                            <w:t xml:space="preserve">    </w:t>
                          </w:r>
                          <w:proofErr w:type="spellStart"/>
                          <w:r>
                            <w:rPr>
                              <w:rFonts w:ascii="Consolas" w:eastAsiaTheme="minorHAnsi" w:hAnsi="Consolas" w:cs="Consolas"/>
                              <w:color w:val="6F008A"/>
                              <w:sz w:val="19"/>
                              <w:szCs w:val="19"/>
                            </w:rPr>
                            <w:t>glGenTextures</w:t>
                          </w:r>
                          <w:proofErr w:type="spellEnd"/>
                          <w:r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</w:rPr>
                            <w:t>(1, &amp;</w:t>
                          </w:r>
                          <w:proofErr w:type="spellStart"/>
                          <w:r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</w:rPr>
                            <w:t>texture</w:t>
                          </w:r>
                          <w:proofErr w:type="spellEnd"/>
                          <w:r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</w:rPr>
                            <w:t>);</w:t>
                          </w:r>
                        </w:ins>
                      </w:p>
                      <w:p w14:paraId="6AC8B437" w14:textId="77777777" w:rsidR="007F013D" w:rsidRDefault="007F013D" w:rsidP="0070099F">
                        <w:pPr>
                          <w:widowControl/>
                          <w:adjustRightInd w:val="0"/>
                          <w:rPr>
                            <w:ins w:id="1966" w:author="John Gil" w:date="2022-08-29T19:19:00Z"/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</w:pPr>
                        <w:ins w:id="1967" w:author="John Gil" w:date="2022-08-29T19:19:00Z">
                          <w:r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</w:rPr>
                            <w:t xml:space="preserve">    </w:t>
                          </w:r>
                          <w:r>
                            <w:rPr>
                              <w:rFonts w:ascii="Consolas" w:eastAsiaTheme="minorHAnsi" w:hAnsi="Consolas" w:cs="Consolas"/>
                              <w:color w:val="008000"/>
                              <w:sz w:val="19"/>
                              <w:szCs w:val="19"/>
                            </w:rPr>
                            <w:t xml:space="preserve">//Выбрать активную текстуру                                        </w:t>
                          </w:r>
                        </w:ins>
                      </w:p>
                      <w:p w14:paraId="30B6A328" w14:textId="77777777" w:rsidR="007F013D" w:rsidRDefault="007F013D" w:rsidP="0070099F">
                        <w:pPr>
                          <w:widowControl/>
                          <w:adjustRightInd w:val="0"/>
                          <w:rPr>
                            <w:ins w:id="1968" w:author="John Gil" w:date="2022-08-29T19:19:00Z"/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</w:pPr>
                        <w:ins w:id="1969" w:author="John Gil" w:date="2022-08-29T19:19:00Z">
                          <w:r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</w:rPr>
                            <w:t xml:space="preserve">    </w:t>
                          </w:r>
                          <w:proofErr w:type="spellStart"/>
                          <w:r>
                            <w:rPr>
                              <w:rFonts w:ascii="Consolas" w:eastAsiaTheme="minorHAnsi" w:hAnsi="Consolas" w:cs="Consolas"/>
                              <w:color w:val="6F008A"/>
                              <w:sz w:val="19"/>
                              <w:szCs w:val="19"/>
                            </w:rPr>
                            <w:t>glBindTexture</w:t>
                          </w:r>
                          <w:proofErr w:type="spellEnd"/>
                          <w:r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</w:rPr>
                            <w:t>(</w:t>
                          </w:r>
                          <w:r>
                            <w:rPr>
                              <w:rFonts w:ascii="Consolas" w:eastAsiaTheme="minorHAnsi" w:hAnsi="Consolas" w:cs="Consolas"/>
                              <w:color w:val="6F008A"/>
                              <w:sz w:val="19"/>
                              <w:szCs w:val="19"/>
                            </w:rPr>
                            <w:t>GL_TEXTURE_2D</w:t>
                          </w:r>
                          <w:r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</w:rPr>
                            <w:t xml:space="preserve">, </w:t>
                          </w:r>
                          <w:proofErr w:type="spellStart"/>
                          <w:r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</w:rPr>
                            <w:t>texture</w:t>
                          </w:r>
                          <w:proofErr w:type="spellEnd"/>
                          <w:r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</w:rPr>
                            <w:t>);</w:t>
                          </w:r>
                        </w:ins>
                      </w:p>
                      <w:p w14:paraId="699E1510" w14:textId="77777777" w:rsidR="007F013D" w:rsidRDefault="007F013D" w:rsidP="0070099F">
                        <w:pPr>
                          <w:widowControl/>
                          <w:adjustRightInd w:val="0"/>
                          <w:rPr>
                            <w:ins w:id="1970" w:author="John Gil" w:date="2022-08-29T19:19:00Z"/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</w:pPr>
                        <w:ins w:id="1971" w:author="John Gil" w:date="2022-08-29T19:19:00Z">
                          <w:r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</w:rPr>
                            <w:t xml:space="preserve">    </w:t>
                          </w:r>
                          <w:r>
                            <w:rPr>
                              <w:rFonts w:ascii="Consolas" w:eastAsiaTheme="minorHAnsi" w:hAnsi="Consolas" w:cs="Consolas"/>
                              <w:color w:val="008000"/>
                              <w:sz w:val="19"/>
                              <w:szCs w:val="19"/>
                            </w:rPr>
                            <w:t xml:space="preserve">//Обертка текстуры при </w:t>
                          </w:r>
                          <w:proofErr w:type="spellStart"/>
                          <w:r>
                            <w:rPr>
                              <w:rFonts w:ascii="Consolas" w:eastAsiaTheme="minorHAnsi" w:hAnsi="Consolas" w:cs="Consolas"/>
                              <w:color w:val="008000"/>
                              <w:sz w:val="19"/>
                              <w:szCs w:val="19"/>
                            </w:rPr>
                            <w:t>UV.x</w:t>
                          </w:r>
                          <w:proofErr w:type="spellEnd"/>
                          <w:r>
                            <w:rPr>
                              <w:rFonts w:ascii="Consolas" w:eastAsiaTheme="minorHAnsi" w:hAnsi="Consolas" w:cs="Consolas"/>
                              <w:color w:val="008000"/>
                              <w:sz w:val="19"/>
                              <w:szCs w:val="19"/>
                            </w:rPr>
                            <w:t xml:space="preserve"> &gt; 1 и </w:t>
                          </w:r>
                          <w:proofErr w:type="spellStart"/>
                          <w:r>
                            <w:rPr>
                              <w:rFonts w:ascii="Consolas" w:eastAsiaTheme="minorHAnsi" w:hAnsi="Consolas" w:cs="Consolas"/>
                              <w:color w:val="008000"/>
                              <w:sz w:val="19"/>
                              <w:szCs w:val="19"/>
                            </w:rPr>
                            <w:t>UV.x</w:t>
                          </w:r>
                          <w:proofErr w:type="spellEnd"/>
                          <w:r>
                            <w:rPr>
                              <w:rFonts w:ascii="Consolas" w:eastAsiaTheme="minorHAnsi" w:hAnsi="Consolas" w:cs="Consolas"/>
                              <w:color w:val="008000"/>
                              <w:sz w:val="19"/>
                              <w:szCs w:val="19"/>
                            </w:rPr>
                            <w:t xml:space="preserve"> &lt; 0                         </w:t>
                          </w:r>
                        </w:ins>
                      </w:p>
                      <w:p w14:paraId="709AF75A" w14:textId="77777777" w:rsidR="007F013D" w:rsidRPr="00B160FD" w:rsidRDefault="007F013D" w:rsidP="0070099F">
                        <w:pPr>
                          <w:widowControl/>
                          <w:adjustRightInd w:val="0"/>
                          <w:rPr>
                            <w:ins w:id="1972" w:author="John Gil" w:date="2022-08-29T19:19:00Z"/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  <w:lang w:val="en-US"/>
                            <w:rPrChange w:id="1973" w:author="John Gil" w:date="2022-08-29T19:19:00Z">
                              <w:rPr>
                                <w:ins w:id="1974" w:author="John Gil" w:date="2022-08-29T19:19:00Z"/>
                                <w:rFonts w:ascii="Consolas" w:eastAsiaTheme="minorHAnsi" w:hAnsi="Consolas" w:cs="Consolas"/>
                                <w:color w:val="000000"/>
                                <w:sz w:val="19"/>
                                <w:szCs w:val="19"/>
                              </w:rPr>
                            </w:rPrChange>
                          </w:rPr>
                        </w:pPr>
                        <w:ins w:id="1975" w:author="John Gil" w:date="2022-08-29T19:19:00Z">
                          <w:r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</w:rPr>
                            <w:t xml:space="preserve">    </w:t>
                          </w:r>
                          <w:proofErr w:type="spellStart"/>
                          <w:r w:rsidRPr="00B160FD">
                            <w:rPr>
                              <w:rFonts w:ascii="Consolas" w:eastAsiaTheme="minorHAnsi" w:hAnsi="Consolas" w:cs="Consolas"/>
                              <w:color w:val="6F008A"/>
                              <w:sz w:val="19"/>
                              <w:szCs w:val="19"/>
                              <w:lang w:val="en-US"/>
                              <w:rPrChange w:id="1976" w:author="John Gil" w:date="2022-08-29T19:19:00Z">
                                <w:rPr>
                                  <w:rFonts w:ascii="Consolas" w:eastAsiaTheme="minorHAnsi" w:hAnsi="Consolas" w:cs="Consolas"/>
                                  <w:color w:val="6F008A"/>
                                  <w:sz w:val="19"/>
                                  <w:szCs w:val="19"/>
                                </w:rPr>
                              </w:rPrChange>
                            </w:rPr>
                            <w:t>glTexParameteri</w:t>
                          </w:r>
                          <w:proofErr w:type="spellEnd"/>
                          <w:r w:rsidRPr="00B160FD"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  <w:lang w:val="en-US"/>
                              <w:rPrChange w:id="1977" w:author="John Gil" w:date="2022-08-29T19:19:00Z"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</w:rPrChange>
                            </w:rPr>
                            <w:t>(</w:t>
                          </w:r>
                          <w:r w:rsidRPr="00B160FD">
                            <w:rPr>
                              <w:rFonts w:ascii="Consolas" w:eastAsiaTheme="minorHAnsi" w:hAnsi="Consolas" w:cs="Consolas"/>
                              <w:color w:val="6F008A"/>
                              <w:sz w:val="19"/>
                              <w:szCs w:val="19"/>
                              <w:lang w:val="en-US"/>
                              <w:rPrChange w:id="1978" w:author="John Gil" w:date="2022-08-29T19:19:00Z">
                                <w:rPr>
                                  <w:rFonts w:ascii="Consolas" w:eastAsiaTheme="minorHAnsi" w:hAnsi="Consolas" w:cs="Consolas"/>
                                  <w:color w:val="6F008A"/>
                                  <w:sz w:val="19"/>
                                  <w:szCs w:val="19"/>
                                </w:rPr>
                              </w:rPrChange>
                            </w:rPr>
                            <w:t>GL_TEXTURE_2D</w:t>
                          </w:r>
                          <w:r w:rsidRPr="00B160FD"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  <w:lang w:val="en-US"/>
                              <w:rPrChange w:id="1979" w:author="John Gil" w:date="2022-08-29T19:19:00Z"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</w:rPrChange>
                            </w:rPr>
                            <w:t xml:space="preserve">, </w:t>
                          </w:r>
                          <w:r w:rsidRPr="00B160FD">
                            <w:rPr>
                              <w:rFonts w:ascii="Consolas" w:eastAsiaTheme="minorHAnsi" w:hAnsi="Consolas" w:cs="Consolas"/>
                              <w:color w:val="6F008A"/>
                              <w:sz w:val="19"/>
                              <w:szCs w:val="19"/>
                              <w:lang w:val="en-US"/>
                              <w:rPrChange w:id="1980" w:author="John Gil" w:date="2022-08-29T19:19:00Z">
                                <w:rPr>
                                  <w:rFonts w:ascii="Consolas" w:eastAsiaTheme="minorHAnsi" w:hAnsi="Consolas" w:cs="Consolas"/>
                                  <w:color w:val="6F008A"/>
                                  <w:sz w:val="19"/>
                                  <w:szCs w:val="19"/>
                                </w:rPr>
                              </w:rPrChange>
                            </w:rPr>
                            <w:t>GL_TEXTURE_WRAP_S</w:t>
                          </w:r>
                          <w:r w:rsidRPr="00B160FD"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  <w:lang w:val="en-US"/>
                              <w:rPrChange w:id="1981" w:author="John Gil" w:date="2022-08-29T19:19:00Z"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</w:rPrChange>
                            </w:rPr>
                            <w:t xml:space="preserve">,     </w:t>
                          </w:r>
                          <w:r w:rsidRPr="00B160FD">
                            <w:rPr>
                              <w:rFonts w:ascii="Consolas" w:eastAsiaTheme="minorHAnsi" w:hAnsi="Consolas" w:cs="Consolas"/>
                              <w:color w:val="6F008A"/>
                              <w:sz w:val="19"/>
                              <w:szCs w:val="19"/>
                              <w:lang w:val="en-US"/>
                              <w:rPrChange w:id="1982" w:author="John Gil" w:date="2022-08-29T19:19:00Z">
                                <w:rPr>
                                  <w:rFonts w:ascii="Consolas" w:eastAsiaTheme="minorHAnsi" w:hAnsi="Consolas" w:cs="Consolas"/>
                                  <w:color w:val="6F008A"/>
                                  <w:sz w:val="19"/>
                                  <w:szCs w:val="19"/>
                                </w:rPr>
                              </w:rPrChange>
                            </w:rPr>
                            <w:t>GL_CLAMP_TO_EDGE</w:t>
                          </w:r>
                          <w:r w:rsidRPr="00B160FD"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  <w:lang w:val="en-US"/>
                              <w:rPrChange w:id="1983" w:author="John Gil" w:date="2022-08-29T19:19:00Z"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</w:rPrChange>
                            </w:rPr>
                            <w:t xml:space="preserve">);  </w:t>
                          </w:r>
                        </w:ins>
                      </w:p>
                      <w:p w14:paraId="04103128" w14:textId="77777777" w:rsidR="007F013D" w:rsidRDefault="007F013D" w:rsidP="0070099F">
                        <w:pPr>
                          <w:widowControl/>
                          <w:adjustRightInd w:val="0"/>
                          <w:rPr>
                            <w:ins w:id="1984" w:author="John Gil" w:date="2022-08-29T19:19:00Z"/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</w:pPr>
                        <w:ins w:id="1985" w:author="John Gil" w:date="2022-08-29T19:19:00Z">
                          <w:r w:rsidRPr="00B160FD"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  <w:lang w:val="en-US"/>
                              <w:rPrChange w:id="1986" w:author="John Gil" w:date="2022-08-29T19:19:00Z"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</w:rPrChange>
                            </w:rPr>
                            <w:t xml:space="preserve">    </w:t>
                          </w:r>
                          <w:r>
                            <w:rPr>
                              <w:rFonts w:ascii="Consolas" w:eastAsiaTheme="minorHAnsi" w:hAnsi="Consolas" w:cs="Consolas"/>
                              <w:color w:val="008000"/>
                              <w:sz w:val="19"/>
                              <w:szCs w:val="19"/>
                            </w:rPr>
                            <w:t xml:space="preserve">//Обертка текстуры при </w:t>
                          </w:r>
                          <w:proofErr w:type="spellStart"/>
                          <w:r>
                            <w:rPr>
                              <w:rFonts w:ascii="Consolas" w:eastAsiaTheme="minorHAnsi" w:hAnsi="Consolas" w:cs="Consolas"/>
                              <w:color w:val="008000"/>
                              <w:sz w:val="19"/>
                              <w:szCs w:val="19"/>
                            </w:rPr>
                            <w:t>UV.y</w:t>
                          </w:r>
                          <w:proofErr w:type="spellEnd"/>
                          <w:r>
                            <w:rPr>
                              <w:rFonts w:ascii="Consolas" w:eastAsiaTheme="minorHAnsi" w:hAnsi="Consolas" w:cs="Consolas"/>
                              <w:color w:val="008000"/>
                              <w:sz w:val="19"/>
                              <w:szCs w:val="19"/>
                            </w:rPr>
                            <w:t xml:space="preserve"> &gt; 1 и </w:t>
                          </w:r>
                          <w:proofErr w:type="spellStart"/>
                          <w:r>
                            <w:rPr>
                              <w:rFonts w:ascii="Consolas" w:eastAsiaTheme="minorHAnsi" w:hAnsi="Consolas" w:cs="Consolas"/>
                              <w:color w:val="008000"/>
                              <w:sz w:val="19"/>
                              <w:szCs w:val="19"/>
                            </w:rPr>
                            <w:t>UV.y</w:t>
                          </w:r>
                          <w:proofErr w:type="spellEnd"/>
                          <w:r>
                            <w:rPr>
                              <w:rFonts w:ascii="Consolas" w:eastAsiaTheme="minorHAnsi" w:hAnsi="Consolas" w:cs="Consolas"/>
                              <w:color w:val="008000"/>
                              <w:sz w:val="19"/>
                              <w:szCs w:val="19"/>
                            </w:rPr>
                            <w:t xml:space="preserve"> &lt; 0</w:t>
                          </w:r>
                        </w:ins>
                      </w:p>
                      <w:p w14:paraId="7C3A8FF0" w14:textId="77777777" w:rsidR="007F013D" w:rsidRPr="00B160FD" w:rsidRDefault="007F013D" w:rsidP="0070099F">
                        <w:pPr>
                          <w:widowControl/>
                          <w:adjustRightInd w:val="0"/>
                          <w:rPr>
                            <w:ins w:id="1987" w:author="John Gil" w:date="2022-08-29T19:19:00Z"/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  <w:lang w:val="en-US"/>
                            <w:rPrChange w:id="1988" w:author="John Gil" w:date="2022-08-29T19:19:00Z">
                              <w:rPr>
                                <w:ins w:id="1989" w:author="John Gil" w:date="2022-08-29T19:19:00Z"/>
                                <w:rFonts w:ascii="Consolas" w:eastAsiaTheme="minorHAnsi" w:hAnsi="Consolas" w:cs="Consolas"/>
                                <w:color w:val="000000"/>
                                <w:sz w:val="19"/>
                                <w:szCs w:val="19"/>
                              </w:rPr>
                            </w:rPrChange>
                          </w:rPr>
                        </w:pPr>
                        <w:ins w:id="1990" w:author="John Gil" w:date="2022-08-29T19:19:00Z">
                          <w:r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</w:rPr>
                            <w:t xml:space="preserve">    </w:t>
                          </w:r>
                          <w:proofErr w:type="spellStart"/>
                          <w:r w:rsidRPr="00B160FD">
                            <w:rPr>
                              <w:rFonts w:ascii="Consolas" w:eastAsiaTheme="minorHAnsi" w:hAnsi="Consolas" w:cs="Consolas"/>
                              <w:color w:val="6F008A"/>
                              <w:sz w:val="19"/>
                              <w:szCs w:val="19"/>
                              <w:lang w:val="en-US"/>
                              <w:rPrChange w:id="1991" w:author="John Gil" w:date="2022-08-29T19:19:00Z">
                                <w:rPr>
                                  <w:rFonts w:ascii="Consolas" w:eastAsiaTheme="minorHAnsi" w:hAnsi="Consolas" w:cs="Consolas"/>
                                  <w:color w:val="6F008A"/>
                                  <w:sz w:val="19"/>
                                  <w:szCs w:val="19"/>
                                </w:rPr>
                              </w:rPrChange>
                            </w:rPr>
                            <w:t>glTexParameteri</w:t>
                          </w:r>
                          <w:proofErr w:type="spellEnd"/>
                          <w:r w:rsidRPr="00B160FD"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  <w:lang w:val="en-US"/>
                              <w:rPrChange w:id="1992" w:author="John Gil" w:date="2022-08-29T19:19:00Z"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</w:rPrChange>
                            </w:rPr>
                            <w:t>(</w:t>
                          </w:r>
                          <w:r w:rsidRPr="00B160FD">
                            <w:rPr>
                              <w:rFonts w:ascii="Consolas" w:eastAsiaTheme="minorHAnsi" w:hAnsi="Consolas" w:cs="Consolas"/>
                              <w:color w:val="6F008A"/>
                              <w:sz w:val="19"/>
                              <w:szCs w:val="19"/>
                              <w:lang w:val="en-US"/>
                              <w:rPrChange w:id="1993" w:author="John Gil" w:date="2022-08-29T19:19:00Z">
                                <w:rPr>
                                  <w:rFonts w:ascii="Consolas" w:eastAsiaTheme="minorHAnsi" w:hAnsi="Consolas" w:cs="Consolas"/>
                                  <w:color w:val="6F008A"/>
                                  <w:sz w:val="19"/>
                                  <w:szCs w:val="19"/>
                                </w:rPr>
                              </w:rPrChange>
                            </w:rPr>
                            <w:t>GL_TEXTURE_2D</w:t>
                          </w:r>
                          <w:r w:rsidRPr="00B160FD"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  <w:lang w:val="en-US"/>
                              <w:rPrChange w:id="1994" w:author="John Gil" w:date="2022-08-29T19:19:00Z"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</w:rPrChange>
                            </w:rPr>
                            <w:t xml:space="preserve">, </w:t>
                          </w:r>
                          <w:r w:rsidRPr="00B160FD">
                            <w:rPr>
                              <w:rFonts w:ascii="Consolas" w:eastAsiaTheme="minorHAnsi" w:hAnsi="Consolas" w:cs="Consolas"/>
                              <w:color w:val="6F008A"/>
                              <w:sz w:val="19"/>
                              <w:szCs w:val="19"/>
                              <w:lang w:val="en-US"/>
                              <w:rPrChange w:id="1995" w:author="John Gil" w:date="2022-08-29T19:19:00Z">
                                <w:rPr>
                                  <w:rFonts w:ascii="Consolas" w:eastAsiaTheme="minorHAnsi" w:hAnsi="Consolas" w:cs="Consolas"/>
                                  <w:color w:val="6F008A"/>
                                  <w:sz w:val="19"/>
                                  <w:szCs w:val="19"/>
                                </w:rPr>
                              </w:rPrChange>
                            </w:rPr>
                            <w:t>GL_TEXTURE_WRAP_T</w:t>
                          </w:r>
                          <w:r w:rsidRPr="00B160FD"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  <w:lang w:val="en-US"/>
                              <w:rPrChange w:id="1996" w:author="John Gil" w:date="2022-08-29T19:19:00Z"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</w:rPrChange>
                            </w:rPr>
                            <w:t xml:space="preserve">,     </w:t>
                          </w:r>
                          <w:r w:rsidRPr="00B160FD">
                            <w:rPr>
                              <w:rFonts w:ascii="Consolas" w:eastAsiaTheme="minorHAnsi" w:hAnsi="Consolas" w:cs="Consolas"/>
                              <w:color w:val="6F008A"/>
                              <w:sz w:val="19"/>
                              <w:szCs w:val="19"/>
                              <w:lang w:val="en-US"/>
                              <w:rPrChange w:id="1997" w:author="John Gil" w:date="2022-08-29T19:19:00Z">
                                <w:rPr>
                                  <w:rFonts w:ascii="Consolas" w:eastAsiaTheme="minorHAnsi" w:hAnsi="Consolas" w:cs="Consolas"/>
                                  <w:color w:val="6F008A"/>
                                  <w:sz w:val="19"/>
                                  <w:szCs w:val="19"/>
                                </w:rPr>
                              </w:rPrChange>
                            </w:rPr>
                            <w:t>GL_CLAMP_TO_EDGE</w:t>
                          </w:r>
                          <w:r w:rsidRPr="00B160FD"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  <w:lang w:val="en-US"/>
                              <w:rPrChange w:id="1998" w:author="John Gil" w:date="2022-08-29T19:19:00Z"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</w:rPrChange>
                            </w:rPr>
                            <w:t xml:space="preserve">); </w:t>
                          </w:r>
                        </w:ins>
                      </w:p>
                      <w:p w14:paraId="6DB0E42B" w14:textId="77777777" w:rsidR="007F013D" w:rsidRDefault="007F013D" w:rsidP="0070099F">
                        <w:pPr>
                          <w:widowControl/>
                          <w:adjustRightInd w:val="0"/>
                          <w:rPr>
                            <w:ins w:id="1999" w:author="John Gil" w:date="2022-08-29T19:19:00Z"/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</w:pPr>
                        <w:ins w:id="2000" w:author="John Gil" w:date="2022-08-29T19:19:00Z">
                          <w:r w:rsidRPr="00B160FD"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  <w:lang w:val="en-US"/>
                              <w:rPrChange w:id="2001" w:author="John Gil" w:date="2022-08-29T19:19:00Z"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</w:rPrChange>
                            </w:rPr>
                            <w:t xml:space="preserve">    </w:t>
                          </w:r>
                          <w:r>
                            <w:rPr>
                              <w:rFonts w:ascii="Consolas" w:eastAsiaTheme="minorHAnsi" w:hAnsi="Consolas" w:cs="Consolas"/>
                              <w:color w:val="008000"/>
                              <w:sz w:val="19"/>
                              <w:szCs w:val="19"/>
                            </w:rPr>
                            <w:t xml:space="preserve">//Вид фильтрации при уменьшении поверхности отображения </w:t>
                          </w:r>
                        </w:ins>
                      </w:p>
                      <w:p w14:paraId="362E3ABC" w14:textId="77777777" w:rsidR="007F013D" w:rsidRPr="00B160FD" w:rsidRDefault="007F013D" w:rsidP="0070099F">
                        <w:pPr>
                          <w:widowControl/>
                          <w:adjustRightInd w:val="0"/>
                          <w:rPr>
                            <w:ins w:id="2002" w:author="John Gil" w:date="2022-08-29T19:19:00Z"/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  <w:lang w:val="en-US"/>
                            <w:rPrChange w:id="2003" w:author="John Gil" w:date="2022-08-29T19:19:00Z">
                              <w:rPr>
                                <w:ins w:id="2004" w:author="John Gil" w:date="2022-08-29T19:19:00Z"/>
                                <w:rFonts w:ascii="Consolas" w:eastAsiaTheme="minorHAnsi" w:hAnsi="Consolas" w:cs="Consolas"/>
                                <w:color w:val="000000"/>
                                <w:sz w:val="19"/>
                                <w:szCs w:val="19"/>
                              </w:rPr>
                            </w:rPrChange>
                          </w:rPr>
                        </w:pPr>
                        <w:ins w:id="2005" w:author="John Gil" w:date="2022-08-29T19:19:00Z">
                          <w:r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</w:rPr>
                            <w:t xml:space="preserve">    </w:t>
                          </w:r>
                          <w:proofErr w:type="spellStart"/>
                          <w:r w:rsidRPr="00B160FD">
                            <w:rPr>
                              <w:rFonts w:ascii="Consolas" w:eastAsiaTheme="minorHAnsi" w:hAnsi="Consolas" w:cs="Consolas"/>
                              <w:color w:val="6F008A"/>
                              <w:sz w:val="19"/>
                              <w:szCs w:val="19"/>
                              <w:lang w:val="en-US"/>
                              <w:rPrChange w:id="2006" w:author="John Gil" w:date="2022-08-29T19:19:00Z">
                                <w:rPr>
                                  <w:rFonts w:ascii="Consolas" w:eastAsiaTheme="minorHAnsi" w:hAnsi="Consolas" w:cs="Consolas"/>
                                  <w:color w:val="6F008A"/>
                                  <w:sz w:val="19"/>
                                  <w:szCs w:val="19"/>
                                </w:rPr>
                              </w:rPrChange>
                            </w:rPr>
                            <w:t>glTexParameteri</w:t>
                          </w:r>
                          <w:proofErr w:type="spellEnd"/>
                          <w:r w:rsidRPr="00B160FD"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  <w:lang w:val="en-US"/>
                              <w:rPrChange w:id="2007" w:author="John Gil" w:date="2022-08-29T19:19:00Z"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</w:rPrChange>
                            </w:rPr>
                            <w:t>(</w:t>
                          </w:r>
                          <w:r w:rsidRPr="00B160FD">
                            <w:rPr>
                              <w:rFonts w:ascii="Consolas" w:eastAsiaTheme="minorHAnsi" w:hAnsi="Consolas" w:cs="Consolas"/>
                              <w:color w:val="6F008A"/>
                              <w:sz w:val="19"/>
                              <w:szCs w:val="19"/>
                              <w:lang w:val="en-US"/>
                              <w:rPrChange w:id="2008" w:author="John Gil" w:date="2022-08-29T19:19:00Z">
                                <w:rPr>
                                  <w:rFonts w:ascii="Consolas" w:eastAsiaTheme="minorHAnsi" w:hAnsi="Consolas" w:cs="Consolas"/>
                                  <w:color w:val="6F008A"/>
                                  <w:sz w:val="19"/>
                                  <w:szCs w:val="19"/>
                                </w:rPr>
                              </w:rPrChange>
                            </w:rPr>
                            <w:t>GL_TEXTURE_2D</w:t>
                          </w:r>
                          <w:r w:rsidRPr="00B160FD"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  <w:lang w:val="en-US"/>
                              <w:rPrChange w:id="2009" w:author="John Gil" w:date="2022-08-29T19:19:00Z"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</w:rPrChange>
                            </w:rPr>
                            <w:t xml:space="preserve">, </w:t>
                          </w:r>
                          <w:r w:rsidRPr="00B160FD">
                            <w:rPr>
                              <w:rFonts w:ascii="Consolas" w:eastAsiaTheme="minorHAnsi" w:hAnsi="Consolas" w:cs="Consolas"/>
                              <w:color w:val="6F008A"/>
                              <w:sz w:val="19"/>
                              <w:szCs w:val="19"/>
                              <w:lang w:val="en-US"/>
                              <w:rPrChange w:id="2010" w:author="John Gil" w:date="2022-08-29T19:19:00Z">
                                <w:rPr>
                                  <w:rFonts w:ascii="Consolas" w:eastAsiaTheme="minorHAnsi" w:hAnsi="Consolas" w:cs="Consolas"/>
                                  <w:color w:val="6F008A"/>
                                  <w:sz w:val="19"/>
                                  <w:szCs w:val="19"/>
                                </w:rPr>
                              </w:rPrChange>
                            </w:rPr>
                            <w:t>GL_TEXTURE_MIN_FILTER</w:t>
                          </w:r>
                          <w:r w:rsidRPr="00B160FD"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  <w:lang w:val="en-US"/>
                              <w:rPrChange w:id="2011" w:author="John Gil" w:date="2022-08-29T19:19:00Z"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</w:rPrChange>
                            </w:rPr>
                            <w:t xml:space="preserve">, </w:t>
                          </w:r>
                          <w:r w:rsidRPr="00B160FD">
                            <w:rPr>
                              <w:rFonts w:ascii="Consolas" w:eastAsiaTheme="minorHAnsi" w:hAnsi="Consolas" w:cs="Consolas"/>
                              <w:color w:val="6F008A"/>
                              <w:sz w:val="19"/>
                              <w:szCs w:val="19"/>
                              <w:lang w:val="en-US"/>
                              <w:rPrChange w:id="2012" w:author="John Gil" w:date="2022-08-29T19:19:00Z">
                                <w:rPr>
                                  <w:rFonts w:ascii="Consolas" w:eastAsiaTheme="minorHAnsi" w:hAnsi="Consolas" w:cs="Consolas"/>
                                  <w:color w:val="6F008A"/>
                                  <w:sz w:val="19"/>
                                  <w:szCs w:val="19"/>
                                </w:rPr>
                              </w:rPrChange>
                            </w:rPr>
                            <w:t>GL_NEAREST</w:t>
                          </w:r>
                          <w:r w:rsidRPr="00B160FD"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  <w:lang w:val="en-US"/>
                              <w:rPrChange w:id="2013" w:author="John Gil" w:date="2022-08-29T19:19:00Z"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</w:rPrChange>
                            </w:rPr>
                            <w:t xml:space="preserve">);  </w:t>
                          </w:r>
                        </w:ins>
                      </w:p>
                      <w:p w14:paraId="2690148B" w14:textId="77777777" w:rsidR="007F013D" w:rsidRDefault="007F013D" w:rsidP="0070099F">
                        <w:pPr>
                          <w:widowControl/>
                          <w:adjustRightInd w:val="0"/>
                          <w:rPr>
                            <w:ins w:id="2014" w:author="John Gil" w:date="2022-08-29T19:19:00Z"/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</w:pPr>
                        <w:ins w:id="2015" w:author="John Gil" w:date="2022-08-29T19:19:00Z">
                          <w:r w:rsidRPr="00B160FD"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  <w:lang w:val="en-US"/>
                              <w:rPrChange w:id="2016" w:author="John Gil" w:date="2022-08-29T19:19:00Z"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</w:rPrChange>
                            </w:rPr>
                            <w:t xml:space="preserve">    </w:t>
                          </w:r>
                          <w:r>
                            <w:rPr>
                              <w:rFonts w:ascii="Consolas" w:eastAsiaTheme="minorHAnsi" w:hAnsi="Consolas" w:cs="Consolas"/>
                              <w:color w:val="008000"/>
                              <w:sz w:val="19"/>
                              <w:szCs w:val="19"/>
                            </w:rPr>
                            <w:t>//Вид фильтрации при увеличении поверхности отображения</w:t>
                          </w:r>
                        </w:ins>
                      </w:p>
                      <w:p w14:paraId="0070CE99" w14:textId="77777777" w:rsidR="007F013D" w:rsidRPr="00B160FD" w:rsidRDefault="007F013D" w:rsidP="0070099F">
                        <w:pPr>
                          <w:widowControl/>
                          <w:adjustRightInd w:val="0"/>
                          <w:rPr>
                            <w:ins w:id="2017" w:author="John Gil" w:date="2022-08-29T19:19:00Z"/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  <w:lang w:val="en-US"/>
                            <w:rPrChange w:id="2018" w:author="John Gil" w:date="2022-08-29T19:19:00Z">
                              <w:rPr>
                                <w:ins w:id="2019" w:author="John Gil" w:date="2022-08-29T19:19:00Z"/>
                                <w:rFonts w:ascii="Consolas" w:eastAsiaTheme="minorHAnsi" w:hAnsi="Consolas" w:cs="Consolas"/>
                                <w:color w:val="000000"/>
                                <w:sz w:val="19"/>
                                <w:szCs w:val="19"/>
                              </w:rPr>
                            </w:rPrChange>
                          </w:rPr>
                        </w:pPr>
                        <w:ins w:id="2020" w:author="John Gil" w:date="2022-08-29T19:19:00Z">
                          <w:r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</w:rPr>
                            <w:t xml:space="preserve">    </w:t>
                          </w:r>
                          <w:proofErr w:type="spellStart"/>
                          <w:r w:rsidRPr="00B160FD">
                            <w:rPr>
                              <w:rFonts w:ascii="Consolas" w:eastAsiaTheme="minorHAnsi" w:hAnsi="Consolas" w:cs="Consolas"/>
                              <w:color w:val="6F008A"/>
                              <w:sz w:val="19"/>
                              <w:szCs w:val="19"/>
                              <w:lang w:val="en-US"/>
                              <w:rPrChange w:id="2021" w:author="John Gil" w:date="2022-08-29T19:19:00Z">
                                <w:rPr>
                                  <w:rFonts w:ascii="Consolas" w:eastAsiaTheme="minorHAnsi" w:hAnsi="Consolas" w:cs="Consolas"/>
                                  <w:color w:val="6F008A"/>
                                  <w:sz w:val="19"/>
                                  <w:szCs w:val="19"/>
                                </w:rPr>
                              </w:rPrChange>
                            </w:rPr>
                            <w:t>glTexParameteri</w:t>
                          </w:r>
                          <w:proofErr w:type="spellEnd"/>
                          <w:r w:rsidRPr="00B160FD"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  <w:lang w:val="en-US"/>
                              <w:rPrChange w:id="2022" w:author="John Gil" w:date="2022-08-29T19:19:00Z"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</w:rPrChange>
                            </w:rPr>
                            <w:t>(</w:t>
                          </w:r>
                          <w:r w:rsidRPr="00B160FD">
                            <w:rPr>
                              <w:rFonts w:ascii="Consolas" w:eastAsiaTheme="minorHAnsi" w:hAnsi="Consolas" w:cs="Consolas"/>
                              <w:color w:val="6F008A"/>
                              <w:sz w:val="19"/>
                              <w:szCs w:val="19"/>
                              <w:lang w:val="en-US"/>
                              <w:rPrChange w:id="2023" w:author="John Gil" w:date="2022-08-29T19:19:00Z">
                                <w:rPr>
                                  <w:rFonts w:ascii="Consolas" w:eastAsiaTheme="minorHAnsi" w:hAnsi="Consolas" w:cs="Consolas"/>
                                  <w:color w:val="6F008A"/>
                                  <w:sz w:val="19"/>
                                  <w:szCs w:val="19"/>
                                </w:rPr>
                              </w:rPrChange>
                            </w:rPr>
                            <w:t>GL_TEXTURE_2D</w:t>
                          </w:r>
                          <w:r w:rsidRPr="00B160FD"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  <w:lang w:val="en-US"/>
                              <w:rPrChange w:id="2024" w:author="John Gil" w:date="2022-08-29T19:19:00Z"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</w:rPrChange>
                            </w:rPr>
                            <w:t xml:space="preserve">, </w:t>
                          </w:r>
                          <w:r w:rsidRPr="00B160FD">
                            <w:rPr>
                              <w:rFonts w:ascii="Consolas" w:eastAsiaTheme="minorHAnsi" w:hAnsi="Consolas" w:cs="Consolas"/>
                              <w:color w:val="6F008A"/>
                              <w:sz w:val="19"/>
                              <w:szCs w:val="19"/>
                              <w:lang w:val="en-US"/>
                              <w:rPrChange w:id="2025" w:author="John Gil" w:date="2022-08-29T19:19:00Z">
                                <w:rPr>
                                  <w:rFonts w:ascii="Consolas" w:eastAsiaTheme="minorHAnsi" w:hAnsi="Consolas" w:cs="Consolas"/>
                                  <w:color w:val="6F008A"/>
                                  <w:sz w:val="19"/>
                                  <w:szCs w:val="19"/>
                                </w:rPr>
                              </w:rPrChange>
                            </w:rPr>
                            <w:t>GL_TEXTURE_MAG_FILTER</w:t>
                          </w:r>
                          <w:r w:rsidRPr="00B160FD"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  <w:lang w:val="en-US"/>
                              <w:rPrChange w:id="2026" w:author="John Gil" w:date="2022-08-29T19:19:00Z"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</w:rPrChange>
                            </w:rPr>
                            <w:t xml:space="preserve">, </w:t>
                          </w:r>
                          <w:r w:rsidRPr="00B160FD">
                            <w:rPr>
                              <w:rFonts w:ascii="Consolas" w:eastAsiaTheme="minorHAnsi" w:hAnsi="Consolas" w:cs="Consolas"/>
                              <w:color w:val="6F008A"/>
                              <w:sz w:val="19"/>
                              <w:szCs w:val="19"/>
                              <w:lang w:val="en-US"/>
                              <w:rPrChange w:id="2027" w:author="John Gil" w:date="2022-08-29T19:19:00Z">
                                <w:rPr>
                                  <w:rFonts w:ascii="Consolas" w:eastAsiaTheme="minorHAnsi" w:hAnsi="Consolas" w:cs="Consolas"/>
                                  <w:color w:val="6F008A"/>
                                  <w:sz w:val="19"/>
                                  <w:szCs w:val="19"/>
                                </w:rPr>
                              </w:rPrChange>
                            </w:rPr>
                            <w:t>GL_NEAREST</w:t>
                          </w:r>
                          <w:r w:rsidRPr="00B160FD"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  <w:lang w:val="en-US"/>
                              <w:rPrChange w:id="2028" w:author="John Gil" w:date="2022-08-29T19:19:00Z"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</w:rPrChange>
                            </w:rPr>
                            <w:t xml:space="preserve">);  </w:t>
                          </w:r>
                        </w:ins>
                      </w:p>
                      <w:p w14:paraId="02B27C9B" w14:textId="77777777" w:rsidR="007F013D" w:rsidRDefault="007F013D" w:rsidP="0070099F">
                        <w:pPr>
                          <w:widowControl/>
                          <w:adjustRightInd w:val="0"/>
                          <w:rPr>
                            <w:ins w:id="2029" w:author="John Gil" w:date="2022-08-29T19:19:00Z"/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</w:pPr>
                        <w:ins w:id="2030" w:author="John Gil" w:date="2022-08-29T19:19:00Z">
                          <w:r w:rsidRPr="00B160FD"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  <w:lang w:val="en-US"/>
                              <w:rPrChange w:id="2031" w:author="John Gil" w:date="2022-08-29T19:19:00Z"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</w:rPrChange>
                            </w:rPr>
                            <w:t xml:space="preserve">    </w:t>
                          </w:r>
                          <w:r>
                            <w:rPr>
                              <w:rFonts w:ascii="Consolas" w:eastAsiaTheme="minorHAnsi" w:hAnsi="Consolas" w:cs="Consolas"/>
                              <w:color w:val="008000"/>
                              <w:sz w:val="19"/>
                              <w:szCs w:val="19"/>
                            </w:rPr>
                            <w:t>//Считывать по одному байту из строки пикселей</w:t>
                          </w:r>
                        </w:ins>
                      </w:p>
                      <w:p w14:paraId="1463028E" w14:textId="77777777" w:rsidR="007F013D" w:rsidRPr="00B160FD" w:rsidRDefault="007F013D" w:rsidP="0070099F">
                        <w:pPr>
                          <w:widowControl/>
                          <w:adjustRightInd w:val="0"/>
                          <w:rPr>
                            <w:ins w:id="2032" w:author="John Gil" w:date="2022-08-29T19:19:00Z"/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  <w:lang w:val="en-US"/>
                            <w:rPrChange w:id="2033" w:author="John Gil" w:date="2022-08-29T19:19:00Z">
                              <w:rPr>
                                <w:ins w:id="2034" w:author="John Gil" w:date="2022-08-29T19:19:00Z"/>
                                <w:rFonts w:ascii="Consolas" w:eastAsiaTheme="minorHAnsi" w:hAnsi="Consolas" w:cs="Consolas"/>
                                <w:color w:val="000000"/>
                                <w:sz w:val="19"/>
                                <w:szCs w:val="19"/>
                              </w:rPr>
                            </w:rPrChange>
                          </w:rPr>
                        </w:pPr>
                        <w:ins w:id="2035" w:author="John Gil" w:date="2022-08-29T19:19:00Z">
                          <w:r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</w:rPr>
                            <w:t xml:space="preserve">    </w:t>
                          </w:r>
                          <w:proofErr w:type="spellStart"/>
                          <w:r w:rsidRPr="00B160FD">
                            <w:rPr>
                              <w:rFonts w:ascii="Consolas" w:eastAsiaTheme="minorHAnsi" w:hAnsi="Consolas" w:cs="Consolas"/>
                              <w:color w:val="6F008A"/>
                              <w:sz w:val="19"/>
                              <w:szCs w:val="19"/>
                              <w:lang w:val="en-US"/>
                              <w:rPrChange w:id="2036" w:author="John Gil" w:date="2022-08-29T19:19:00Z">
                                <w:rPr>
                                  <w:rFonts w:ascii="Consolas" w:eastAsiaTheme="minorHAnsi" w:hAnsi="Consolas" w:cs="Consolas"/>
                                  <w:color w:val="6F008A"/>
                                  <w:sz w:val="19"/>
                                  <w:szCs w:val="19"/>
                                </w:rPr>
                              </w:rPrChange>
                            </w:rPr>
                            <w:t>glPixelStorei</w:t>
                          </w:r>
                          <w:proofErr w:type="spellEnd"/>
                          <w:r w:rsidRPr="00B160FD"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  <w:lang w:val="en-US"/>
                              <w:rPrChange w:id="2037" w:author="John Gil" w:date="2022-08-29T19:19:00Z"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</w:rPrChange>
                            </w:rPr>
                            <w:t>(</w:t>
                          </w:r>
                          <w:r w:rsidRPr="00B160FD">
                            <w:rPr>
                              <w:rFonts w:ascii="Consolas" w:eastAsiaTheme="minorHAnsi" w:hAnsi="Consolas" w:cs="Consolas"/>
                              <w:color w:val="6F008A"/>
                              <w:sz w:val="19"/>
                              <w:szCs w:val="19"/>
                              <w:lang w:val="en-US"/>
                              <w:rPrChange w:id="2038" w:author="John Gil" w:date="2022-08-29T19:19:00Z">
                                <w:rPr>
                                  <w:rFonts w:ascii="Consolas" w:eastAsiaTheme="minorHAnsi" w:hAnsi="Consolas" w:cs="Consolas"/>
                                  <w:color w:val="6F008A"/>
                                  <w:sz w:val="19"/>
                                  <w:szCs w:val="19"/>
                                </w:rPr>
                              </w:rPrChange>
                            </w:rPr>
                            <w:t>GL_UNPACK_ALIGNMENT</w:t>
                          </w:r>
                          <w:r w:rsidRPr="00B160FD"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  <w:lang w:val="en-US"/>
                              <w:rPrChange w:id="2039" w:author="John Gil" w:date="2022-08-29T19:19:00Z"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</w:rPrChange>
                            </w:rPr>
                            <w:t xml:space="preserve">, 1);                             </w:t>
                          </w:r>
                        </w:ins>
                      </w:p>
                      <w:p w14:paraId="3565C20F" w14:textId="77777777" w:rsidR="007F013D" w:rsidRPr="00B160FD" w:rsidRDefault="007F013D" w:rsidP="0070099F">
                        <w:pPr>
                          <w:widowControl/>
                          <w:adjustRightInd w:val="0"/>
                          <w:rPr>
                            <w:ins w:id="2040" w:author="John Gil" w:date="2022-08-29T19:19:00Z"/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  <w:lang w:val="en-US"/>
                            <w:rPrChange w:id="2041" w:author="John Gil" w:date="2022-08-29T19:19:00Z">
                              <w:rPr>
                                <w:ins w:id="2042" w:author="John Gil" w:date="2022-08-29T19:19:00Z"/>
                                <w:rFonts w:ascii="Consolas" w:eastAsiaTheme="minorHAnsi" w:hAnsi="Consolas" w:cs="Consolas"/>
                                <w:color w:val="000000"/>
                                <w:sz w:val="19"/>
                                <w:szCs w:val="19"/>
                              </w:rPr>
                            </w:rPrChange>
                          </w:rPr>
                        </w:pPr>
                      </w:p>
                      <w:p w14:paraId="1BD29B0C" w14:textId="77777777" w:rsidR="007F013D" w:rsidRPr="00B160FD" w:rsidRDefault="007F013D" w:rsidP="0070099F">
                        <w:pPr>
                          <w:widowControl/>
                          <w:adjustRightInd w:val="0"/>
                          <w:rPr>
                            <w:ins w:id="2043" w:author="John Gil" w:date="2022-08-29T19:19:00Z"/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  <w:lang w:val="en-US"/>
                            <w:rPrChange w:id="2044" w:author="John Gil" w:date="2022-08-29T19:19:00Z">
                              <w:rPr>
                                <w:ins w:id="2045" w:author="John Gil" w:date="2022-08-29T19:19:00Z"/>
                                <w:rFonts w:ascii="Consolas" w:eastAsiaTheme="minorHAnsi" w:hAnsi="Consolas" w:cs="Consolas"/>
                                <w:color w:val="000000"/>
                                <w:sz w:val="19"/>
                                <w:szCs w:val="19"/>
                              </w:rPr>
                            </w:rPrChange>
                          </w:rPr>
                        </w:pPr>
                        <w:ins w:id="2046" w:author="John Gil" w:date="2022-08-29T19:19:00Z">
                          <w:r w:rsidRPr="00B160FD"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  <w:lang w:val="en-US"/>
                              <w:rPrChange w:id="2047" w:author="John Gil" w:date="2022-08-29T19:19:00Z"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</w:rPrChange>
                            </w:rPr>
                            <w:t xml:space="preserve">    </w:t>
                          </w:r>
                          <w:r w:rsidRPr="00B160FD">
                            <w:rPr>
                              <w:rFonts w:ascii="Consolas" w:eastAsiaTheme="minorHAnsi" w:hAnsi="Consolas" w:cs="Consolas"/>
                              <w:color w:val="008000"/>
                              <w:sz w:val="19"/>
                              <w:szCs w:val="19"/>
                              <w:lang w:val="en-US"/>
                              <w:rPrChange w:id="2048" w:author="John Gil" w:date="2022-08-29T19:19:00Z">
                                <w:rPr>
                                  <w:rFonts w:ascii="Consolas" w:eastAsiaTheme="minorHAnsi" w:hAnsi="Consolas" w:cs="Consolas"/>
                                  <w:color w:val="008000"/>
                                  <w:sz w:val="19"/>
                                  <w:szCs w:val="19"/>
                                </w:rPr>
                              </w:rPrChange>
                            </w:rPr>
                            <w:t>//</w:t>
                          </w:r>
                          <w:r>
                            <w:rPr>
                              <w:rFonts w:ascii="Consolas" w:eastAsiaTheme="minorHAnsi" w:hAnsi="Consolas" w:cs="Consolas"/>
                              <w:color w:val="008000"/>
                              <w:sz w:val="19"/>
                              <w:szCs w:val="19"/>
                            </w:rPr>
                            <w:t>Используется</w:t>
                          </w:r>
                          <w:r w:rsidRPr="00B160FD">
                            <w:rPr>
                              <w:rFonts w:ascii="Consolas" w:eastAsiaTheme="minorHAnsi" w:hAnsi="Consolas" w:cs="Consolas"/>
                              <w:color w:val="008000"/>
                              <w:sz w:val="19"/>
                              <w:szCs w:val="19"/>
                              <w:lang w:val="en-US"/>
                              <w:rPrChange w:id="2049" w:author="John Gil" w:date="2022-08-29T19:19:00Z">
                                <w:rPr>
                                  <w:rFonts w:ascii="Consolas" w:eastAsiaTheme="minorHAnsi" w:hAnsi="Consolas" w:cs="Consolas"/>
                                  <w:color w:val="008000"/>
                                  <w:sz w:val="19"/>
                                  <w:szCs w:val="19"/>
                                </w:rPr>
                              </w:rPrChange>
                            </w:rPr>
                            <w:t xml:space="preserve"> </w:t>
                          </w:r>
                          <w:r>
                            <w:rPr>
                              <w:rFonts w:ascii="Consolas" w:eastAsiaTheme="minorHAnsi" w:hAnsi="Consolas" w:cs="Consolas"/>
                              <w:color w:val="008000"/>
                              <w:sz w:val="19"/>
                              <w:szCs w:val="19"/>
                            </w:rPr>
                            <w:t>при</w:t>
                          </w:r>
                          <w:r w:rsidRPr="00B160FD">
                            <w:rPr>
                              <w:rFonts w:ascii="Consolas" w:eastAsiaTheme="minorHAnsi" w:hAnsi="Consolas" w:cs="Consolas"/>
                              <w:color w:val="008000"/>
                              <w:sz w:val="19"/>
                              <w:szCs w:val="19"/>
                              <w:lang w:val="en-US"/>
                              <w:rPrChange w:id="2050" w:author="John Gil" w:date="2022-08-29T19:19:00Z">
                                <w:rPr>
                                  <w:rFonts w:ascii="Consolas" w:eastAsiaTheme="minorHAnsi" w:hAnsi="Consolas" w:cs="Consolas"/>
                                  <w:color w:val="008000"/>
                                  <w:sz w:val="19"/>
                                  <w:szCs w:val="19"/>
                                </w:rPr>
                              </w:rPrChange>
                            </w:rPr>
                            <w:t xml:space="preserve"> GL_CLAMP_TO_BORDER</w:t>
                          </w:r>
                        </w:ins>
                      </w:p>
                      <w:p w14:paraId="7992D234" w14:textId="77777777" w:rsidR="007F013D" w:rsidRPr="00B160FD" w:rsidRDefault="007F013D" w:rsidP="0070099F">
                        <w:pPr>
                          <w:widowControl/>
                          <w:adjustRightInd w:val="0"/>
                          <w:rPr>
                            <w:ins w:id="2051" w:author="John Gil" w:date="2022-08-29T19:19:00Z"/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  <w:lang w:val="en-US"/>
                            <w:rPrChange w:id="2052" w:author="John Gil" w:date="2022-08-29T19:19:00Z">
                              <w:rPr>
                                <w:ins w:id="2053" w:author="John Gil" w:date="2022-08-29T19:19:00Z"/>
                                <w:rFonts w:ascii="Consolas" w:eastAsiaTheme="minorHAnsi" w:hAnsi="Consolas" w:cs="Consolas"/>
                                <w:color w:val="000000"/>
                                <w:sz w:val="19"/>
                                <w:szCs w:val="19"/>
                              </w:rPr>
                            </w:rPrChange>
                          </w:rPr>
                        </w:pPr>
                        <w:ins w:id="2054" w:author="John Gil" w:date="2022-08-29T19:19:00Z">
                          <w:r w:rsidRPr="00B160FD"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  <w:lang w:val="en-US"/>
                              <w:rPrChange w:id="2055" w:author="John Gil" w:date="2022-08-29T19:19:00Z"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</w:rPrChange>
                            </w:rPr>
                            <w:t xml:space="preserve">    </w:t>
                          </w:r>
                          <w:r w:rsidRPr="00B160FD">
                            <w:rPr>
                              <w:rFonts w:ascii="Consolas" w:eastAsiaTheme="minorHAnsi" w:hAnsi="Consolas" w:cs="Consolas"/>
                              <w:color w:val="0000FF"/>
                              <w:sz w:val="19"/>
                              <w:szCs w:val="19"/>
                              <w:lang w:val="en-US"/>
                              <w:rPrChange w:id="2056" w:author="John Gil" w:date="2022-08-29T19:19:00Z">
                                <w:rPr>
                                  <w:rFonts w:ascii="Consolas" w:eastAsiaTheme="minorHAnsi" w:hAnsi="Consolas" w:cs="Consolas"/>
                                  <w:color w:val="0000FF"/>
                                  <w:sz w:val="19"/>
                                  <w:szCs w:val="19"/>
                                </w:rPr>
                              </w:rPrChange>
                            </w:rPr>
                            <w:t>float</w:t>
                          </w:r>
                          <w:r w:rsidRPr="00B160FD"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  <w:lang w:val="en-US"/>
                              <w:rPrChange w:id="2057" w:author="John Gil" w:date="2022-08-29T19:19:00Z"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</w:rPrChange>
                            </w:rPr>
                            <w:t xml:space="preserve"> </w:t>
                          </w:r>
                          <w:proofErr w:type="spellStart"/>
                          <w:r w:rsidRPr="00B160FD"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  <w:lang w:val="en-US"/>
                              <w:rPrChange w:id="2058" w:author="John Gil" w:date="2022-08-29T19:19:00Z"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</w:rPrChange>
                            </w:rPr>
                            <w:t>borderColor</w:t>
                          </w:r>
                          <w:proofErr w:type="spellEnd"/>
                          <w:r w:rsidRPr="00B160FD"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  <w:lang w:val="en-US"/>
                              <w:rPrChange w:id="2059" w:author="John Gil" w:date="2022-08-29T19:19:00Z"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</w:rPrChange>
                            </w:rPr>
                            <w:t>[] = { 1.0f, 0.0f, 0.0f, 1.0f };</w:t>
                          </w:r>
                        </w:ins>
                      </w:p>
                      <w:p w14:paraId="10971399" w14:textId="77777777" w:rsidR="007F013D" w:rsidRPr="00B160FD" w:rsidRDefault="007F013D" w:rsidP="0070099F">
                        <w:pPr>
                          <w:widowControl/>
                          <w:adjustRightInd w:val="0"/>
                          <w:rPr>
                            <w:ins w:id="2060" w:author="John Gil" w:date="2022-08-29T19:19:00Z"/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  <w:lang w:val="en-US"/>
                            <w:rPrChange w:id="2061" w:author="John Gil" w:date="2022-08-29T19:19:00Z">
                              <w:rPr>
                                <w:ins w:id="2062" w:author="John Gil" w:date="2022-08-29T19:19:00Z"/>
                                <w:rFonts w:ascii="Consolas" w:eastAsiaTheme="minorHAnsi" w:hAnsi="Consolas" w:cs="Consolas"/>
                                <w:color w:val="000000"/>
                                <w:sz w:val="19"/>
                                <w:szCs w:val="19"/>
                              </w:rPr>
                            </w:rPrChange>
                          </w:rPr>
                        </w:pPr>
                        <w:ins w:id="2063" w:author="John Gil" w:date="2022-08-29T19:19:00Z">
                          <w:r w:rsidRPr="00B160FD"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  <w:lang w:val="en-US"/>
                              <w:rPrChange w:id="2064" w:author="John Gil" w:date="2022-08-29T19:19:00Z"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</w:rPrChange>
                            </w:rPr>
                            <w:t xml:space="preserve">    </w:t>
                          </w:r>
                          <w:proofErr w:type="spellStart"/>
                          <w:r w:rsidRPr="00B160FD">
                            <w:rPr>
                              <w:rFonts w:ascii="Consolas" w:eastAsiaTheme="minorHAnsi" w:hAnsi="Consolas" w:cs="Consolas"/>
                              <w:color w:val="6F008A"/>
                              <w:sz w:val="19"/>
                              <w:szCs w:val="19"/>
                              <w:lang w:val="en-US"/>
                              <w:rPrChange w:id="2065" w:author="John Gil" w:date="2022-08-29T19:19:00Z">
                                <w:rPr>
                                  <w:rFonts w:ascii="Consolas" w:eastAsiaTheme="minorHAnsi" w:hAnsi="Consolas" w:cs="Consolas"/>
                                  <w:color w:val="6F008A"/>
                                  <w:sz w:val="19"/>
                                  <w:szCs w:val="19"/>
                                </w:rPr>
                              </w:rPrChange>
                            </w:rPr>
                            <w:t>glTexParameterfv</w:t>
                          </w:r>
                          <w:proofErr w:type="spellEnd"/>
                          <w:r w:rsidRPr="00B160FD"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  <w:lang w:val="en-US"/>
                              <w:rPrChange w:id="2066" w:author="John Gil" w:date="2022-08-29T19:19:00Z"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</w:rPrChange>
                            </w:rPr>
                            <w:t>(</w:t>
                          </w:r>
                          <w:r w:rsidRPr="00B160FD">
                            <w:rPr>
                              <w:rFonts w:ascii="Consolas" w:eastAsiaTheme="minorHAnsi" w:hAnsi="Consolas" w:cs="Consolas"/>
                              <w:color w:val="6F008A"/>
                              <w:sz w:val="19"/>
                              <w:szCs w:val="19"/>
                              <w:lang w:val="en-US"/>
                              <w:rPrChange w:id="2067" w:author="John Gil" w:date="2022-08-29T19:19:00Z">
                                <w:rPr>
                                  <w:rFonts w:ascii="Consolas" w:eastAsiaTheme="minorHAnsi" w:hAnsi="Consolas" w:cs="Consolas"/>
                                  <w:color w:val="6F008A"/>
                                  <w:sz w:val="19"/>
                                  <w:szCs w:val="19"/>
                                </w:rPr>
                              </w:rPrChange>
                            </w:rPr>
                            <w:t>GL_TEXTURE_2D</w:t>
                          </w:r>
                          <w:r w:rsidRPr="00B160FD"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  <w:lang w:val="en-US"/>
                              <w:rPrChange w:id="2068" w:author="John Gil" w:date="2022-08-29T19:19:00Z"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</w:rPrChange>
                            </w:rPr>
                            <w:t xml:space="preserve">, </w:t>
                          </w:r>
                          <w:r w:rsidRPr="00B160FD">
                            <w:rPr>
                              <w:rFonts w:ascii="Consolas" w:eastAsiaTheme="minorHAnsi" w:hAnsi="Consolas" w:cs="Consolas"/>
                              <w:color w:val="6F008A"/>
                              <w:sz w:val="19"/>
                              <w:szCs w:val="19"/>
                              <w:lang w:val="en-US"/>
                              <w:rPrChange w:id="2069" w:author="John Gil" w:date="2022-08-29T19:19:00Z">
                                <w:rPr>
                                  <w:rFonts w:ascii="Consolas" w:eastAsiaTheme="minorHAnsi" w:hAnsi="Consolas" w:cs="Consolas"/>
                                  <w:color w:val="6F008A"/>
                                  <w:sz w:val="19"/>
                                  <w:szCs w:val="19"/>
                                </w:rPr>
                              </w:rPrChange>
                            </w:rPr>
                            <w:t>GL_TEXTURE_BORDER_COLOR</w:t>
                          </w:r>
                          <w:r w:rsidRPr="00B160FD"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  <w:lang w:val="en-US"/>
                              <w:rPrChange w:id="2070" w:author="John Gil" w:date="2022-08-29T19:19:00Z"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</w:rPrChange>
                            </w:rPr>
                            <w:t xml:space="preserve">, </w:t>
                          </w:r>
                          <w:proofErr w:type="spellStart"/>
                          <w:r w:rsidRPr="00B160FD"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  <w:lang w:val="en-US"/>
                              <w:rPrChange w:id="2071" w:author="John Gil" w:date="2022-08-29T19:19:00Z"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</w:rPrChange>
                            </w:rPr>
                            <w:t>borderColor</w:t>
                          </w:r>
                          <w:proofErr w:type="spellEnd"/>
                          <w:r w:rsidRPr="00B160FD"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  <w:lang w:val="en-US"/>
                              <w:rPrChange w:id="2072" w:author="John Gil" w:date="2022-08-29T19:19:00Z"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</w:rPrChange>
                            </w:rPr>
                            <w:t>);</w:t>
                          </w:r>
                        </w:ins>
                      </w:p>
                      <w:p w14:paraId="0ED78E0E" w14:textId="77777777" w:rsidR="007F013D" w:rsidRPr="00B160FD" w:rsidRDefault="007F013D" w:rsidP="0070099F">
                        <w:pPr>
                          <w:widowControl/>
                          <w:adjustRightInd w:val="0"/>
                          <w:rPr>
                            <w:ins w:id="2073" w:author="John Gil" w:date="2022-08-29T19:19:00Z"/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  <w:lang w:val="en-US"/>
                            <w:rPrChange w:id="2074" w:author="John Gil" w:date="2022-08-29T19:19:00Z">
                              <w:rPr>
                                <w:ins w:id="2075" w:author="John Gil" w:date="2022-08-29T19:19:00Z"/>
                                <w:rFonts w:ascii="Consolas" w:eastAsiaTheme="minorHAnsi" w:hAnsi="Consolas" w:cs="Consolas"/>
                                <w:color w:val="000000"/>
                                <w:sz w:val="19"/>
                                <w:szCs w:val="19"/>
                              </w:rPr>
                            </w:rPrChange>
                          </w:rPr>
                        </w:pPr>
                      </w:p>
                      <w:p w14:paraId="7E716EC6" w14:textId="77777777" w:rsidR="007F013D" w:rsidRPr="00B160FD" w:rsidRDefault="007F013D" w:rsidP="0070099F">
                        <w:pPr>
                          <w:widowControl/>
                          <w:adjustRightInd w:val="0"/>
                          <w:rPr>
                            <w:ins w:id="2076" w:author="John Gil" w:date="2022-08-29T19:19:00Z"/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  <w:lang w:val="en-US"/>
                            <w:rPrChange w:id="2077" w:author="John Gil" w:date="2022-08-29T19:19:00Z">
                              <w:rPr>
                                <w:ins w:id="2078" w:author="John Gil" w:date="2022-08-29T19:19:00Z"/>
                                <w:rFonts w:ascii="Consolas" w:eastAsiaTheme="minorHAnsi" w:hAnsi="Consolas" w:cs="Consolas"/>
                                <w:color w:val="000000"/>
                                <w:sz w:val="19"/>
                                <w:szCs w:val="19"/>
                              </w:rPr>
                            </w:rPrChange>
                          </w:rPr>
                        </w:pPr>
                        <w:ins w:id="2079" w:author="John Gil" w:date="2022-08-29T19:19:00Z">
                          <w:r w:rsidRPr="00B160FD"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  <w:lang w:val="en-US"/>
                              <w:rPrChange w:id="2080" w:author="John Gil" w:date="2022-08-29T19:19:00Z"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</w:rPrChange>
                            </w:rPr>
                            <w:t xml:space="preserve">    </w:t>
                          </w:r>
                          <w:r w:rsidRPr="00B160FD">
                            <w:rPr>
                              <w:rFonts w:ascii="Consolas" w:eastAsiaTheme="minorHAnsi" w:hAnsi="Consolas" w:cs="Consolas"/>
                              <w:color w:val="008000"/>
                              <w:sz w:val="19"/>
                              <w:szCs w:val="19"/>
                              <w:lang w:val="en-US"/>
                              <w:rPrChange w:id="2081" w:author="John Gil" w:date="2022-08-29T19:19:00Z">
                                <w:rPr>
                                  <w:rFonts w:ascii="Consolas" w:eastAsiaTheme="minorHAnsi" w:hAnsi="Consolas" w:cs="Consolas"/>
                                  <w:color w:val="008000"/>
                                  <w:sz w:val="19"/>
                                  <w:szCs w:val="19"/>
                                </w:rPr>
                              </w:rPrChange>
                            </w:rPr>
                            <w:t>//</w:t>
                          </w:r>
                          <w:r>
                            <w:rPr>
                              <w:rFonts w:ascii="Consolas" w:eastAsiaTheme="minorHAnsi" w:hAnsi="Consolas" w:cs="Consolas"/>
                              <w:color w:val="008000"/>
                              <w:sz w:val="19"/>
                              <w:szCs w:val="19"/>
                            </w:rPr>
                            <w:t>Формат</w:t>
                          </w:r>
                          <w:r w:rsidRPr="00B160FD">
                            <w:rPr>
                              <w:rFonts w:ascii="Consolas" w:eastAsiaTheme="minorHAnsi" w:hAnsi="Consolas" w:cs="Consolas"/>
                              <w:color w:val="008000"/>
                              <w:sz w:val="19"/>
                              <w:szCs w:val="19"/>
                              <w:lang w:val="en-US"/>
                              <w:rPrChange w:id="2082" w:author="John Gil" w:date="2022-08-29T19:19:00Z">
                                <w:rPr>
                                  <w:rFonts w:ascii="Consolas" w:eastAsiaTheme="minorHAnsi" w:hAnsi="Consolas" w:cs="Consolas"/>
                                  <w:color w:val="008000"/>
                                  <w:sz w:val="19"/>
                                  <w:szCs w:val="19"/>
                                </w:rPr>
                              </w:rPrChange>
                            </w:rPr>
                            <w:t xml:space="preserve"> </w:t>
                          </w:r>
                          <w:r>
                            <w:rPr>
                              <w:rFonts w:ascii="Consolas" w:eastAsiaTheme="minorHAnsi" w:hAnsi="Consolas" w:cs="Consolas"/>
                              <w:color w:val="008000"/>
                              <w:sz w:val="19"/>
                              <w:szCs w:val="19"/>
                            </w:rPr>
                            <w:t>либо</w:t>
                          </w:r>
                          <w:r w:rsidRPr="00B160FD">
                            <w:rPr>
                              <w:rFonts w:ascii="Consolas" w:eastAsiaTheme="minorHAnsi" w:hAnsi="Consolas" w:cs="Consolas"/>
                              <w:color w:val="008000"/>
                              <w:sz w:val="19"/>
                              <w:szCs w:val="19"/>
                              <w:lang w:val="en-US"/>
                              <w:rPrChange w:id="2083" w:author="John Gil" w:date="2022-08-29T19:19:00Z">
                                <w:rPr>
                                  <w:rFonts w:ascii="Consolas" w:eastAsiaTheme="minorHAnsi" w:hAnsi="Consolas" w:cs="Consolas"/>
                                  <w:color w:val="008000"/>
                                  <w:sz w:val="19"/>
                                  <w:szCs w:val="19"/>
                                </w:rPr>
                              </w:rPrChange>
                            </w:rPr>
                            <w:t xml:space="preserve"> RGB </w:t>
                          </w:r>
                          <w:r>
                            <w:rPr>
                              <w:rFonts w:ascii="Consolas" w:eastAsiaTheme="minorHAnsi" w:hAnsi="Consolas" w:cs="Consolas"/>
                              <w:color w:val="008000"/>
                              <w:sz w:val="19"/>
                              <w:szCs w:val="19"/>
                            </w:rPr>
                            <w:t>или</w:t>
                          </w:r>
                          <w:r w:rsidRPr="00B160FD">
                            <w:rPr>
                              <w:rFonts w:ascii="Consolas" w:eastAsiaTheme="minorHAnsi" w:hAnsi="Consolas" w:cs="Consolas"/>
                              <w:color w:val="008000"/>
                              <w:sz w:val="19"/>
                              <w:szCs w:val="19"/>
                              <w:lang w:val="en-US"/>
                              <w:rPrChange w:id="2084" w:author="John Gil" w:date="2022-08-29T19:19:00Z">
                                <w:rPr>
                                  <w:rFonts w:ascii="Consolas" w:eastAsiaTheme="minorHAnsi" w:hAnsi="Consolas" w:cs="Consolas"/>
                                  <w:color w:val="008000"/>
                                  <w:sz w:val="19"/>
                                  <w:szCs w:val="19"/>
                                </w:rPr>
                              </w:rPrChange>
                            </w:rPr>
                            <w:t xml:space="preserve"> RGBA</w:t>
                          </w:r>
                        </w:ins>
                      </w:p>
                      <w:p w14:paraId="60B38AE7" w14:textId="77777777" w:rsidR="007F013D" w:rsidRPr="00B160FD" w:rsidRDefault="007F013D" w:rsidP="0070099F">
                        <w:pPr>
                          <w:widowControl/>
                          <w:adjustRightInd w:val="0"/>
                          <w:rPr>
                            <w:ins w:id="2085" w:author="John Gil" w:date="2022-08-29T19:19:00Z"/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  <w:lang w:val="en-US"/>
                            <w:rPrChange w:id="2086" w:author="John Gil" w:date="2022-08-29T19:19:00Z">
                              <w:rPr>
                                <w:ins w:id="2087" w:author="John Gil" w:date="2022-08-29T19:19:00Z"/>
                                <w:rFonts w:ascii="Consolas" w:eastAsiaTheme="minorHAnsi" w:hAnsi="Consolas" w:cs="Consolas"/>
                                <w:color w:val="000000"/>
                                <w:sz w:val="19"/>
                                <w:szCs w:val="19"/>
                              </w:rPr>
                            </w:rPrChange>
                          </w:rPr>
                        </w:pPr>
                        <w:ins w:id="2088" w:author="John Gil" w:date="2022-08-29T19:19:00Z">
                          <w:r w:rsidRPr="00B160FD"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  <w:lang w:val="en-US"/>
                              <w:rPrChange w:id="2089" w:author="John Gil" w:date="2022-08-29T19:19:00Z"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</w:rPrChange>
                            </w:rPr>
                            <w:t xml:space="preserve">    </w:t>
                          </w:r>
                          <w:r w:rsidRPr="00B160FD">
                            <w:rPr>
                              <w:rFonts w:ascii="Consolas" w:eastAsiaTheme="minorHAnsi" w:hAnsi="Consolas" w:cs="Consolas"/>
                              <w:color w:val="0000FF"/>
                              <w:sz w:val="19"/>
                              <w:szCs w:val="19"/>
                              <w:lang w:val="en-US"/>
                              <w:rPrChange w:id="2090" w:author="John Gil" w:date="2022-08-29T19:19:00Z">
                                <w:rPr>
                                  <w:rFonts w:ascii="Consolas" w:eastAsiaTheme="minorHAnsi" w:hAnsi="Consolas" w:cs="Consolas"/>
                                  <w:color w:val="0000FF"/>
                                  <w:sz w:val="19"/>
                                  <w:szCs w:val="19"/>
                                </w:rPr>
                              </w:rPrChange>
                            </w:rPr>
                            <w:t>switch</w:t>
                          </w:r>
                          <w:r w:rsidRPr="00B160FD"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  <w:lang w:val="en-US"/>
                              <w:rPrChange w:id="2091" w:author="John Gil" w:date="2022-08-29T19:19:00Z"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</w:rPrChange>
                            </w:rPr>
                            <w:t xml:space="preserve"> (channels) {</w:t>
                          </w:r>
                        </w:ins>
                      </w:p>
                      <w:p w14:paraId="62E4AC30" w14:textId="77777777" w:rsidR="007F013D" w:rsidRDefault="007F013D" w:rsidP="0070099F">
                        <w:pPr>
                          <w:widowControl/>
                          <w:adjustRightInd w:val="0"/>
                          <w:rPr>
                            <w:ins w:id="2092" w:author="John Gil" w:date="2022-08-29T19:19:00Z"/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</w:pPr>
                        <w:ins w:id="2093" w:author="John Gil" w:date="2022-08-29T19:19:00Z">
                          <w:r w:rsidRPr="00B160FD"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  <w:lang w:val="en-US"/>
                              <w:rPrChange w:id="2094" w:author="John Gil" w:date="2022-08-29T19:19:00Z"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</w:rPrChange>
                            </w:rPr>
                            <w:t xml:space="preserve">    </w:t>
                          </w:r>
                          <w:proofErr w:type="spellStart"/>
                          <w:r>
                            <w:rPr>
                              <w:rFonts w:ascii="Consolas" w:eastAsiaTheme="minorHAnsi" w:hAnsi="Consolas" w:cs="Consolas"/>
                              <w:color w:val="0000FF"/>
                              <w:sz w:val="19"/>
                              <w:szCs w:val="19"/>
                            </w:rPr>
                            <w:t>case</w:t>
                          </w:r>
                          <w:proofErr w:type="spellEnd"/>
                          <w:r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</w:rPr>
                            <w:t xml:space="preserve"> 3:</w:t>
                          </w:r>
                        </w:ins>
                      </w:p>
                      <w:p w14:paraId="79AE9955" w14:textId="77777777" w:rsidR="007F013D" w:rsidRDefault="007F013D" w:rsidP="0070099F">
                        <w:pPr>
                          <w:widowControl/>
                          <w:adjustRightInd w:val="0"/>
                          <w:rPr>
                            <w:ins w:id="2095" w:author="John Gil" w:date="2022-08-29T19:19:00Z"/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</w:pPr>
                        <w:ins w:id="2096" w:author="John Gil" w:date="2022-08-29T19:19:00Z">
                          <w:r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</w:rPr>
                            <w:t xml:space="preserve">        </w:t>
                          </w:r>
                          <w:r>
                            <w:rPr>
                              <w:rFonts w:ascii="Consolas" w:eastAsiaTheme="minorHAnsi" w:hAnsi="Consolas" w:cs="Consolas"/>
                              <w:color w:val="008000"/>
                              <w:sz w:val="19"/>
                              <w:szCs w:val="19"/>
                            </w:rPr>
                            <w:t xml:space="preserve">//Загрузить пиксели текстуры в объект </w:t>
                          </w:r>
                          <w:proofErr w:type="spellStart"/>
                          <w:r>
                            <w:rPr>
                              <w:rFonts w:ascii="Consolas" w:eastAsiaTheme="minorHAnsi" w:hAnsi="Consolas" w:cs="Consolas"/>
                              <w:color w:val="008000"/>
                              <w:sz w:val="19"/>
                              <w:szCs w:val="19"/>
                            </w:rPr>
                            <w:t>texture</w:t>
                          </w:r>
                          <w:proofErr w:type="spellEnd"/>
                        </w:ins>
                      </w:p>
                      <w:p w14:paraId="3A3D414C" w14:textId="77777777" w:rsidR="007F013D" w:rsidRPr="00B160FD" w:rsidRDefault="007F013D" w:rsidP="0070099F">
                        <w:pPr>
                          <w:widowControl/>
                          <w:adjustRightInd w:val="0"/>
                          <w:rPr>
                            <w:ins w:id="2097" w:author="John Gil" w:date="2022-08-29T19:19:00Z"/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  <w:lang w:val="en-US"/>
                            <w:rPrChange w:id="2098" w:author="John Gil" w:date="2022-08-29T19:19:00Z">
                              <w:rPr>
                                <w:ins w:id="2099" w:author="John Gil" w:date="2022-08-29T19:19:00Z"/>
                                <w:rFonts w:ascii="Consolas" w:eastAsiaTheme="minorHAnsi" w:hAnsi="Consolas" w:cs="Consolas"/>
                                <w:color w:val="000000"/>
                                <w:sz w:val="19"/>
                                <w:szCs w:val="19"/>
                              </w:rPr>
                            </w:rPrChange>
                          </w:rPr>
                        </w:pPr>
                        <w:ins w:id="2100" w:author="John Gil" w:date="2022-08-29T19:19:00Z">
                          <w:r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</w:rPr>
                            <w:t xml:space="preserve">        </w:t>
                          </w:r>
                          <w:r w:rsidRPr="00B160FD">
                            <w:rPr>
                              <w:rFonts w:ascii="Consolas" w:eastAsiaTheme="minorHAnsi" w:hAnsi="Consolas" w:cs="Consolas"/>
                              <w:color w:val="6F008A"/>
                              <w:sz w:val="19"/>
                              <w:szCs w:val="19"/>
                              <w:lang w:val="en-US"/>
                              <w:rPrChange w:id="2101" w:author="John Gil" w:date="2022-08-29T19:19:00Z">
                                <w:rPr>
                                  <w:rFonts w:ascii="Consolas" w:eastAsiaTheme="minorHAnsi" w:hAnsi="Consolas" w:cs="Consolas"/>
                                  <w:color w:val="6F008A"/>
                                  <w:sz w:val="19"/>
                                  <w:szCs w:val="19"/>
                                </w:rPr>
                              </w:rPrChange>
                            </w:rPr>
                            <w:t>glTexImage2D</w:t>
                          </w:r>
                          <w:r w:rsidRPr="00B160FD"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  <w:lang w:val="en-US"/>
                              <w:rPrChange w:id="2102" w:author="John Gil" w:date="2022-08-29T19:19:00Z"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</w:rPrChange>
                            </w:rPr>
                            <w:t>(</w:t>
                          </w:r>
                          <w:r w:rsidRPr="00B160FD">
                            <w:rPr>
                              <w:rFonts w:ascii="Consolas" w:eastAsiaTheme="minorHAnsi" w:hAnsi="Consolas" w:cs="Consolas"/>
                              <w:color w:val="6F008A"/>
                              <w:sz w:val="19"/>
                              <w:szCs w:val="19"/>
                              <w:lang w:val="en-US"/>
                              <w:rPrChange w:id="2103" w:author="John Gil" w:date="2022-08-29T19:19:00Z">
                                <w:rPr>
                                  <w:rFonts w:ascii="Consolas" w:eastAsiaTheme="minorHAnsi" w:hAnsi="Consolas" w:cs="Consolas"/>
                                  <w:color w:val="6F008A"/>
                                  <w:sz w:val="19"/>
                                  <w:szCs w:val="19"/>
                                </w:rPr>
                              </w:rPrChange>
                            </w:rPr>
                            <w:t>GL_TEXTURE_2D</w:t>
                          </w:r>
                          <w:r w:rsidRPr="00B160FD"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  <w:lang w:val="en-US"/>
                              <w:rPrChange w:id="2104" w:author="John Gil" w:date="2022-08-29T19:19:00Z"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</w:rPrChange>
                            </w:rPr>
                            <w:t xml:space="preserve">, 0, </w:t>
                          </w:r>
                          <w:r w:rsidRPr="00B160FD">
                            <w:rPr>
                              <w:rFonts w:ascii="Consolas" w:eastAsiaTheme="minorHAnsi" w:hAnsi="Consolas" w:cs="Consolas"/>
                              <w:color w:val="6F008A"/>
                              <w:sz w:val="19"/>
                              <w:szCs w:val="19"/>
                              <w:lang w:val="en-US"/>
                              <w:rPrChange w:id="2105" w:author="John Gil" w:date="2022-08-29T19:19:00Z">
                                <w:rPr>
                                  <w:rFonts w:ascii="Consolas" w:eastAsiaTheme="minorHAnsi" w:hAnsi="Consolas" w:cs="Consolas"/>
                                  <w:color w:val="6F008A"/>
                                  <w:sz w:val="19"/>
                                  <w:szCs w:val="19"/>
                                </w:rPr>
                              </w:rPrChange>
                            </w:rPr>
                            <w:t>GL_RGB8</w:t>
                          </w:r>
                          <w:r w:rsidRPr="00B160FD"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  <w:lang w:val="en-US"/>
                              <w:rPrChange w:id="2106" w:author="John Gil" w:date="2022-08-29T19:19:00Z"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</w:rPrChange>
                            </w:rPr>
                            <w:t xml:space="preserve">, width, height, 0, </w:t>
                          </w:r>
                          <w:r w:rsidRPr="00B160FD">
                            <w:rPr>
                              <w:rFonts w:ascii="Consolas" w:eastAsiaTheme="minorHAnsi" w:hAnsi="Consolas" w:cs="Consolas"/>
                              <w:color w:val="6F008A"/>
                              <w:sz w:val="19"/>
                              <w:szCs w:val="19"/>
                              <w:lang w:val="en-US"/>
                              <w:rPrChange w:id="2107" w:author="John Gil" w:date="2022-08-29T19:19:00Z">
                                <w:rPr>
                                  <w:rFonts w:ascii="Consolas" w:eastAsiaTheme="minorHAnsi" w:hAnsi="Consolas" w:cs="Consolas"/>
                                  <w:color w:val="6F008A"/>
                                  <w:sz w:val="19"/>
                                  <w:szCs w:val="19"/>
                                </w:rPr>
                              </w:rPrChange>
                            </w:rPr>
                            <w:t>GL_RGB</w:t>
                          </w:r>
                          <w:r w:rsidRPr="00B160FD"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  <w:lang w:val="en-US"/>
                              <w:rPrChange w:id="2108" w:author="John Gil" w:date="2022-08-29T19:19:00Z"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</w:rPrChange>
                            </w:rPr>
                            <w:t xml:space="preserve">, </w:t>
                          </w:r>
                          <w:r w:rsidRPr="00B160FD">
                            <w:rPr>
                              <w:rFonts w:ascii="Consolas" w:eastAsiaTheme="minorHAnsi" w:hAnsi="Consolas" w:cs="Consolas"/>
                              <w:color w:val="6F008A"/>
                              <w:sz w:val="19"/>
                              <w:szCs w:val="19"/>
                              <w:lang w:val="en-US"/>
                              <w:rPrChange w:id="2109" w:author="John Gil" w:date="2022-08-29T19:19:00Z">
                                <w:rPr>
                                  <w:rFonts w:ascii="Consolas" w:eastAsiaTheme="minorHAnsi" w:hAnsi="Consolas" w:cs="Consolas"/>
                                  <w:color w:val="6F008A"/>
                                  <w:sz w:val="19"/>
                                  <w:szCs w:val="19"/>
                                </w:rPr>
                              </w:rPrChange>
                            </w:rPr>
                            <w:t>GL_UNSIGNED_BYTE</w:t>
                          </w:r>
                          <w:r w:rsidRPr="00B160FD"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  <w:lang w:val="en-US"/>
                              <w:rPrChange w:id="2110" w:author="John Gil" w:date="2022-08-29T19:19:00Z"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</w:rPrChange>
                            </w:rPr>
                            <w:t xml:space="preserve">, </w:t>
                          </w:r>
                          <w:proofErr w:type="spellStart"/>
                          <w:r w:rsidRPr="00B160FD"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  <w:lang w:val="en-US"/>
                              <w:rPrChange w:id="2111" w:author="John Gil" w:date="2022-08-29T19:19:00Z"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</w:rPrChange>
                            </w:rPr>
                            <w:t>img</w:t>
                          </w:r>
                          <w:proofErr w:type="spellEnd"/>
                          <w:r w:rsidRPr="00B160FD"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  <w:lang w:val="en-US"/>
                              <w:rPrChange w:id="2112" w:author="John Gil" w:date="2022-08-29T19:19:00Z"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</w:rPrChange>
                            </w:rPr>
                            <w:t>);</w:t>
                          </w:r>
                        </w:ins>
                      </w:p>
                      <w:p w14:paraId="5AFEDE58" w14:textId="77777777" w:rsidR="007F013D" w:rsidRDefault="007F013D" w:rsidP="0070099F">
                        <w:pPr>
                          <w:widowControl/>
                          <w:adjustRightInd w:val="0"/>
                          <w:rPr>
                            <w:ins w:id="2113" w:author="John Gil" w:date="2022-08-29T19:19:00Z"/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</w:pPr>
                        <w:ins w:id="2114" w:author="John Gil" w:date="2022-08-29T19:19:00Z">
                          <w:r w:rsidRPr="00B160FD"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  <w:lang w:val="en-US"/>
                              <w:rPrChange w:id="2115" w:author="John Gil" w:date="2022-08-29T19:19:00Z"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</w:rPrChange>
                            </w:rPr>
                            <w:t xml:space="preserve">        </w:t>
                          </w:r>
                          <w:proofErr w:type="spellStart"/>
                          <w:r>
                            <w:rPr>
                              <w:rFonts w:ascii="Consolas" w:eastAsiaTheme="minorHAnsi" w:hAnsi="Consolas" w:cs="Consolas"/>
                              <w:color w:val="0000FF"/>
                              <w:sz w:val="19"/>
                              <w:szCs w:val="19"/>
                            </w:rPr>
                            <w:t>break</w:t>
                          </w:r>
                          <w:proofErr w:type="spellEnd"/>
                          <w:r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</w:rPr>
                            <w:t>;</w:t>
                          </w:r>
                        </w:ins>
                      </w:p>
                      <w:p w14:paraId="7EA4B8B9" w14:textId="77777777" w:rsidR="007F013D" w:rsidRDefault="007F013D" w:rsidP="0070099F">
                        <w:pPr>
                          <w:widowControl/>
                          <w:adjustRightInd w:val="0"/>
                          <w:rPr>
                            <w:ins w:id="2116" w:author="John Gil" w:date="2022-08-29T19:19:00Z"/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</w:pPr>
                        <w:ins w:id="2117" w:author="John Gil" w:date="2022-08-29T19:19:00Z">
                          <w:r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</w:rPr>
                            <w:t xml:space="preserve">    </w:t>
                          </w:r>
                          <w:proofErr w:type="spellStart"/>
                          <w:r>
                            <w:rPr>
                              <w:rFonts w:ascii="Consolas" w:eastAsiaTheme="minorHAnsi" w:hAnsi="Consolas" w:cs="Consolas"/>
                              <w:color w:val="0000FF"/>
                              <w:sz w:val="19"/>
                              <w:szCs w:val="19"/>
                            </w:rPr>
                            <w:t>case</w:t>
                          </w:r>
                          <w:proofErr w:type="spellEnd"/>
                          <w:r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</w:rPr>
                            <w:t xml:space="preserve"> 4:</w:t>
                          </w:r>
                        </w:ins>
                      </w:p>
                      <w:p w14:paraId="104F7A7C" w14:textId="77777777" w:rsidR="007F013D" w:rsidRDefault="007F013D" w:rsidP="0070099F">
                        <w:pPr>
                          <w:widowControl/>
                          <w:adjustRightInd w:val="0"/>
                          <w:rPr>
                            <w:ins w:id="2118" w:author="John Gil" w:date="2022-08-29T19:19:00Z"/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</w:pPr>
                        <w:ins w:id="2119" w:author="John Gil" w:date="2022-08-29T19:19:00Z">
                          <w:r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</w:rPr>
                            <w:t xml:space="preserve">        </w:t>
                          </w:r>
                          <w:r>
                            <w:rPr>
                              <w:rFonts w:ascii="Consolas" w:eastAsiaTheme="minorHAnsi" w:hAnsi="Consolas" w:cs="Consolas"/>
                              <w:color w:val="008000"/>
                              <w:sz w:val="19"/>
                              <w:szCs w:val="19"/>
                            </w:rPr>
                            <w:t xml:space="preserve">//Загрузить пиксели текстуры в объект </w:t>
                          </w:r>
                          <w:proofErr w:type="spellStart"/>
                          <w:r>
                            <w:rPr>
                              <w:rFonts w:ascii="Consolas" w:eastAsiaTheme="minorHAnsi" w:hAnsi="Consolas" w:cs="Consolas"/>
                              <w:color w:val="008000"/>
                              <w:sz w:val="19"/>
                              <w:szCs w:val="19"/>
                            </w:rPr>
                            <w:t>texture</w:t>
                          </w:r>
                          <w:proofErr w:type="spellEnd"/>
                        </w:ins>
                      </w:p>
                      <w:p w14:paraId="541AA277" w14:textId="77777777" w:rsidR="007F013D" w:rsidRPr="00B160FD" w:rsidRDefault="007F013D" w:rsidP="0070099F">
                        <w:pPr>
                          <w:widowControl/>
                          <w:adjustRightInd w:val="0"/>
                          <w:rPr>
                            <w:ins w:id="2120" w:author="John Gil" w:date="2022-08-29T19:19:00Z"/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  <w:lang w:val="en-US"/>
                            <w:rPrChange w:id="2121" w:author="John Gil" w:date="2022-08-29T19:19:00Z">
                              <w:rPr>
                                <w:ins w:id="2122" w:author="John Gil" w:date="2022-08-29T19:19:00Z"/>
                                <w:rFonts w:ascii="Consolas" w:eastAsiaTheme="minorHAnsi" w:hAnsi="Consolas" w:cs="Consolas"/>
                                <w:color w:val="000000"/>
                                <w:sz w:val="19"/>
                                <w:szCs w:val="19"/>
                              </w:rPr>
                            </w:rPrChange>
                          </w:rPr>
                        </w:pPr>
                        <w:ins w:id="2123" w:author="John Gil" w:date="2022-08-29T19:19:00Z">
                          <w:r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</w:rPr>
                            <w:t xml:space="preserve">        </w:t>
                          </w:r>
                          <w:r w:rsidRPr="00B160FD">
                            <w:rPr>
                              <w:rFonts w:ascii="Consolas" w:eastAsiaTheme="minorHAnsi" w:hAnsi="Consolas" w:cs="Consolas"/>
                              <w:color w:val="6F008A"/>
                              <w:sz w:val="19"/>
                              <w:szCs w:val="19"/>
                              <w:lang w:val="en-US"/>
                              <w:rPrChange w:id="2124" w:author="John Gil" w:date="2022-08-29T19:19:00Z">
                                <w:rPr>
                                  <w:rFonts w:ascii="Consolas" w:eastAsiaTheme="minorHAnsi" w:hAnsi="Consolas" w:cs="Consolas"/>
                                  <w:color w:val="6F008A"/>
                                  <w:sz w:val="19"/>
                                  <w:szCs w:val="19"/>
                                </w:rPr>
                              </w:rPrChange>
                            </w:rPr>
                            <w:t>glTexImage2D</w:t>
                          </w:r>
                          <w:r w:rsidRPr="00B160FD"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  <w:lang w:val="en-US"/>
                              <w:rPrChange w:id="2125" w:author="John Gil" w:date="2022-08-29T19:19:00Z"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</w:rPrChange>
                            </w:rPr>
                            <w:t>(</w:t>
                          </w:r>
                          <w:r w:rsidRPr="00B160FD">
                            <w:rPr>
                              <w:rFonts w:ascii="Consolas" w:eastAsiaTheme="minorHAnsi" w:hAnsi="Consolas" w:cs="Consolas"/>
                              <w:color w:val="6F008A"/>
                              <w:sz w:val="19"/>
                              <w:szCs w:val="19"/>
                              <w:lang w:val="en-US"/>
                              <w:rPrChange w:id="2126" w:author="John Gil" w:date="2022-08-29T19:19:00Z">
                                <w:rPr>
                                  <w:rFonts w:ascii="Consolas" w:eastAsiaTheme="minorHAnsi" w:hAnsi="Consolas" w:cs="Consolas"/>
                                  <w:color w:val="6F008A"/>
                                  <w:sz w:val="19"/>
                                  <w:szCs w:val="19"/>
                                </w:rPr>
                              </w:rPrChange>
                            </w:rPr>
                            <w:t>GL_TEXTURE_2D</w:t>
                          </w:r>
                          <w:r w:rsidRPr="00B160FD"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  <w:lang w:val="en-US"/>
                              <w:rPrChange w:id="2127" w:author="John Gil" w:date="2022-08-29T19:19:00Z"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</w:rPrChange>
                            </w:rPr>
                            <w:t xml:space="preserve">, 0, </w:t>
                          </w:r>
                          <w:r w:rsidRPr="00B160FD">
                            <w:rPr>
                              <w:rFonts w:ascii="Consolas" w:eastAsiaTheme="minorHAnsi" w:hAnsi="Consolas" w:cs="Consolas"/>
                              <w:color w:val="6F008A"/>
                              <w:sz w:val="19"/>
                              <w:szCs w:val="19"/>
                              <w:lang w:val="en-US"/>
                              <w:rPrChange w:id="2128" w:author="John Gil" w:date="2022-08-29T19:19:00Z">
                                <w:rPr>
                                  <w:rFonts w:ascii="Consolas" w:eastAsiaTheme="minorHAnsi" w:hAnsi="Consolas" w:cs="Consolas"/>
                                  <w:color w:val="6F008A"/>
                                  <w:sz w:val="19"/>
                                  <w:szCs w:val="19"/>
                                </w:rPr>
                              </w:rPrChange>
                            </w:rPr>
                            <w:t>GL_RGBA8</w:t>
                          </w:r>
                          <w:r w:rsidRPr="00B160FD"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  <w:lang w:val="en-US"/>
                              <w:rPrChange w:id="2129" w:author="John Gil" w:date="2022-08-29T19:19:00Z"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</w:rPrChange>
                            </w:rPr>
                            <w:t xml:space="preserve">, width, height, 0, </w:t>
                          </w:r>
                          <w:r w:rsidRPr="00B160FD">
                            <w:rPr>
                              <w:rFonts w:ascii="Consolas" w:eastAsiaTheme="minorHAnsi" w:hAnsi="Consolas" w:cs="Consolas"/>
                              <w:color w:val="6F008A"/>
                              <w:sz w:val="19"/>
                              <w:szCs w:val="19"/>
                              <w:lang w:val="en-US"/>
                              <w:rPrChange w:id="2130" w:author="John Gil" w:date="2022-08-29T19:19:00Z">
                                <w:rPr>
                                  <w:rFonts w:ascii="Consolas" w:eastAsiaTheme="minorHAnsi" w:hAnsi="Consolas" w:cs="Consolas"/>
                                  <w:color w:val="6F008A"/>
                                  <w:sz w:val="19"/>
                                  <w:szCs w:val="19"/>
                                </w:rPr>
                              </w:rPrChange>
                            </w:rPr>
                            <w:t>GL_RGBA</w:t>
                          </w:r>
                          <w:r w:rsidRPr="00B160FD"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  <w:lang w:val="en-US"/>
                              <w:rPrChange w:id="2131" w:author="John Gil" w:date="2022-08-29T19:19:00Z"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</w:rPrChange>
                            </w:rPr>
                            <w:t xml:space="preserve">, </w:t>
                          </w:r>
                          <w:r w:rsidRPr="00B160FD">
                            <w:rPr>
                              <w:rFonts w:ascii="Consolas" w:eastAsiaTheme="minorHAnsi" w:hAnsi="Consolas" w:cs="Consolas"/>
                              <w:color w:val="6F008A"/>
                              <w:sz w:val="19"/>
                              <w:szCs w:val="19"/>
                              <w:lang w:val="en-US"/>
                              <w:rPrChange w:id="2132" w:author="John Gil" w:date="2022-08-29T19:19:00Z">
                                <w:rPr>
                                  <w:rFonts w:ascii="Consolas" w:eastAsiaTheme="minorHAnsi" w:hAnsi="Consolas" w:cs="Consolas"/>
                                  <w:color w:val="6F008A"/>
                                  <w:sz w:val="19"/>
                                  <w:szCs w:val="19"/>
                                </w:rPr>
                              </w:rPrChange>
                            </w:rPr>
                            <w:t>GL_UNSIGNED_BYTE</w:t>
                          </w:r>
                          <w:r w:rsidRPr="00B160FD"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  <w:lang w:val="en-US"/>
                              <w:rPrChange w:id="2133" w:author="John Gil" w:date="2022-08-29T19:19:00Z"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</w:rPrChange>
                            </w:rPr>
                            <w:t xml:space="preserve">, </w:t>
                          </w:r>
                          <w:proofErr w:type="spellStart"/>
                          <w:r w:rsidRPr="00B160FD"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  <w:lang w:val="en-US"/>
                              <w:rPrChange w:id="2134" w:author="John Gil" w:date="2022-08-29T19:19:00Z"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</w:rPrChange>
                            </w:rPr>
                            <w:t>img</w:t>
                          </w:r>
                          <w:proofErr w:type="spellEnd"/>
                          <w:r w:rsidRPr="00B160FD"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  <w:lang w:val="en-US"/>
                              <w:rPrChange w:id="2135" w:author="John Gil" w:date="2022-08-29T19:19:00Z"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</w:rPrChange>
                            </w:rPr>
                            <w:t>);</w:t>
                          </w:r>
                        </w:ins>
                      </w:p>
                      <w:p w14:paraId="1CD78AA5" w14:textId="77777777" w:rsidR="007F013D" w:rsidRPr="00B160FD" w:rsidRDefault="007F013D" w:rsidP="0070099F">
                        <w:pPr>
                          <w:widowControl/>
                          <w:adjustRightInd w:val="0"/>
                          <w:rPr>
                            <w:ins w:id="2136" w:author="John Gil" w:date="2022-08-29T19:19:00Z"/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  <w:lang w:val="en-US"/>
                            <w:rPrChange w:id="2137" w:author="John Gil" w:date="2022-08-29T19:19:00Z">
                              <w:rPr>
                                <w:ins w:id="2138" w:author="John Gil" w:date="2022-08-29T19:19:00Z"/>
                                <w:rFonts w:ascii="Consolas" w:eastAsiaTheme="minorHAnsi" w:hAnsi="Consolas" w:cs="Consolas"/>
                                <w:color w:val="000000"/>
                                <w:sz w:val="19"/>
                                <w:szCs w:val="19"/>
                              </w:rPr>
                            </w:rPrChange>
                          </w:rPr>
                        </w:pPr>
                        <w:ins w:id="2139" w:author="John Gil" w:date="2022-08-29T19:19:00Z">
                          <w:r w:rsidRPr="00B160FD"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  <w:lang w:val="en-US"/>
                              <w:rPrChange w:id="2140" w:author="John Gil" w:date="2022-08-29T19:19:00Z"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</w:rPrChange>
                            </w:rPr>
                            <w:t xml:space="preserve">        </w:t>
                          </w:r>
                          <w:r w:rsidRPr="00B160FD">
                            <w:rPr>
                              <w:rFonts w:ascii="Consolas" w:eastAsiaTheme="minorHAnsi" w:hAnsi="Consolas" w:cs="Consolas"/>
                              <w:color w:val="0000FF"/>
                              <w:sz w:val="19"/>
                              <w:szCs w:val="19"/>
                              <w:lang w:val="en-US"/>
                              <w:rPrChange w:id="2141" w:author="John Gil" w:date="2022-08-29T19:19:00Z">
                                <w:rPr>
                                  <w:rFonts w:ascii="Consolas" w:eastAsiaTheme="minorHAnsi" w:hAnsi="Consolas" w:cs="Consolas"/>
                                  <w:color w:val="0000FF"/>
                                  <w:sz w:val="19"/>
                                  <w:szCs w:val="19"/>
                                </w:rPr>
                              </w:rPrChange>
                            </w:rPr>
                            <w:t>break</w:t>
                          </w:r>
                          <w:r w:rsidRPr="00B160FD"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  <w:lang w:val="en-US"/>
                              <w:rPrChange w:id="2142" w:author="John Gil" w:date="2022-08-29T19:19:00Z"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</w:rPrChange>
                            </w:rPr>
                            <w:t>;</w:t>
                          </w:r>
                        </w:ins>
                      </w:p>
                      <w:p w14:paraId="13EEA680" w14:textId="77777777" w:rsidR="007F013D" w:rsidRPr="00B160FD" w:rsidRDefault="007F013D" w:rsidP="0070099F">
                        <w:pPr>
                          <w:widowControl/>
                          <w:adjustRightInd w:val="0"/>
                          <w:rPr>
                            <w:ins w:id="2143" w:author="John Gil" w:date="2022-08-29T19:19:00Z"/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  <w:lang w:val="en-US"/>
                            <w:rPrChange w:id="2144" w:author="John Gil" w:date="2022-08-29T19:19:00Z">
                              <w:rPr>
                                <w:ins w:id="2145" w:author="John Gil" w:date="2022-08-29T19:19:00Z"/>
                                <w:rFonts w:ascii="Consolas" w:eastAsiaTheme="minorHAnsi" w:hAnsi="Consolas" w:cs="Consolas"/>
                                <w:color w:val="000000"/>
                                <w:sz w:val="19"/>
                                <w:szCs w:val="19"/>
                              </w:rPr>
                            </w:rPrChange>
                          </w:rPr>
                        </w:pPr>
                        <w:ins w:id="2146" w:author="John Gil" w:date="2022-08-29T19:19:00Z">
                          <w:r w:rsidRPr="00B160FD"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  <w:lang w:val="en-US"/>
                              <w:rPrChange w:id="2147" w:author="John Gil" w:date="2022-08-29T19:19:00Z"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</w:rPrChange>
                            </w:rPr>
                            <w:t xml:space="preserve">    </w:t>
                          </w:r>
                          <w:r w:rsidRPr="00B160FD">
                            <w:rPr>
                              <w:rFonts w:ascii="Consolas" w:eastAsiaTheme="minorHAnsi" w:hAnsi="Consolas" w:cs="Consolas"/>
                              <w:color w:val="0000FF"/>
                              <w:sz w:val="19"/>
                              <w:szCs w:val="19"/>
                              <w:lang w:val="en-US"/>
                              <w:rPrChange w:id="2148" w:author="John Gil" w:date="2022-08-29T19:19:00Z">
                                <w:rPr>
                                  <w:rFonts w:ascii="Consolas" w:eastAsiaTheme="minorHAnsi" w:hAnsi="Consolas" w:cs="Consolas"/>
                                  <w:color w:val="0000FF"/>
                                  <w:sz w:val="19"/>
                                  <w:szCs w:val="19"/>
                                </w:rPr>
                              </w:rPrChange>
                            </w:rPr>
                            <w:t>default</w:t>
                          </w:r>
                          <w:r w:rsidRPr="00B160FD"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  <w:lang w:val="en-US"/>
                              <w:rPrChange w:id="2149" w:author="John Gil" w:date="2022-08-29T19:19:00Z"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</w:rPrChange>
                            </w:rPr>
                            <w:t>:</w:t>
                          </w:r>
                        </w:ins>
                      </w:p>
                      <w:p w14:paraId="457625B6" w14:textId="77777777" w:rsidR="007F013D" w:rsidRPr="00B160FD" w:rsidRDefault="007F013D" w:rsidP="0070099F">
                        <w:pPr>
                          <w:widowControl/>
                          <w:adjustRightInd w:val="0"/>
                          <w:rPr>
                            <w:ins w:id="2150" w:author="John Gil" w:date="2022-08-29T19:19:00Z"/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  <w:lang w:val="en-US"/>
                            <w:rPrChange w:id="2151" w:author="John Gil" w:date="2022-08-29T19:19:00Z">
                              <w:rPr>
                                <w:ins w:id="2152" w:author="John Gil" w:date="2022-08-29T19:19:00Z"/>
                                <w:rFonts w:ascii="Consolas" w:eastAsiaTheme="minorHAnsi" w:hAnsi="Consolas" w:cs="Consolas"/>
                                <w:color w:val="000000"/>
                                <w:sz w:val="19"/>
                                <w:szCs w:val="19"/>
                              </w:rPr>
                            </w:rPrChange>
                          </w:rPr>
                        </w:pPr>
                        <w:ins w:id="2153" w:author="John Gil" w:date="2022-08-29T19:19:00Z">
                          <w:r w:rsidRPr="00B160FD"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  <w:lang w:val="en-US"/>
                              <w:rPrChange w:id="2154" w:author="John Gil" w:date="2022-08-29T19:19:00Z"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</w:rPrChange>
                            </w:rPr>
                            <w:t xml:space="preserve">        </w:t>
                          </w:r>
                          <w:r w:rsidRPr="00B160FD">
                            <w:rPr>
                              <w:rFonts w:ascii="Consolas" w:eastAsiaTheme="minorHAnsi" w:hAnsi="Consolas" w:cs="Consolas"/>
                              <w:color w:val="0000FF"/>
                              <w:sz w:val="19"/>
                              <w:szCs w:val="19"/>
                              <w:lang w:val="en-US"/>
                              <w:rPrChange w:id="2155" w:author="John Gil" w:date="2022-08-29T19:19:00Z">
                                <w:rPr>
                                  <w:rFonts w:ascii="Consolas" w:eastAsiaTheme="minorHAnsi" w:hAnsi="Consolas" w:cs="Consolas"/>
                                  <w:color w:val="0000FF"/>
                                  <w:sz w:val="19"/>
                                  <w:szCs w:val="19"/>
                                </w:rPr>
                              </w:rPrChange>
                            </w:rPr>
                            <w:t>break</w:t>
                          </w:r>
                          <w:r w:rsidRPr="00B160FD"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  <w:lang w:val="en-US"/>
                              <w:rPrChange w:id="2156" w:author="John Gil" w:date="2022-08-29T19:19:00Z"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</w:rPrChange>
                            </w:rPr>
                            <w:t>;</w:t>
                          </w:r>
                        </w:ins>
                      </w:p>
                      <w:p w14:paraId="60918D35" w14:textId="77777777" w:rsidR="007F013D" w:rsidRPr="00B160FD" w:rsidRDefault="007F013D" w:rsidP="0070099F">
                        <w:pPr>
                          <w:widowControl/>
                          <w:adjustRightInd w:val="0"/>
                          <w:rPr>
                            <w:ins w:id="2157" w:author="John Gil" w:date="2022-08-29T19:19:00Z"/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  <w:lang w:val="en-US"/>
                            <w:rPrChange w:id="2158" w:author="John Gil" w:date="2022-08-29T19:19:00Z">
                              <w:rPr>
                                <w:ins w:id="2159" w:author="John Gil" w:date="2022-08-29T19:19:00Z"/>
                                <w:rFonts w:ascii="Consolas" w:eastAsiaTheme="minorHAnsi" w:hAnsi="Consolas" w:cs="Consolas"/>
                                <w:color w:val="000000"/>
                                <w:sz w:val="19"/>
                                <w:szCs w:val="19"/>
                              </w:rPr>
                            </w:rPrChange>
                          </w:rPr>
                        </w:pPr>
                        <w:ins w:id="2160" w:author="John Gil" w:date="2022-08-29T19:19:00Z">
                          <w:r w:rsidRPr="00B160FD"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  <w:lang w:val="en-US"/>
                              <w:rPrChange w:id="2161" w:author="John Gil" w:date="2022-08-29T19:19:00Z"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</w:rPrChange>
                            </w:rPr>
                            <w:t xml:space="preserve">    }</w:t>
                          </w:r>
                        </w:ins>
                      </w:p>
                      <w:p w14:paraId="4AE31F24" w14:textId="77777777" w:rsidR="007F013D" w:rsidRPr="00B160FD" w:rsidRDefault="007F013D" w:rsidP="0070099F">
                        <w:pPr>
                          <w:widowControl/>
                          <w:adjustRightInd w:val="0"/>
                          <w:rPr>
                            <w:ins w:id="2162" w:author="John Gil" w:date="2022-08-29T19:19:00Z"/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  <w:lang w:val="en-US"/>
                            <w:rPrChange w:id="2163" w:author="John Gil" w:date="2022-08-29T19:19:00Z">
                              <w:rPr>
                                <w:ins w:id="2164" w:author="John Gil" w:date="2022-08-29T19:19:00Z"/>
                                <w:rFonts w:ascii="Consolas" w:eastAsiaTheme="minorHAnsi" w:hAnsi="Consolas" w:cs="Consolas"/>
                                <w:color w:val="000000"/>
                                <w:sz w:val="19"/>
                                <w:szCs w:val="19"/>
                              </w:rPr>
                            </w:rPrChange>
                          </w:rPr>
                        </w:pPr>
                      </w:p>
                      <w:p w14:paraId="062E8FB5" w14:textId="77777777" w:rsidR="007F013D" w:rsidRPr="00B160FD" w:rsidRDefault="007F013D" w:rsidP="0070099F">
                        <w:pPr>
                          <w:widowControl/>
                          <w:adjustRightInd w:val="0"/>
                          <w:rPr>
                            <w:ins w:id="2165" w:author="John Gil" w:date="2022-08-29T19:19:00Z"/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  <w:lang w:val="en-US"/>
                            <w:rPrChange w:id="2166" w:author="John Gil" w:date="2022-08-29T19:19:00Z">
                              <w:rPr>
                                <w:ins w:id="2167" w:author="John Gil" w:date="2022-08-29T19:19:00Z"/>
                                <w:rFonts w:ascii="Consolas" w:eastAsiaTheme="minorHAnsi" w:hAnsi="Consolas" w:cs="Consolas"/>
                                <w:color w:val="000000"/>
                                <w:sz w:val="19"/>
                                <w:szCs w:val="19"/>
                              </w:rPr>
                            </w:rPrChange>
                          </w:rPr>
                        </w:pPr>
                        <w:ins w:id="2168" w:author="John Gil" w:date="2022-08-29T19:19:00Z">
                          <w:r w:rsidRPr="00B160FD"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  <w:lang w:val="en-US"/>
                              <w:rPrChange w:id="2169" w:author="John Gil" w:date="2022-08-29T19:19:00Z"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</w:rPrChange>
                            </w:rPr>
                            <w:t xml:space="preserve">    </w:t>
                          </w:r>
                          <w:proofErr w:type="spellStart"/>
                          <w:r w:rsidRPr="00B160FD">
                            <w:rPr>
                              <w:rFonts w:ascii="Consolas" w:eastAsiaTheme="minorHAnsi" w:hAnsi="Consolas" w:cs="Consolas"/>
                              <w:color w:val="6F008A"/>
                              <w:sz w:val="19"/>
                              <w:szCs w:val="19"/>
                              <w:lang w:val="en-US"/>
                              <w:rPrChange w:id="2170" w:author="John Gil" w:date="2022-08-29T19:19:00Z">
                                <w:rPr>
                                  <w:rFonts w:ascii="Consolas" w:eastAsiaTheme="minorHAnsi" w:hAnsi="Consolas" w:cs="Consolas"/>
                                  <w:color w:val="6F008A"/>
                                  <w:sz w:val="19"/>
                                  <w:szCs w:val="19"/>
                                </w:rPr>
                              </w:rPrChange>
                            </w:rPr>
                            <w:t>glGenerateMipmap</w:t>
                          </w:r>
                          <w:proofErr w:type="spellEnd"/>
                          <w:r w:rsidRPr="00B160FD"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  <w:lang w:val="en-US"/>
                              <w:rPrChange w:id="2171" w:author="John Gil" w:date="2022-08-29T19:19:00Z"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</w:rPrChange>
                            </w:rPr>
                            <w:t>(</w:t>
                          </w:r>
                          <w:r w:rsidRPr="00B160FD">
                            <w:rPr>
                              <w:rFonts w:ascii="Consolas" w:eastAsiaTheme="minorHAnsi" w:hAnsi="Consolas" w:cs="Consolas"/>
                              <w:color w:val="6F008A"/>
                              <w:sz w:val="19"/>
                              <w:szCs w:val="19"/>
                              <w:lang w:val="en-US"/>
                              <w:rPrChange w:id="2172" w:author="John Gil" w:date="2022-08-29T19:19:00Z">
                                <w:rPr>
                                  <w:rFonts w:ascii="Consolas" w:eastAsiaTheme="minorHAnsi" w:hAnsi="Consolas" w:cs="Consolas"/>
                                  <w:color w:val="6F008A"/>
                                  <w:sz w:val="19"/>
                                  <w:szCs w:val="19"/>
                                </w:rPr>
                              </w:rPrChange>
                            </w:rPr>
                            <w:t>GL_TEXTURE_2D</w:t>
                          </w:r>
                          <w:r w:rsidRPr="00B160FD"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  <w:lang w:val="en-US"/>
                              <w:rPrChange w:id="2173" w:author="John Gil" w:date="2022-08-29T19:19:00Z"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</w:rPrChange>
                            </w:rPr>
                            <w:t>);</w:t>
                          </w:r>
                        </w:ins>
                      </w:p>
                      <w:p w14:paraId="707DFC40" w14:textId="434BCE3F" w:rsidR="007F013D" w:rsidDel="00B229DC" w:rsidRDefault="007F013D" w:rsidP="0070099F">
                        <w:pPr>
                          <w:widowControl/>
                          <w:adjustRightInd w:val="0"/>
                          <w:rPr>
                            <w:del w:id="2174" w:author="John Gil" w:date="2022-08-28T20:03:00Z"/>
                            <w:rFonts w:ascii="Consolas" w:eastAsiaTheme="minorHAnsi" w:hAnsi="Consolas" w:cs="Consolas"/>
                            <w:color w:val="A31515"/>
                            <w:sz w:val="19"/>
                            <w:szCs w:val="19"/>
                          </w:rPr>
                        </w:pPr>
                        <w:ins w:id="2175" w:author="John Gil" w:date="2022-08-29T19:19:00Z">
                          <w:r w:rsidRPr="00B160FD"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  <w:lang w:val="en-US"/>
                              <w:rPrChange w:id="2176" w:author="John Gil" w:date="2022-08-29T19:19:00Z"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</w:rPrChange>
                            </w:rPr>
                            <w:t xml:space="preserve">    </w:t>
                          </w:r>
                          <w:proofErr w:type="spellStart"/>
                          <w:r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</w:rPr>
                            <w:t>stbi_image_free</w:t>
                          </w:r>
                          <w:proofErr w:type="spellEnd"/>
                          <w:r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</w:rPr>
                            <w:t>(</w:t>
                          </w:r>
                          <w:proofErr w:type="spellStart"/>
                          <w:r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</w:rPr>
                            <w:t>img</w:t>
                          </w:r>
                          <w:proofErr w:type="spellEnd"/>
                          <w:r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</w:rPr>
                            <w:t>);</w:t>
                          </w:r>
                        </w:ins>
                        <w:del w:id="2177" w:author="John Gil" w:date="2022-08-28T20:03:00Z">
                          <w:r w:rsidRPr="00D56A0B" w:rsidDel="00D56A0B">
                            <w:rPr>
                              <w:rFonts w:ascii="Consolas" w:eastAsiaTheme="minorHAnsi" w:hAnsi="Consolas" w:cs="Consolas"/>
                              <w:color w:val="A31515"/>
                              <w:sz w:val="19"/>
                              <w:szCs w:val="19"/>
                              <w:rPrChange w:id="2178" w:author="John Gil" w:date="2022-08-28T20:03:00Z">
                                <w:rPr>
                                  <w:rFonts w:ascii="Consolas" w:eastAsiaTheme="minorHAnsi" w:hAnsi="Consolas" w:cs="Consolas"/>
                                  <w:color w:val="A31515"/>
                                  <w:sz w:val="19"/>
                                  <w:szCs w:val="19"/>
                                  <w:lang w:val="en-US"/>
                                </w:rPr>
                              </w:rPrChange>
                            </w:rPr>
                            <w:delText>...</w:delText>
                          </w:r>
                        </w:del>
                      </w:p>
                      <w:p w14:paraId="20D30A85" w14:textId="77777777" w:rsidR="007F013D" w:rsidDel="00D56A0B" w:rsidRDefault="007F013D" w:rsidP="00973CCD">
                        <w:pPr>
                          <w:widowControl/>
                          <w:adjustRightInd w:val="0"/>
                          <w:rPr>
                            <w:del w:id="2179" w:author="John Gil" w:date="2022-08-28T20:01:00Z"/>
                            <w:rFonts w:ascii="Consolas" w:eastAsiaTheme="minorHAnsi" w:hAnsi="Consolas" w:cs="Consolas"/>
                            <w:color w:val="A31515"/>
                            <w:sz w:val="19"/>
                            <w:szCs w:val="19"/>
                          </w:rPr>
                        </w:pPr>
                        <w:del w:id="2180" w:author="John Gil" w:date="2022-08-28T20:01:00Z">
                          <w:r w:rsidRPr="00CA778E" w:rsidDel="00D56A0B">
                            <w:rPr>
                              <w:rFonts w:ascii="Consolas" w:eastAsiaTheme="minorHAnsi" w:hAnsi="Consolas" w:cs="Consolas"/>
                              <w:color w:val="A31515"/>
                              <w:sz w:val="19"/>
                              <w:szCs w:val="19"/>
                              <w:lang w:val="en-US"/>
                            </w:rPr>
                            <w:delText>layout(location = 2) in vec2 vUV;  //</w:delText>
                          </w:r>
                          <w:r w:rsidDel="00D56A0B">
                            <w:rPr>
                              <w:rFonts w:ascii="Consolas" w:eastAsiaTheme="minorHAnsi" w:hAnsi="Consolas" w:cs="Consolas"/>
                              <w:color w:val="A31515"/>
                              <w:sz w:val="19"/>
                              <w:szCs w:val="19"/>
                            </w:rPr>
                            <w:delText>Цвет</w:delText>
                          </w:r>
                          <w:r w:rsidRPr="00CA778E" w:rsidDel="00D56A0B">
                            <w:rPr>
                              <w:rFonts w:ascii="Consolas" w:eastAsiaTheme="minorHAnsi" w:hAnsi="Consolas" w:cs="Consolas"/>
                              <w:color w:val="A31515"/>
                              <w:sz w:val="19"/>
                              <w:szCs w:val="19"/>
                              <w:lang w:val="en-US"/>
                            </w:rPr>
                            <w:delText xml:space="preserve"> </w:delText>
                          </w:r>
                          <w:r w:rsidDel="00D56A0B">
                            <w:rPr>
                              <w:rFonts w:ascii="Consolas" w:eastAsiaTheme="minorHAnsi" w:hAnsi="Consolas" w:cs="Consolas"/>
                              <w:color w:val="A31515"/>
                              <w:sz w:val="19"/>
                              <w:szCs w:val="19"/>
                            </w:rPr>
                            <w:delText>вершины</w:delText>
                          </w:r>
                          <w:r w:rsidRPr="00CA778E" w:rsidDel="00D56A0B">
                            <w:rPr>
                              <w:rFonts w:ascii="Consolas" w:eastAsiaTheme="minorHAnsi" w:hAnsi="Consolas" w:cs="Consolas"/>
                              <w:color w:val="A31515"/>
                              <w:sz w:val="19"/>
                              <w:szCs w:val="19"/>
                              <w:lang w:val="en-US"/>
                            </w:rPr>
                            <w:delText xml:space="preserve"> </w:delText>
                          </w:r>
                          <w:r w:rsidDel="00D56A0B">
                            <w:rPr>
                              <w:rFonts w:ascii="Consolas" w:eastAsiaTheme="minorHAnsi" w:hAnsi="Consolas" w:cs="Consolas"/>
                              <w:color w:val="A31515"/>
                              <w:sz w:val="19"/>
                              <w:szCs w:val="19"/>
                            </w:rPr>
                            <w:delText>примитива</w:delText>
                          </w:r>
                        </w:del>
                      </w:p>
                      <w:p w14:paraId="5B475E9D" w14:textId="77777777" w:rsidR="007F013D" w:rsidRPr="000A63D4" w:rsidDel="00D56A0B" w:rsidRDefault="007F013D" w:rsidP="00973CCD">
                        <w:pPr>
                          <w:widowControl/>
                          <w:adjustRightInd w:val="0"/>
                          <w:rPr>
                            <w:del w:id="2181" w:author="John Gil" w:date="2022-08-28T20:01:00Z"/>
                            <w:rFonts w:ascii="Consolas" w:eastAsiaTheme="minorHAnsi" w:hAnsi="Consolas" w:cs="Consolas"/>
                            <w:color w:val="A31515"/>
                            <w:sz w:val="19"/>
                            <w:szCs w:val="19"/>
                            <w:rPrChange w:id="2182" w:author="John Gil" w:date="2022-08-28T20:00:00Z">
                              <w:rPr>
                                <w:del w:id="2183" w:author="John Gil" w:date="2022-08-28T20:01:00Z"/>
                                <w:rFonts w:ascii="Consolas" w:eastAsiaTheme="minorHAnsi" w:hAnsi="Consolas" w:cs="Consolas"/>
                                <w:color w:val="A31515"/>
                                <w:sz w:val="19"/>
                                <w:szCs w:val="19"/>
                                <w:lang w:val="en-US"/>
                              </w:rPr>
                            </w:rPrChange>
                          </w:rPr>
                        </w:pPr>
                        <w:del w:id="2184" w:author="John Gil" w:date="2022-08-28T20:01:00Z">
                          <w:r w:rsidRPr="000A63D4" w:rsidDel="00D56A0B">
                            <w:rPr>
                              <w:rFonts w:ascii="Consolas" w:eastAsiaTheme="minorHAnsi" w:hAnsi="Consolas" w:cs="Consolas"/>
                              <w:color w:val="A31515"/>
                              <w:sz w:val="19"/>
                              <w:szCs w:val="19"/>
                              <w:rPrChange w:id="2185" w:author="John Gil" w:date="2022-08-28T20:00:00Z">
                                <w:rPr>
                                  <w:rFonts w:ascii="Consolas" w:eastAsiaTheme="minorHAnsi" w:hAnsi="Consolas" w:cs="Consolas"/>
                                  <w:color w:val="A31515"/>
                                  <w:sz w:val="19"/>
                                  <w:szCs w:val="19"/>
                                  <w:lang w:val="en-US"/>
                                </w:rPr>
                              </w:rPrChange>
                            </w:rPr>
                            <w:delText>...</w:delText>
                          </w:r>
                        </w:del>
                      </w:p>
                      <w:p w14:paraId="5C05A61E" w14:textId="77777777" w:rsidR="007F013D" w:rsidDel="00D56A0B" w:rsidRDefault="007F013D" w:rsidP="00973CCD">
                        <w:pPr>
                          <w:widowControl/>
                          <w:adjustRightInd w:val="0"/>
                          <w:rPr>
                            <w:del w:id="2186" w:author="John Gil" w:date="2022-08-28T20:01:00Z"/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</w:pPr>
                        <w:del w:id="2187" w:author="John Gil" w:date="2022-08-28T20:01:00Z">
                          <w:r w:rsidRPr="000A63D4" w:rsidDel="00D56A0B">
                            <w:rPr>
                              <w:rFonts w:ascii="Consolas" w:eastAsiaTheme="minorHAnsi" w:hAnsi="Consolas" w:cs="Consolas"/>
                              <w:color w:val="A31515"/>
                              <w:sz w:val="19"/>
                              <w:szCs w:val="19"/>
                              <w:rPrChange w:id="2188" w:author="John Gil" w:date="2022-08-28T20:00:00Z">
                                <w:rPr>
                                  <w:rFonts w:ascii="Consolas" w:eastAsiaTheme="minorHAnsi" w:hAnsi="Consolas" w:cs="Consolas"/>
                                  <w:color w:val="A31515"/>
                                  <w:sz w:val="19"/>
                                  <w:szCs w:val="19"/>
                                  <w:lang w:val="en-US"/>
                                </w:rPr>
                              </w:rPrChange>
                            </w:rPr>
                            <w:delText xml:space="preserve">    </w:delText>
                          </w:r>
                          <w:r w:rsidDel="00D56A0B">
                            <w:rPr>
                              <w:rFonts w:ascii="Consolas" w:eastAsiaTheme="minorHAnsi" w:hAnsi="Consolas" w:cs="Consolas"/>
                              <w:color w:val="A31515"/>
                              <w:sz w:val="19"/>
                              <w:szCs w:val="19"/>
                            </w:rPr>
                            <w:delText>//Выходные данные вершинного шейдера</w:delText>
                          </w:r>
                        </w:del>
                      </w:p>
                      <w:p w14:paraId="5FC2BB1E" w14:textId="77777777" w:rsidR="007F013D" w:rsidDel="00D56A0B" w:rsidRDefault="007F013D" w:rsidP="00973CCD">
                        <w:pPr>
                          <w:widowControl/>
                          <w:adjustRightInd w:val="0"/>
                          <w:rPr>
                            <w:del w:id="2189" w:author="John Gil" w:date="2022-08-28T20:01:00Z"/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</w:pPr>
                        <w:del w:id="2190" w:author="John Gil" w:date="2022-08-28T20:01:00Z">
                          <w:r w:rsidDel="00D56A0B">
                            <w:rPr>
                              <w:rFonts w:ascii="Consolas" w:eastAsiaTheme="minorHAnsi" w:hAnsi="Consolas" w:cs="Consolas"/>
                              <w:color w:val="A31515"/>
                              <w:sz w:val="19"/>
                              <w:szCs w:val="19"/>
                            </w:rPr>
                            <w:delText xml:space="preserve">    out VS_OUT{</w:delText>
                          </w:r>
                        </w:del>
                      </w:p>
                      <w:p w14:paraId="4C914F28" w14:textId="77777777" w:rsidR="007F013D" w:rsidRPr="00CA778E" w:rsidDel="00D56A0B" w:rsidRDefault="007F013D" w:rsidP="00973CCD">
                        <w:pPr>
                          <w:widowControl/>
                          <w:adjustRightInd w:val="0"/>
                          <w:rPr>
                            <w:del w:id="2191" w:author="John Gil" w:date="2022-08-28T20:01:00Z"/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  <w:lang w:val="en-US"/>
                          </w:rPr>
                        </w:pPr>
                        <w:del w:id="2192" w:author="John Gil" w:date="2022-08-28T20:01:00Z">
                          <w:r w:rsidDel="00D56A0B">
                            <w:rPr>
                              <w:rFonts w:ascii="Consolas" w:eastAsiaTheme="minorHAnsi" w:hAnsi="Consolas" w:cs="Consolas"/>
                              <w:color w:val="A31515"/>
                              <w:sz w:val="19"/>
                              <w:szCs w:val="19"/>
                            </w:rPr>
                            <w:delText xml:space="preserve">        </w:delText>
                          </w:r>
                          <w:r w:rsidRPr="00CA778E" w:rsidDel="00D56A0B">
                            <w:rPr>
                              <w:rFonts w:ascii="Consolas" w:eastAsiaTheme="minorHAnsi" w:hAnsi="Consolas" w:cs="Consolas"/>
                              <w:color w:val="A31515"/>
                              <w:sz w:val="19"/>
                              <w:szCs w:val="19"/>
                              <w:lang w:val="en-US"/>
                            </w:rPr>
                            <w:delText>vec3 outColor;</w:delText>
                          </w:r>
                        </w:del>
                      </w:p>
                      <w:p w14:paraId="7D968286" w14:textId="77777777" w:rsidR="007F013D" w:rsidRPr="00CA778E" w:rsidDel="00D56A0B" w:rsidRDefault="007F013D" w:rsidP="00973CCD">
                        <w:pPr>
                          <w:widowControl/>
                          <w:adjustRightInd w:val="0"/>
                          <w:rPr>
                            <w:del w:id="2193" w:author="John Gil" w:date="2022-08-28T20:01:00Z"/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  <w:lang w:val="en-US"/>
                          </w:rPr>
                        </w:pPr>
                        <w:del w:id="2194" w:author="John Gil" w:date="2022-08-28T20:01:00Z">
                          <w:r w:rsidRPr="00CA778E" w:rsidDel="00D56A0B">
                            <w:rPr>
                              <w:rFonts w:ascii="Consolas" w:eastAsiaTheme="minorHAnsi" w:hAnsi="Consolas" w:cs="Consolas"/>
                              <w:color w:val="A31515"/>
                              <w:sz w:val="19"/>
                              <w:szCs w:val="19"/>
                              <w:lang w:val="en-US"/>
                            </w:rPr>
                            <w:delText xml:space="preserve">        vec2 outUV;</w:delText>
                          </w:r>
                        </w:del>
                      </w:p>
                      <w:p w14:paraId="121A5C72" w14:textId="77777777" w:rsidR="007F013D" w:rsidRPr="00CA778E" w:rsidDel="00D56A0B" w:rsidRDefault="007F013D" w:rsidP="00973CCD">
                        <w:pPr>
                          <w:widowControl/>
                          <w:adjustRightInd w:val="0"/>
                          <w:rPr>
                            <w:del w:id="2195" w:author="John Gil" w:date="2022-08-28T20:01:00Z"/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  <w:lang w:val="en-US"/>
                          </w:rPr>
                        </w:pPr>
                        <w:del w:id="2196" w:author="John Gil" w:date="2022-08-28T20:01:00Z">
                          <w:r w:rsidRPr="00CA778E" w:rsidDel="00D56A0B">
                            <w:rPr>
                              <w:rFonts w:ascii="Consolas" w:eastAsiaTheme="minorHAnsi" w:hAnsi="Consolas" w:cs="Consolas"/>
                              <w:color w:val="A31515"/>
                              <w:sz w:val="19"/>
                              <w:szCs w:val="19"/>
                              <w:lang w:val="en-US"/>
                            </w:rPr>
                            <w:delText xml:space="preserve">    }vs_out;</w:delText>
                          </w:r>
                        </w:del>
                      </w:p>
                      <w:p w14:paraId="18594E5E" w14:textId="77777777" w:rsidR="007F013D" w:rsidRPr="00CA778E" w:rsidDel="00D56A0B" w:rsidRDefault="007F013D" w:rsidP="00973CCD">
                        <w:pPr>
                          <w:widowControl/>
                          <w:adjustRightInd w:val="0"/>
                          <w:rPr>
                            <w:del w:id="2197" w:author="John Gil" w:date="2022-08-28T20:01:00Z"/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  <w:lang w:val="en-US"/>
                          </w:rPr>
                        </w:pPr>
                      </w:p>
                      <w:p w14:paraId="35203488" w14:textId="77777777" w:rsidR="007F013D" w:rsidRPr="00CA778E" w:rsidDel="00D56A0B" w:rsidRDefault="007F013D" w:rsidP="00973CCD">
                        <w:pPr>
                          <w:widowControl/>
                          <w:adjustRightInd w:val="0"/>
                          <w:rPr>
                            <w:del w:id="2198" w:author="John Gil" w:date="2022-08-28T20:01:00Z"/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  <w:lang w:val="en-US"/>
                          </w:rPr>
                        </w:pPr>
                        <w:del w:id="2199" w:author="John Gil" w:date="2022-08-28T20:01:00Z">
                          <w:r w:rsidRPr="00CA778E" w:rsidDel="00D56A0B">
                            <w:rPr>
                              <w:rFonts w:ascii="Consolas" w:eastAsiaTheme="minorHAnsi" w:hAnsi="Consolas" w:cs="Consolas"/>
                              <w:color w:val="A31515"/>
                              <w:sz w:val="19"/>
                              <w:szCs w:val="19"/>
                              <w:lang w:val="en-US"/>
                            </w:rPr>
                            <w:delText xml:space="preserve">    void main() { </w:delText>
                          </w:r>
                        </w:del>
                      </w:p>
                      <w:p w14:paraId="2F8C0AB7" w14:textId="77777777" w:rsidR="007F013D" w:rsidRPr="00CA778E" w:rsidDel="00D56A0B" w:rsidRDefault="007F013D" w:rsidP="00973CCD">
                        <w:pPr>
                          <w:widowControl/>
                          <w:adjustRightInd w:val="0"/>
                          <w:rPr>
                            <w:del w:id="2200" w:author="John Gil" w:date="2022-08-28T20:01:00Z"/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  <w:lang w:val="en-US"/>
                          </w:rPr>
                        </w:pPr>
                        <w:del w:id="2201" w:author="John Gil" w:date="2022-08-28T20:01:00Z">
                          <w:r w:rsidRPr="00CA778E" w:rsidDel="00D56A0B">
                            <w:rPr>
                              <w:rFonts w:ascii="Consolas" w:eastAsiaTheme="minorHAnsi" w:hAnsi="Consolas" w:cs="Consolas"/>
                              <w:color w:val="A31515"/>
                              <w:sz w:val="19"/>
                              <w:szCs w:val="19"/>
                              <w:lang w:val="en-US"/>
                            </w:rPr>
                            <w:delText xml:space="preserve">       vs_out.outColor = vColor;</w:delText>
                          </w:r>
                        </w:del>
                      </w:p>
                      <w:p w14:paraId="2A83E8FF" w14:textId="77777777" w:rsidR="007F013D" w:rsidDel="00D56A0B" w:rsidRDefault="007F013D" w:rsidP="00973CCD">
                        <w:pPr>
                          <w:widowControl/>
                          <w:adjustRightInd w:val="0"/>
                          <w:rPr>
                            <w:del w:id="2202" w:author="John Gil" w:date="2022-08-28T20:01:00Z"/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  <w:lang w:val="en-US"/>
                          </w:rPr>
                        </w:pPr>
                        <w:del w:id="2203" w:author="John Gil" w:date="2022-08-28T20:01:00Z">
                          <w:r w:rsidRPr="00CA778E" w:rsidDel="00D56A0B">
                            <w:rPr>
                              <w:rFonts w:ascii="Consolas" w:eastAsiaTheme="minorHAnsi" w:hAnsi="Consolas" w:cs="Consolas"/>
                              <w:color w:val="A31515"/>
                              <w:sz w:val="19"/>
                              <w:szCs w:val="19"/>
                              <w:lang w:val="en-US"/>
                            </w:rPr>
                            <w:delText xml:space="preserve">       </w:delText>
                          </w:r>
                          <w:r w:rsidDel="00D56A0B">
                            <w:rPr>
                              <w:rFonts w:ascii="Consolas" w:eastAsiaTheme="minorHAnsi" w:hAnsi="Consolas" w:cs="Consolas"/>
                              <w:color w:val="A31515"/>
                              <w:sz w:val="19"/>
                              <w:szCs w:val="19"/>
                            </w:rPr>
                            <w:delText>vs_out.outUV    = vUV;</w:delText>
                          </w:r>
                        </w:del>
                      </w:p>
                      <w:p w14:paraId="218E424D" w14:textId="77777777" w:rsidR="007F013D" w:rsidRPr="00F225B3" w:rsidDel="00D56A0B" w:rsidRDefault="007F013D" w:rsidP="00973CCD">
                        <w:pPr>
                          <w:widowControl/>
                          <w:adjustRightInd w:val="0"/>
                          <w:rPr>
                            <w:del w:id="2204" w:author="John Gil" w:date="2022-08-28T20:03:00Z"/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  <w:lang w:val="en-US"/>
                          </w:rPr>
                        </w:pPr>
                        <w:del w:id="2205" w:author="John Gil" w:date="2022-08-28T20:03:00Z">
                          <w:r w:rsidDel="00D56A0B"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  <w:lang w:val="en-US"/>
                            </w:rPr>
                            <w:delText>...</w:delText>
                          </w:r>
                        </w:del>
                      </w:p>
                      <w:p w14:paraId="69923845" w14:textId="77777777" w:rsidR="007F013D" w:rsidRDefault="007F013D" w:rsidP="00973CCD">
                        <w:pPr>
                          <w:widowControl/>
                          <w:adjustRightInd w:val="0"/>
                        </w:pPr>
                      </w:p>
                    </w:txbxContent>
                  </v:textbox>
                  <w10:anchorlock/>
                </v:shape>
              </w:pict>
            </mc:Fallback>
          </mc:AlternateContent>
        </w:r>
      </w:ins>
    </w:p>
    <w:p w14:paraId="6DD759A5" w14:textId="1F3C14F0" w:rsidR="00423F2F" w:rsidRPr="00247F06" w:rsidRDefault="00423F2F" w:rsidP="00423F2F">
      <w:pPr>
        <w:pStyle w:val="af1"/>
        <w:rPr>
          <w:ins w:id="1582" w:author="John Gil" w:date="2022-08-28T22:08:00Z"/>
          <w:noProof/>
          <w:sz w:val="28"/>
          <w:szCs w:val="28"/>
        </w:rPr>
      </w:pPr>
      <w:ins w:id="1583" w:author="John Gil" w:date="2022-08-28T22:08:00Z">
        <w:r>
          <w:rPr>
            <w:noProof/>
          </w:rPr>
          <w:t>Создание текстуры</w:t>
        </w:r>
      </w:ins>
    </w:p>
    <w:p w14:paraId="0489B909" w14:textId="77777777" w:rsidR="00B160FD" w:rsidRDefault="00B160FD" w:rsidP="00036547">
      <w:pPr>
        <w:pStyle w:val="a3"/>
        <w:spacing w:before="8"/>
        <w:rPr>
          <w:ins w:id="1584" w:author="John Gil" w:date="2022-08-29T19:22:00Z"/>
        </w:rPr>
      </w:pPr>
      <w:ins w:id="1585" w:author="John Gil" w:date="2022-08-29T19:19:00Z">
        <w:r>
          <w:t xml:space="preserve">Также как и с любым другим объектом в </w:t>
        </w:r>
        <w:r>
          <w:rPr>
            <w:lang w:val="en-US"/>
          </w:rPr>
          <w:t>OpenGL</w:t>
        </w:r>
        <w:r w:rsidRPr="00B160FD">
          <w:rPr>
            <w:rPrChange w:id="1586" w:author="John Gil" w:date="2022-08-29T19:19:00Z">
              <w:rPr>
                <w:lang w:val="en-US"/>
              </w:rPr>
            </w:rPrChange>
          </w:rPr>
          <w:t xml:space="preserve">, </w:t>
        </w:r>
      </w:ins>
      <w:ins w:id="1587" w:author="John Gil" w:date="2022-08-29T19:20:00Z">
        <w:r>
          <w:t xml:space="preserve">в первую очередь генерируется идентификатор для объекта (в данном случае с помощью функции </w:t>
        </w:r>
        <w:proofErr w:type="spellStart"/>
        <w:r>
          <w:rPr>
            <w:lang w:val="en-US"/>
          </w:rPr>
          <w:t>glGenTextures</w:t>
        </w:r>
        <w:proofErr w:type="spellEnd"/>
        <w:r>
          <w:t>)</w:t>
        </w:r>
        <w:r w:rsidRPr="00B160FD">
          <w:rPr>
            <w:rPrChange w:id="1588" w:author="John Gil" w:date="2022-08-29T19:20:00Z">
              <w:rPr>
                <w:lang w:val="en-US"/>
              </w:rPr>
            </w:rPrChange>
          </w:rPr>
          <w:t xml:space="preserve">. </w:t>
        </w:r>
        <w:r>
          <w:t xml:space="preserve">Далее </w:t>
        </w:r>
      </w:ins>
      <w:ins w:id="1589" w:author="John Gil" w:date="2022-08-29T19:21:00Z">
        <w:r>
          <w:t xml:space="preserve">идентификатор текстуры передается в глобальное состояние </w:t>
        </w:r>
        <w:r>
          <w:rPr>
            <w:lang w:val="en-US"/>
          </w:rPr>
          <w:t>OpenGL</w:t>
        </w:r>
        <w:r w:rsidRPr="00B160FD">
          <w:rPr>
            <w:rPrChange w:id="1590" w:author="John Gil" w:date="2022-08-29T19:21:00Z">
              <w:rPr>
                <w:lang w:val="en-US"/>
              </w:rPr>
            </w:rPrChange>
          </w:rPr>
          <w:t xml:space="preserve">, </w:t>
        </w:r>
        <w:r>
          <w:t xml:space="preserve">и только потом можно загружать саму текстуру в </w:t>
        </w:r>
      </w:ins>
      <w:ins w:id="1591" w:author="John Gil" w:date="2022-08-29T19:22:00Z">
        <w:r>
          <w:t xml:space="preserve">объект. </w:t>
        </w:r>
      </w:ins>
    </w:p>
    <w:p w14:paraId="418F5E8F" w14:textId="372F7AFB" w:rsidR="006E7BBF" w:rsidRDefault="00B160FD" w:rsidP="00036547">
      <w:pPr>
        <w:pStyle w:val="a3"/>
        <w:spacing w:before="8"/>
        <w:rPr>
          <w:ins w:id="1592" w:author="John Gil" w:date="2022-08-30T18:23:00Z"/>
        </w:rPr>
      </w:pPr>
      <w:ins w:id="1593" w:author="John Gil" w:date="2022-08-29T19:22:00Z">
        <w:r>
          <w:t xml:space="preserve">Для загрузки текстуры из файла используется библиотека </w:t>
        </w:r>
        <w:proofErr w:type="spellStart"/>
        <w:r>
          <w:rPr>
            <w:lang w:val="en-US"/>
          </w:rPr>
          <w:t>stb</w:t>
        </w:r>
        <w:proofErr w:type="spellEnd"/>
        <w:r w:rsidRPr="00B160FD">
          <w:rPr>
            <w:rPrChange w:id="1594" w:author="John Gil" w:date="2022-08-29T19:22:00Z">
              <w:rPr>
                <w:lang w:val="en-US"/>
              </w:rPr>
            </w:rPrChange>
          </w:rPr>
          <w:t>_</w:t>
        </w:r>
        <w:r>
          <w:rPr>
            <w:lang w:val="en-US"/>
          </w:rPr>
          <w:t>image</w:t>
        </w:r>
        <w:r w:rsidRPr="00B160FD">
          <w:rPr>
            <w:rPrChange w:id="1595" w:author="John Gil" w:date="2022-08-29T19:22:00Z">
              <w:rPr>
                <w:lang w:val="en-US"/>
              </w:rPr>
            </w:rPrChange>
          </w:rPr>
          <w:t xml:space="preserve">. </w:t>
        </w:r>
        <w:r>
          <w:lastRenderedPageBreak/>
          <w:t xml:space="preserve">Функция </w:t>
        </w:r>
        <w:proofErr w:type="spellStart"/>
        <w:r>
          <w:rPr>
            <w:lang w:val="en-US"/>
          </w:rPr>
          <w:t>stbi</w:t>
        </w:r>
        <w:proofErr w:type="spellEnd"/>
        <w:r w:rsidRPr="00B160FD">
          <w:rPr>
            <w:rPrChange w:id="1596" w:author="John Gil" w:date="2022-08-29T19:22:00Z">
              <w:rPr>
                <w:lang w:val="en-US"/>
              </w:rPr>
            </w:rPrChange>
          </w:rPr>
          <w:t>_</w:t>
        </w:r>
        <w:r>
          <w:rPr>
            <w:lang w:val="en-US"/>
          </w:rPr>
          <w:t>load</w:t>
        </w:r>
        <w:r w:rsidRPr="00B160FD">
          <w:rPr>
            <w:rPrChange w:id="1597" w:author="John Gil" w:date="2022-08-29T19:22:00Z">
              <w:rPr>
                <w:lang w:val="en-US"/>
              </w:rPr>
            </w:rPrChange>
          </w:rPr>
          <w:t xml:space="preserve"> </w:t>
        </w:r>
        <w:r>
          <w:t>возвращает результат выполнения функции в виде массива байтов</w:t>
        </w:r>
      </w:ins>
      <w:ins w:id="1598" w:author="John Gil" w:date="2022-08-29T19:23:00Z">
        <w:r w:rsidRPr="00B160FD">
          <w:rPr>
            <w:rPrChange w:id="1599" w:author="John Gil" w:date="2022-08-29T19:23:00Z">
              <w:rPr>
                <w:lang w:val="en-US"/>
              </w:rPr>
            </w:rPrChange>
          </w:rPr>
          <w:t>.</w:t>
        </w:r>
      </w:ins>
      <w:ins w:id="1600" w:author="John Gil" w:date="2022-08-29T19:24:00Z">
        <w:r w:rsidRPr="00B160FD">
          <w:rPr>
            <w:rPrChange w:id="1601" w:author="John Gil" w:date="2022-08-29T19:24:00Z">
              <w:rPr>
                <w:lang w:val="en-US"/>
              </w:rPr>
            </w:rPrChange>
          </w:rPr>
          <w:t xml:space="preserve"> </w:t>
        </w:r>
        <w:r>
          <w:t xml:space="preserve">Функция </w:t>
        </w:r>
        <w:proofErr w:type="spellStart"/>
        <w:r>
          <w:rPr>
            <w:lang w:val="en-US"/>
          </w:rPr>
          <w:t>glTexParameteri</w:t>
        </w:r>
        <w:proofErr w:type="spellEnd"/>
        <w:r w:rsidRPr="00B160FD">
          <w:rPr>
            <w:rPrChange w:id="1602" w:author="John Gil" w:date="2022-08-29T19:24:00Z">
              <w:rPr>
                <w:lang w:val="en-US"/>
              </w:rPr>
            </w:rPrChange>
          </w:rPr>
          <w:t xml:space="preserve"> </w:t>
        </w:r>
        <w:r>
          <w:t>выставляет параметры обертки текстуры и вид фильтрации (см. теоре</w:t>
        </w:r>
      </w:ins>
      <w:ins w:id="1603" w:author="John Gil" w:date="2022-08-29T19:25:00Z">
        <w:r>
          <w:t>тическую справку</w:t>
        </w:r>
      </w:ins>
      <w:ins w:id="1604" w:author="John Gil" w:date="2022-08-29T19:24:00Z">
        <w:r>
          <w:t>)</w:t>
        </w:r>
      </w:ins>
      <w:ins w:id="1605" w:author="John Gil" w:date="2022-08-29T19:25:00Z">
        <w:r>
          <w:t xml:space="preserve">. После вызовов функции </w:t>
        </w:r>
        <w:proofErr w:type="spellStart"/>
        <w:r>
          <w:rPr>
            <w:lang w:val="en-US"/>
          </w:rPr>
          <w:t>glTexParameteri</w:t>
        </w:r>
        <w:proofErr w:type="spellEnd"/>
        <w:r w:rsidRPr="00B160FD">
          <w:rPr>
            <w:rPrChange w:id="1606" w:author="John Gil" w:date="2022-08-29T19:25:00Z">
              <w:rPr>
                <w:lang w:val="en-US"/>
              </w:rPr>
            </w:rPrChange>
          </w:rPr>
          <w:t xml:space="preserve"> </w:t>
        </w:r>
        <w:r>
          <w:t xml:space="preserve">вызывается функция </w:t>
        </w:r>
        <w:proofErr w:type="spellStart"/>
        <w:r>
          <w:rPr>
            <w:lang w:val="en-US"/>
          </w:rPr>
          <w:t>glTexImage</w:t>
        </w:r>
        <w:proofErr w:type="spellEnd"/>
        <w:r w:rsidRPr="00B160FD">
          <w:rPr>
            <w:rPrChange w:id="1607" w:author="John Gil" w:date="2022-08-29T19:25:00Z">
              <w:rPr>
                <w:lang w:val="en-US"/>
              </w:rPr>
            </w:rPrChange>
          </w:rPr>
          <w:t>2</w:t>
        </w:r>
        <w:r>
          <w:rPr>
            <w:lang w:val="en-US"/>
          </w:rPr>
          <w:t>D</w:t>
        </w:r>
        <w:r w:rsidRPr="00B160FD">
          <w:rPr>
            <w:rPrChange w:id="1608" w:author="John Gil" w:date="2022-08-29T19:25:00Z">
              <w:rPr>
                <w:lang w:val="en-US"/>
              </w:rPr>
            </w:rPrChange>
          </w:rPr>
          <w:t xml:space="preserve">, </w:t>
        </w:r>
        <w:r>
          <w:t>в которую передается ранее полученный массив байтов</w:t>
        </w:r>
      </w:ins>
      <w:ins w:id="1609" w:author="John Gil" w:date="2022-08-29T19:26:00Z">
        <w:r>
          <w:t xml:space="preserve">. Таким образом мы загружаем текстуру из файла в объект </w:t>
        </w:r>
        <w:r>
          <w:rPr>
            <w:lang w:val="en-US"/>
          </w:rPr>
          <w:t>OpenGL</w:t>
        </w:r>
        <w:r w:rsidRPr="006F5140">
          <w:rPr>
            <w:rPrChange w:id="1610" w:author="John Gil" w:date="2022-08-30T18:17:00Z">
              <w:rPr>
                <w:lang w:val="en-US"/>
              </w:rPr>
            </w:rPrChange>
          </w:rPr>
          <w:t>.</w:t>
        </w:r>
      </w:ins>
    </w:p>
    <w:p w14:paraId="338DC940" w14:textId="0BC43485" w:rsidR="007F013D" w:rsidRPr="00E93CC7" w:rsidRDefault="007F013D" w:rsidP="00036547">
      <w:pPr>
        <w:pStyle w:val="a3"/>
        <w:spacing w:before="8"/>
        <w:rPr>
          <w:ins w:id="1611" w:author="John Gil" w:date="2022-08-30T18:23:00Z"/>
        </w:rPr>
      </w:pPr>
      <w:ins w:id="1612" w:author="John Gil" w:date="2022-08-30T18:23:00Z">
        <w:r>
          <w:t xml:space="preserve">Функция </w:t>
        </w:r>
        <w:proofErr w:type="spellStart"/>
        <w:r>
          <w:rPr>
            <w:lang w:val="en-US"/>
          </w:rPr>
          <w:t>glGenerateMipmap</w:t>
        </w:r>
        <w:proofErr w:type="spellEnd"/>
        <w:r w:rsidRPr="007F013D">
          <w:rPr>
            <w:rPrChange w:id="1613" w:author="John Gil" w:date="2022-08-30T18:23:00Z">
              <w:rPr>
                <w:lang w:val="en-US"/>
              </w:rPr>
            </w:rPrChange>
          </w:rPr>
          <w:t xml:space="preserve"> </w:t>
        </w:r>
        <w:r>
          <w:t>генерирует текстуры</w:t>
        </w:r>
      </w:ins>
      <w:ins w:id="1614" w:author="John Gil" w:date="2022-08-30T18:24:00Z">
        <w:r w:rsidRPr="007F013D">
          <w:rPr>
            <w:rPrChange w:id="1615" w:author="John Gil" w:date="2022-08-30T18:24:00Z">
              <w:rPr>
                <w:lang w:val="en-US"/>
              </w:rPr>
            </w:rPrChange>
          </w:rPr>
          <w:t xml:space="preserve">, </w:t>
        </w:r>
        <w:r>
          <w:t xml:space="preserve">называемые </w:t>
        </w:r>
        <w:proofErr w:type="spellStart"/>
        <w:r>
          <w:t>мип</w:t>
        </w:r>
        <w:proofErr w:type="spellEnd"/>
        <w:r>
          <w:t xml:space="preserve"> </w:t>
        </w:r>
        <w:proofErr w:type="spellStart"/>
        <w:r>
          <w:t>мапами</w:t>
        </w:r>
        <w:proofErr w:type="spellEnd"/>
        <w:r w:rsidRPr="007F013D">
          <w:rPr>
            <w:rPrChange w:id="1616" w:author="John Gil" w:date="2022-08-30T18:24:00Z">
              <w:rPr>
                <w:lang w:val="en-US"/>
              </w:rPr>
            </w:rPrChange>
          </w:rPr>
          <w:t xml:space="preserve">, </w:t>
        </w:r>
      </w:ins>
      <w:ins w:id="1617" w:author="John Gil" w:date="2022-08-30T18:23:00Z">
        <w:r>
          <w:t>разрешение которых меньш</w:t>
        </w:r>
      </w:ins>
      <w:ins w:id="1618" w:author="John Gil" w:date="2022-08-30T18:24:00Z">
        <w:r>
          <w:t>е в 2</w:t>
        </w:r>
        <w:r w:rsidRPr="007F013D">
          <w:rPr>
            <w:rPrChange w:id="1619" w:author="John Gil" w:date="2022-08-30T18:24:00Z">
              <w:rPr>
                <w:lang w:val="en-US"/>
              </w:rPr>
            </w:rPrChange>
          </w:rPr>
          <w:t>^</w:t>
        </w:r>
        <w:r>
          <w:rPr>
            <w:lang w:val="en-US"/>
          </w:rPr>
          <w:t>n</w:t>
        </w:r>
        <w:r w:rsidRPr="007F013D">
          <w:rPr>
            <w:rPrChange w:id="1620" w:author="John Gil" w:date="2022-08-30T18:24:00Z">
              <w:rPr>
                <w:lang w:val="en-US"/>
              </w:rPr>
            </w:rPrChange>
          </w:rPr>
          <w:t xml:space="preserve"> </w:t>
        </w:r>
        <w:r>
          <w:t>раз.</w:t>
        </w:r>
      </w:ins>
      <w:ins w:id="1621" w:author="John Gil" w:date="2022-08-30T18:26:00Z">
        <w:r w:rsidRPr="007F013D">
          <w:rPr>
            <w:rPrChange w:id="1622" w:author="John Gil" w:date="2022-08-30T18:26:00Z">
              <w:rPr>
                <w:lang w:val="en-US"/>
              </w:rPr>
            </w:rPrChange>
          </w:rPr>
          <w:t xml:space="preserve"> </w:t>
        </w:r>
        <w:r>
          <w:t>Использование таких текстур необходимо для улучшения детализации изображений при отдалении камеры от</w:t>
        </w:r>
      </w:ins>
      <w:ins w:id="1623" w:author="John Gil" w:date="2022-08-30T18:27:00Z">
        <w:r>
          <w:t xml:space="preserve"> текстурированного объекта.</w:t>
        </w:r>
        <w:r w:rsidR="00E93CC7">
          <w:t xml:space="preserve"> Если мы отдаляемся от текстурированного объекта</w:t>
        </w:r>
        <w:r w:rsidR="00E93CC7" w:rsidRPr="00E93CC7">
          <w:rPr>
            <w:rPrChange w:id="1624" w:author="John Gil" w:date="2022-08-30T18:28:00Z">
              <w:rPr>
                <w:lang w:val="en-US"/>
              </w:rPr>
            </w:rPrChange>
          </w:rPr>
          <w:t xml:space="preserve">, </w:t>
        </w:r>
        <w:r w:rsidR="00E93CC7">
          <w:t>то</w:t>
        </w:r>
      </w:ins>
      <w:ins w:id="1625" w:author="John Gil" w:date="2022-08-30T18:28:00Z">
        <w:r w:rsidR="00E93CC7">
          <w:t xml:space="preserve"> имеет смысл уменьшить разрешение текстуры</w:t>
        </w:r>
        <w:r w:rsidR="00E93CC7" w:rsidRPr="00E93CC7">
          <w:rPr>
            <w:rPrChange w:id="1626" w:author="John Gil" w:date="2022-08-30T18:28:00Z">
              <w:rPr>
                <w:lang w:val="en-US"/>
              </w:rPr>
            </w:rPrChange>
          </w:rPr>
          <w:t xml:space="preserve">, </w:t>
        </w:r>
        <w:r w:rsidR="00E93CC7">
          <w:t>та</w:t>
        </w:r>
      </w:ins>
      <w:ins w:id="1627" w:author="John Gil" w:date="2022-08-30T18:29:00Z">
        <w:r w:rsidR="00E93CC7">
          <w:t xml:space="preserve">к как </w:t>
        </w:r>
      </w:ins>
      <w:ins w:id="1628" w:author="John Gil" w:date="2022-08-30T18:32:00Z">
        <w:r w:rsidR="00E93CC7">
          <w:t>оригинальное разрешение текстуры не совпадает</w:t>
        </w:r>
      </w:ins>
      <w:ins w:id="1629" w:author="John Gil" w:date="2022-08-30T18:33:00Z">
        <w:r w:rsidR="00E93CC7">
          <w:t xml:space="preserve"> </w:t>
        </w:r>
      </w:ins>
      <w:ins w:id="1630" w:author="John Gil" w:date="2022-08-30T18:34:00Z">
        <w:r w:rsidR="00E93CC7">
          <w:t>с</w:t>
        </w:r>
      </w:ins>
      <w:ins w:id="1631" w:author="John Gil" w:date="2022-08-30T18:35:00Z">
        <w:r w:rsidR="00E93CC7">
          <w:t xml:space="preserve"> разрешением</w:t>
        </w:r>
      </w:ins>
      <w:ins w:id="1632" w:author="John Gil" w:date="2022-08-30T18:34:00Z">
        <w:r w:rsidR="00E93CC7">
          <w:t xml:space="preserve"> видимой част</w:t>
        </w:r>
      </w:ins>
      <w:ins w:id="1633" w:author="John Gil" w:date="2022-08-30T18:35:00Z">
        <w:r w:rsidR="00E93CC7">
          <w:t>и</w:t>
        </w:r>
      </w:ins>
      <w:ins w:id="1634" w:author="John Gil" w:date="2022-08-30T18:34:00Z">
        <w:r w:rsidR="00E93CC7">
          <w:t xml:space="preserve"> плос</w:t>
        </w:r>
      </w:ins>
      <w:ins w:id="1635" w:author="John Gil" w:date="2022-08-30T18:35:00Z">
        <w:r w:rsidR="00E93CC7">
          <w:t>кости</w:t>
        </w:r>
      </w:ins>
      <w:ins w:id="1636" w:author="John Gil" w:date="2022-08-30T18:29:00Z">
        <w:r w:rsidR="00E93CC7" w:rsidRPr="00E93CC7">
          <w:rPr>
            <w:rPrChange w:id="1637" w:author="John Gil" w:date="2022-08-30T18:29:00Z">
              <w:rPr>
                <w:lang w:val="en-US"/>
              </w:rPr>
            </w:rPrChange>
          </w:rPr>
          <w:t xml:space="preserve">, </w:t>
        </w:r>
        <w:r w:rsidR="00E93CC7">
          <w:t>из-за чего</w:t>
        </w:r>
      </w:ins>
      <w:ins w:id="1638" w:author="John Gil" w:date="2022-08-30T18:35:00Z">
        <w:r w:rsidR="00E93CC7">
          <w:t xml:space="preserve"> пиксели</w:t>
        </w:r>
      </w:ins>
      <w:ins w:id="1639" w:author="John Gil" w:date="2022-08-30T18:29:00Z">
        <w:r w:rsidR="00E93CC7">
          <w:t xml:space="preserve"> накладываются друг</w:t>
        </w:r>
      </w:ins>
      <w:ins w:id="1640" w:author="John Gil" w:date="2022-08-30T18:30:00Z">
        <w:r w:rsidR="00E93CC7">
          <w:t xml:space="preserve"> на друга. Этот эффект называется </w:t>
        </w:r>
      </w:ins>
      <w:ins w:id="1641" w:author="John Gil" w:date="2022-08-30T18:31:00Z">
        <w:r w:rsidR="00E93CC7">
          <w:t>Муаровым узором.</w:t>
        </w:r>
      </w:ins>
    </w:p>
    <w:p w14:paraId="6395DA78" w14:textId="77777777" w:rsidR="007F013D" w:rsidRPr="006F5140" w:rsidRDefault="007F013D" w:rsidP="00036547">
      <w:pPr>
        <w:pStyle w:val="a3"/>
        <w:spacing w:before="8"/>
        <w:rPr>
          <w:ins w:id="1642" w:author="John Gil" w:date="2022-08-28T22:05:00Z"/>
        </w:rPr>
      </w:pPr>
    </w:p>
    <w:p w14:paraId="393DFC2E" w14:textId="5AD9B66B" w:rsidR="00E93CC7" w:rsidRDefault="00E93CC7" w:rsidP="00E93CC7">
      <w:pPr>
        <w:pStyle w:val="a3"/>
        <w:spacing w:before="8"/>
        <w:ind w:firstLine="0"/>
        <w:jc w:val="center"/>
        <w:rPr>
          <w:ins w:id="1643" w:author="John Gil" w:date="2022-08-30T18:37:00Z"/>
        </w:rPr>
      </w:pPr>
      <w:ins w:id="1644" w:author="John Gil" w:date="2022-08-30T18:35:00Z">
        <w:r>
          <w:rPr>
            <w:noProof/>
          </w:rPr>
          <w:drawing>
            <wp:inline distT="0" distB="0" distL="0" distR="0" wp14:anchorId="11A5FD7B" wp14:editId="412C3F80">
              <wp:extent cx="2924335" cy="3124200"/>
              <wp:effectExtent l="0" t="0" r="9525" b="0"/>
              <wp:docPr id="17" name="Рисунок 17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1"/>
                      <pic:cNvPicPr>
                        <a:picLocks noChangeAspect="1" noChangeArrowheads="1"/>
                      </pic:cNvPicPr>
                    </pic:nvPicPr>
                    <pic:blipFill>
                      <a:blip r:embed="rId22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2931464" cy="3131817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ins>
    </w:p>
    <w:p w14:paraId="2122D14E" w14:textId="790EF398" w:rsidR="00E93CC7" w:rsidRDefault="00E93CC7" w:rsidP="00E93CC7">
      <w:pPr>
        <w:pStyle w:val="a3"/>
        <w:spacing w:before="8"/>
        <w:ind w:firstLine="0"/>
        <w:jc w:val="center"/>
        <w:rPr>
          <w:ins w:id="1645" w:author="John Gil" w:date="2022-08-30T18:37:00Z"/>
        </w:rPr>
      </w:pPr>
      <w:ins w:id="1646" w:author="John Gil" w:date="2022-08-30T18:37:00Z">
        <w:r>
          <w:t>Рис</w:t>
        </w:r>
        <w:r w:rsidRPr="000E19E1">
          <w:t xml:space="preserve">. </w:t>
        </w:r>
        <w:r w:rsidRPr="006E7BBF">
          <w:t>1</w:t>
        </w:r>
        <w:r>
          <w:t>1</w:t>
        </w:r>
        <w:r w:rsidRPr="006E7BBF">
          <w:t>.</w:t>
        </w:r>
        <w:r>
          <w:t xml:space="preserve"> Возникновение Муарового узора</w:t>
        </w:r>
      </w:ins>
    </w:p>
    <w:p w14:paraId="6D380C19" w14:textId="77777777" w:rsidR="00E93CC7" w:rsidRDefault="00E93CC7">
      <w:pPr>
        <w:pStyle w:val="a3"/>
        <w:spacing w:before="8"/>
        <w:ind w:firstLine="0"/>
        <w:jc w:val="center"/>
        <w:rPr>
          <w:ins w:id="1647" w:author="John Gil" w:date="2022-08-30T18:36:00Z"/>
        </w:rPr>
        <w:pPrChange w:id="1648" w:author="John Gil" w:date="2022-08-30T18:36:00Z">
          <w:pPr>
            <w:pStyle w:val="a3"/>
            <w:spacing w:before="8"/>
          </w:pPr>
        </w:pPrChange>
      </w:pPr>
    </w:p>
    <w:p w14:paraId="07FA14C1" w14:textId="7AFF8FD6" w:rsidR="00973CCD" w:rsidRDefault="00E93CC7">
      <w:pPr>
        <w:pStyle w:val="a3"/>
        <w:spacing w:before="8"/>
        <w:ind w:firstLine="0"/>
        <w:jc w:val="center"/>
        <w:rPr>
          <w:ins w:id="1649" w:author="John Gil" w:date="2022-08-28T22:05:00Z"/>
        </w:rPr>
        <w:pPrChange w:id="1650" w:author="John Gil" w:date="2022-08-30T18:36:00Z">
          <w:pPr>
            <w:pStyle w:val="a3"/>
            <w:spacing w:before="8"/>
          </w:pPr>
        </w:pPrChange>
      </w:pPr>
      <w:ins w:id="1651" w:author="John Gil" w:date="2022-08-30T18:36:00Z">
        <w:r>
          <w:rPr>
            <w:noProof/>
            <w:lang w:val="en-US"/>
          </w:rPr>
          <w:lastRenderedPageBreak/>
          <w:drawing>
            <wp:inline distT="0" distB="0" distL="0" distR="0" wp14:anchorId="6B8A485C" wp14:editId="417447A3">
              <wp:extent cx="2695575" cy="3028950"/>
              <wp:effectExtent l="0" t="0" r="9525" b="0"/>
              <wp:docPr id="18" name="Рисунок 18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3"/>
                      <pic:cNvPicPr>
                        <a:picLocks noChangeAspect="1" noChangeArrowheads="1"/>
                      </pic:cNvPicPr>
                    </pic:nvPicPr>
                    <pic:blipFill>
                      <a:blip r:embed="rId23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2695575" cy="30289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ins>
    </w:p>
    <w:p w14:paraId="27C4AE43" w14:textId="2D73531B" w:rsidR="00E93CC7" w:rsidRDefault="00E93CC7" w:rsidP="00E93CC7">
      <w:pPr>
        <w:pStyle w:val="a3"/>
        <w:spacing w:before="8"/>
        <w:ind w:firstLine="0"/>
        <w:jc w:val="center"/>
        <w:rPr>
          <w:ins w:id="1652" w:author="John Gil" w:date="2022-08-30T18:37:00Z"/>
        </w:rPr>
      </w:pPr>
      <w:ins w:id="1653" w:author="John Gil" w:date="2022-08-30T18:37:00Z">
        <w:r>
          <w:t>Рис</w:t>
        </w:r>
        <w:r w:rsidRPr="000E19E1">
          <w:t xml:space="preserve">. </w:t>
        </w:r>
        <w:r w:rsidRPr="006E7BBF">
          <w:t>1</w:t>
        </w:r>
        <w:r>
          <w:t>2</w:t>
        </w:r>
        <w:r w:rsidRPr="006E7BBF">
          <w:t>.</w:t>
        </w:r>
        <w:r>
          <w:t xml:space="preserve"> Устранение Муарового узора с помо</w:t>
        </w:r>
      </w:ins>
      <w:ins w:id="1654" w:author="John Gil" w:date="2022-08-30T18:38:00Z">
        <w:r>
          <w:t xml:space="preserve">щью </w:t>
        </w:r>
        <w:proofErr w:type="spellStart"/>
        <w:r>
          <w:t>мип</w:t>
        </w:r>
        <w:proofErr w:type="spellEnd"/>
        <w:r>
          <w:t xml:space="preserve"> маппинга</w:t>
        </w:r>
      </w:ins>
    </w:p>
    <w:p w14:paraId="76AF2CE3" w14:textId="3959F847" w:rsidR="00973CCD" w:rsidRDefault="00973CCD" w:rsidP="00036547">
      <w:pPr>
        <w:pStyle w:val="a3"/>
        <w:spacing w:before="8"/>
        <w:rPr>
          <w:ins w:id="1655" w:author="John Gil" w:date="2022-08-28T22:05:00Z"/>
        </w:rPr>
      </w:pPr>
    </w:p>
    <w:p w14:paraId="7514EB3C" w14:textId="49AC04B4" w:rsidR="00122E83" w:rsidRPr="00122E83" w:rsidRDefault="00122E83" w:rsidP="00036547">
      <w:pPr>
        <w:pStyle w:val="a3"/>
        <w:spacing w:before="8"/>
        <w:rPr>
          <w:ins w:id="1656" w:author="John Gil" w:date="2022-08-28T22:05:00Z"/>
        </w:rPr>
      </w:pPr>
      <w:ins w:id="1657" w:author="John Gil" w:date="2022-08-30T18:38:00Z">
        <w:r>
          <w:t>После создания текстуры</w:t>
        </w:r>
        <w:r w:rsidRPr="00122E83">
          <w:rPr>
            <w:rPrChange w:id="1658" w:author="John Gil" w:date="2022-08-30T18:38:00Z">
              <w:rPr>
                <w:lang w:val="en-US"/>
              </w:rPr>
            </w:rPrChange>
          </w:rPr>
          <w:t xml:space="preserve">, </w:t>
        </w:r>
        <w:r>
          <w:t>ее можно применить</w:t>
        </w:r>
        <w:r w:rsidRPr="00122E83">
          <w:rPr>
            <w:rPrChange w:id="1659" w:author="John Gil" w:date="2022-08-30T18:38:00Z">
              <w:rPr>
                <w:lang w:val="en-US"/>
              </w:rPr>
            </w:rPrChange>
          </w:rPr>
          <w:t>;</w:t>
        </w:r>
        <w:r>
          <w:br/>
        </w:r>
      </w:ins>
      <w:ins w:id="1660" w:author="John Gil" w:date="2022-08-30T18:39:00Z">
        <w:r>
          <w:rPr>
            <w:noProof/>
          </w:rPr>
          <mc:AlternateContent>
            <mc:Choice Requires="wps">
              <w:drawing>
                <wp:inline distT="0" distB="0" distL="0" distR="0" wp14:anchorId="6D3CB442" wp14:editId="210C577F">
                  <wp:extent cx="5940425" cy="2238375"/>
                  <wp:effectExtent l="38100" t="38100" r="117475" b="123825"/>
                  <wp:docPr id="20" name="Надпись 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5940425" cy="2238375"/>
                          </a:xfrm>
                          <a:prstGeom prst="rect">
                            <a:avLst/>
                          </a:prstGeom>
                          <a:ln>
                            <a:headEnd/>
                            <a:tailEnd/>
                          </a:ln>
                          <a:effectLst>
                            <a:outerShdw blurRad="50800" dist="38100" dir="2700000" algn="tl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6B16696" w14:textId="5EB92BC8" w:rsidR="006D30BE" w:rsidRDefault="006D30BE" w:rsidP="00122E83">
                              <w:pPr>
                                <w:widowControl/>
                                <w:adjustRightInd w:val="0"/>
                                <w:rPr>
                                  <w:ins w:id="1661" w:author="John Gil" w:date="2022-08-30T18:50:00Z"/>
                                  <w:rFonts w:ascii="Consolas" w:eastAsiaTheme="minorHAnsi" w:hAnsi="Consolas" w:cs="Consolas"/>
                                  <w:color w:val="008000"/>
                                  <w:sz w:val="19"/>
                                  <w:szCs w:val="19"/>
                                  <w:lang w:val="en-US"/>
                                </w:rPr>
                              </w:pPr>
                              <w:ins w:id="1662" w:author="John Gil" w:date="2022-08-30T18:50:00Z">
                                <w:r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  <w:lang w:val="en-US"/>
                                  </w:rPr>
                                  <w:t>...</w:t>
                                </w:r>
                              </w:ins>
                            </w:p>
                            <w:p w14:paraId="5D45F0BA" w14:textId="2C7103F4" w:rsidR="00122E83" w:rsidRPr="00122E83" w:rsidRDefault="00122E83" w:rsidP="00122E83">
                              <w:pPr>
                                <w:widowControl/>
                                <w:adjustRightInd w:val="0"/>
                                <w:rPr>
                                  <w:ins w:id="1663" w:author="John Gil" w:date="2022-08-30T18:50:00Z"/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  <w:lang w:val="en-US"/>
                                  <w:rPrChange w:id="1664" w:author="John Gil" w:date="2022-08-30T18:50:00Z">
                                    <w:rPr>
                                      <w:ins w:id="1665" w:author="John Gil" w:date="2022-08-30T18:50:00Z"/>
                                      <w:rFonts w:ascii="Consolas" w:eastAsiaTheme="minorHAnsi" w:hAnsi="Consolas" w:cs="Consolas"/>
                                      <w:color w:val="000000"/>
                                      <w:sz w:val="19"/>
                                      <w:szCs w:val="19"/>
                                    </w:rPr>
                                  </w:rPrChange>
                                </w:rPr>
                              </w:pPr>
                              <w:ins w:id="1666" w:author="John Gil" w:date="2022-08-30T18:50:00Z">
                                <w:r w:rsidRPr="00122E83">
                                  <w:rPr>
                                    <w:rFonts w:ascii="Consolas" w:eastAsiaTheme="minorHAnsi" w:hAnsi="Consolas" w:cs="Consolas"/>
                                    <w:color w:val="008000"/>
                                    <w:sz w:val="19"/>
                                    <w:szCs w:val="19"/>
                                    <w:lang w:val="en-US"/>
                                    <w:rPrChange w:id="1667" w:author="John Gil" w:date="2022-08-30T18:50:00Z">
                                      <w:rPr>
                                        <w:rFonts w:ascii="Consolas" w:eastAsiaTheme="minorHAnsi" w:hAnsi="Consolas" w:cs="Consolas"/>
                                        <w:color w:val="008000"/>
                                        <w:sz w:val="19"/>
                                        <w:szCs w:val="19"/>
                                      </w:rPr>
                                    </w:rPrChange>
                                  </w:rPr>
                                  <w:t>//</w:t>
                                </w:r>
                                <w:r>
                                  <w:rPr>
                                    <w:rFonts w:ascii="Consolas" w:eastAsiaTheme="minorHAnsi" w:hAnsi="Consolas" w:cs="Consolas"/>
                                    <w:color w:val="008000"/>
                                    <w:sz w:val="19"/>
                                    <w:szCs w:val="19"/>
                                  </w:rPr>
                                  <w:t>Пока</w:t>
                                </w:r>
                                <w:r w:rsidRPr="00122E83">
                                  <w:rPr>
                                    <w:rFonts w:ascii="Consolas" w:eastAsiaTheme="minorHAnsi" w:hAnsi="Consolas" w:cs="Consolas"/>
                                    <w:color w:val="008000"/>
                                    <w:sz w:val="19"/>
                                    <w:szCs w:val="19"/>
                                    <w:lang w:val="en-US"/>
                                    <w:rPrChange w:id="1668" w:author="John Gil" w:date="2022-08-30T18:50:00Z">
                                      <w:rPr>
                                        <w:rFonts w:ascii="Consolas" w:eastAsiaTheme="minorHAnsi" w:hAnsi="Consolas" w:cs="Consolas"/>
                                        <w:color w:val="008000"/>
                                        <w:sz w:val="19"/>
                                        <w:szCs w:val="19"/>
                                      </w:rPr>
                                    </w:rPrChange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Consolas" w:eastAsiaTheme="minorHAnsi" w:hAnsi="Consolas" w:cs="Consolas"/>
                                    <w:color w:val="008000"/>
                                    <w:sz w:val="19"/>
                                    <w:szCs w:val="19"/>
                                  </w:rPr>
                                  <w:t>окно</w:t>
                                </w:r>
                                <w:r w:rsidRPr="00122E83">
                                  <w:rPr>
                                    <w:rFonts w:ascii="Consolas" w:eastAsiaTheme="minorHAnsi" w:hAnsi="Consolas" w:cs="Consolas"/>
                                    <w:color w:val="008000"/>
                                    <w:sz w:val="19"/>
                                    <w:szCs w:val="19"/>
                                    <w:lang w:val="en-US"/>
                                    <w:rPrChange w:id="1669" w:author="John Gil" w:date="2022-08-30T18:50:00Z">
                                      <w:rPr>
                                        <w:rFonts w:ascii="Consolas" w:eastAsiaTheme="minorHAnsi" w:hAnsi="Consolas" w:cs="Consolas"/>
                                        <w:color w:val="008000"/>
                                        <w:sz w:val="19"/>
                                        <w:szCs w:val="19"/>
                                      </w:rPr>
                                    </w:rPrChange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Consolas" w:eastAsiaTheme="minorHAnsi" w:hAnsi="Consolas" w:cs="Consolas"/>
                                    <w:color w:val="008000"/>
                                    <w:sz w:val="19"/>
                                    <w:szCs w:val="19"/>
                                  </w:rPr>
                                  <w:t>не</w:t>
                                </w:r>
                                <w:r w:rsidRPr="00122E83">
                                  <w:rPr>
                                    <w:rFonts w:ascii="Consolas" w:eastAsiaTheme="minorHAnsi" w:hAnsi="Consolas" w:cs="Consolas"/>
                                    <w:color w:val="008000"/>
                                    <w:sz w:val="19"/>
                                    <w:szCs w:val="19"/>
                                    <w:lang w:val="en-US"/>
                                    <w:rPrChange w:id="1670" w:author="John Gil" w:date="2022-08-30T18:50:00Z">
                                      <w:rPr>
                                        <w:rFonts w:ascii="Consolas" w:eastAsiaTheme="minorHAnsi" w:hAnsi="Consolas" w:cs="Consolas"/>
                                        <w:color w:val="008000"/>
                                        <w:sz w:val="19"/>
                                        <w:szCs w:val="19"/>
                                      </w:rPr>
                                    </w:rPrChange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Consolas" w:eastAsiaTheme="minorHAnsi" w:hAnsi="Consolas" w:cs="Consolas"/>
                                    <w:color w:val="008000"/>
                                    <w:sz w:val="19"/>
                                    <w:szCs w:val="19"/>
                                  </w:rPr>
                                  <w:t>закрыто</w:t>
                                </w:r>
                              </w:ins>
                            </w:p>
                            <w:p w14:paraId="5F30EDAE" w14:textId="77777777" w:rsidR="00122E83" w:rsidRPr="00122E83" w:rsidRDefault="00122E83" w:rsidP="00122E83">
                              <w:pPr>
                                <w:widowControl/>
                                <w:adjustRightInd w:val="0"/>
                                <w:rPr>
                                  <w:ins w:id="1671" w:author="John Gil" w:date="2022-08-30T18:50:00Z"/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  <w:lang w:val="en-US"/>
                                  <w:rPrChange w:id="1672" w:author="John Gil" w:date="2022-08-30T18:50:00Z">
                                    <w:rPr>
                                      <w:ins w:id="1673" w:author="John Gil" w:date="2022-08-30T18:50:00Z"/>
                                      <w:rFonts w:ascii="Consolas" w:eastAsiaTheme="minorHAnsi" w:hAnsi="Consolas" w:cs="Consolas"/>
                                      <w:color w:val="000000"/>
                                      <w:sz w:val="19"/>
                                      <w:szCs w:val="19"/>
                                    </w:rPr>
                                  </w:rPrChange>
                                </w:rPr>
                              </w:pPr>
                              <w:ins w:id="1674" w:author="John Gil" w:date="2022-08-30T18:50:00Z">
                                <w:r w:rsidRPr="00122E83"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  <w:lang w:val="en-US"/>
                                    <w:rPrChange w:id="1675" w:author="John Gil" w:date="2022-08-30T18:50:00Z">
                                      <w:rPr>
                                        <w:rFonts w:ascii="Consolas" w:eastAsiaTheme="minorHAnsi" w:hAnsi="Consolas" w:cs="Consolas"/>
                                        <w:color w:val="000000"/>
                                        <w:sz w:val="19"/>
                                        <w:szCs w:val="19"/>
                                      </w:rPr>
                                    </w:rPrChange>
                                  </w:rPr>
                                  <w:t xml:space="preserve">    </w:t>
                                </w:r>
                                <w:r w:rsidRPr="00122E83">
                                  <w:rPr>
                                    <w:rFonts w:ascii="Consolas" w:eastAsiaTheme="minorHAnsi" w:hAnsi="Consolas" w:cs="Consolas"/>
                                    <w:color w:val="0000FF"/>
                                    <w:sz w:val="19"/>
                                    <w:szCs w:val="19"/>
                                    <w:lang w:val="en-US"/>
                                    <w:rPrChange w:id="1676" w:author="John Gil" w:date="2022-08-30T18:50:00Z">
                                      <w:rPr>
                                        <w:rFonts w:ascii="Consolas" w:eastAsiaTheme="minorHAnsi" w:hAnsi="Consolas" w:cs="Consolas"/>
                                        <w:color w:val="0000FF"/>
                                        <w:sz w:val="19"/>
                                        <w:szCs w:val="19"/>
                                      </w:rPr>
                                    </w:rPrChange>
                                  </w:rPr>
                                  <w:t>while</w:t>
                                </w:r>
                                <w:r w:rsidRPr="00122E83"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  <w:lang w:val="en-US"/>
                                    <w:rPrChange w:id="1677" w:author="John Gil" w:date="2022-08-30T18:50:00Z">
                                      <w:rPr>
                                        <w:rFonts w:ascii="Consolas" w:eastAsiaTheme="minorHAnsi" w:hAnsi="Consolas" w:cs="Consolas"/>
                                        <w:color w:val="000000"/>
                                        <w:sz w:val="19"/>
                                        <w:szCs w:val="19"/>
                                      </w:rPr>
                                    </w:rPrChange>
                                  </w:rPr>
                                  <w:t xml:space="preserve"> (!glfwWindowShouldClose(window))</w:t>
                                </w:r>
                              </w:ins>
                            </w:p>
                            <w:p w14:paraId="731B0B71" w14:textId="77777777" w:rsidR="00122E83" w:rsidRPr="00122E83" w:rsidRDefault="00122E83" w:rsidP="00122E83">
                              <w:pPr>
                                <w:widowControl/>
                                <w:adjustRightInd w:val="0"/>
                                <w:rPr>
                                  <w:ins w:id="1678" w:author="John Gil" w:date="2022-08-30T18:50:00Z"/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  <w:lang w:val="en-US"/>
                                  <w:rPrChange w:id="1679" w:author="John Gil" w:date="2022-08-30T18:50:00Z">
                                    <w:rPr>
                                      <w:ins w:id="1680" w:author="John Gil" w:date="2022-08-30T18:50:00Z"/>
                                      <w:rFonts w:ascii="Consolas" w:eastAsiaTheme="minorHAnsi" w:hAnsi="Consolas" w:cs="Consolas"/>
                                      <w:color w:val="000000"/>
                                      <w:sz w:val="19"/>
                                      <w:szCs w:val="19"/>
                                    </w:rPr>
                                  </w:rPrChange>
                                </w:rPr>
                              </w:pPr>
                              <w:ins w:id="1681" w:author="John Gil" w:date="2022-08-30T18:50:00Z">
                                <w:r w:rsidRPr="00122E83"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  <w:lang w:val="en-US"/>
                                    <w:rPrChange w:id="1682" w:author="John Gil" w:date="2022-08-30T18:50:00Z">
                                      <w:rPr>
                                        <w:rFonts w:ascii="Consolas" w:eastAsiaTheme="minorHAnsi" w:hAnsi="Consolas" w:cs="Consolas"/>
                                        <w:color w:val="000000"/>
                                        <w:sz w:val="19"/>
                                        <w:szCs w:val="19"/>
                                      </w:rPr>
                                    </w:rPrChange>
                                  </w:rPr>
                                  <w:t xml:space="preserve">    {</w:t>
                                </w:r>
                              </w:ins>
                            </w:p>
                            <w:p w14:paraId="6F92E915" w14:textId="77777777" w:rsidR="00122E83" w:rsidRPr="00122E83" w:rsidRDefault="00122E83" w:rsidP="00122E83">
                              <w:pPr>
                                <w:widowControl/>
                                <w:adjustRightInd w:val="0"/>
                                <w:rPr>
                                  <w:ins w:id="1683" w:author="John Gil" w:date="2022-08-30T18:50:00Z"/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  <w:lang w:val="en-US"/>
                                  <w:rPrChange w:id="1684" w:author="John Gil" w:date="2022-08-30T18:50:00Z">
                                    <w:rPr>
                                      <w:ins w:id="1685" w:author="John Gil" w:date="2022-08-30T18:50:00Z"/>
                                      <w:rFonts w:ascii="Consolas" w:eastAsiaTheme="minorHAnsi" w:hAnsi="Consolas" w:cs="Consolas"/>
                                      <w:color w:val="000000"/>
                                      <w:sz w:val="19"/>
                                      <w:szCs w:val="19"/>
                                    </w:rPr>
                                  </w:rPrChange>
                                </w:rPr>
                              </w:pPr>
                              <w:ins w:id="1686" w:author="John Gil" w:date="2022-08-30T18:50:00Z">
                                <w:r w:rsidRPr="00122E83"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  <w:lang w:val="en-US"/>
                                    <w:rPrChange w:id="1687" w:author="John Gil" w:date="2022-08-30T18:50:00Z">
                                      <w:rPr>
                                        <w:rFonts w:ascii="Consolas" w:eastAsiaTheme="minorHAnsi" w:hAnsi="Consolas" w:cs="Consolas"/>
                                        <w:color w:val="000000"/>
                                        <w:sz w:val="19"/>
                                        <w:szCs w:val="19"/>
                                      </w:rPr>
                                    </w:rPrChange>
                                  </w:rPr>
                                  <w:t xml:space="preserve">        </w:t>
                                </w:r>
                                <w:r w:rsidRPr="00122E83">
                                  <w:rPr>
                                    <w:rFonts w:ascii="Consolas" w:eastAsiaTheme="minorHAnsi" w:hAnsi="Consolas" w:cs="Consolas"/>
                                    <w:color w:val="008000"/>
                                    <w:sz w:val="19"/>
                                    <w:szCs w:val="19"/>
                                    <w:lang w:val="en-US"/>
                                    <w:rPrChange w:id="1688" w:author="John Gil" w:date="2022-08-30T18:50:00Z">
                                      <w:rPr>
                                        <w:rFonts w:ascii="Consolas" w:eastAsiaTheme="minorHAnsi" w:hAnsi="Consolas" w:cs="Consolas"/>
                                        <w:color w:val="008000"/>
                                        <w:sz w:val="19"/>
                                        <w:szCs w:val="19"/>
                                      </w:rPr>
                                    </w:rPrChange>
                                  </w:rPr>
                                  <w:t>//</w:t>
                                </w:r>
                                <w:r>
                                  <w:rPr>
                                    <w:rFonts w:ascii="Consolas" w:eastAsiaTheme="minorHAnsi" w:hAnsi="Consolas" w:cs="Consolas"/>
                                    <w:color w:val="008000"/>
                                    <w:sz w:val="19"/>
                                    <w:szCs w:val="19"/>
                                  </w:rPr>
                                  <w:t>Время</w:t>
                                </w:r>
                                <w:r w:rsidRPr="00122E83">
                                  <w:rPr>
                                    <w:rFonts w:ascii="Consolas" w:eastAsiaTheme="minorHAnsi" w:hAnsi="Consolas" w:cs="Consolas"/>
                                    <w:color w:val="008000"/>
                                    <w:sz w:val="19"/>
                                    <w:szCs w:val="19"/>
                                    <w:lang w:val="en-US"/>
                                    <w:rPrChange w:id="1689" w:author="John Gil" w:date="2022-08-30T18:50:00Z">
                                      <w:rPr>
                                        <w:rFonts w:ascii="Consolas" w:eastAsiaTheme="minorHAnsi" w:hAnsi="Consolas" w:cs="Consolas"/>
                                        <w:color w:val="008000"/>
                                        <w:sz w:val="19"/>
                                        <w:szCs w:val="19"/>
                                      </w:rPr>
                                    </w:rPrChange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Consolas" w:eastAsiaTheme="minorHAnsi" w:hAnsi="Consolas" w:cs="Consolas"/>
                                    <w:color w:val="008000"/>
                                    <w:sz w:val="19"/>
                                    <w:szCs w:val="19"/>
                                  </w:rPr>
                                  <w:t>перед</w:t>
                                </w:r>
                                <w:r w:rsidRPr="00122E83">
                                  <w:rPr>
                                    <w:rFonts w:ascii="Consolas" w:eastAsiaTheme="minorHAnsi" w:hAnsi="Consolas" w:cs="Consolas"/>
                                    <w:color w:val="008000"/>
                                    <w:sz w:val="19"/>
                                    <w:szCs w:val="19"/>
                                    <w:lang w:val="en-US"/>
                                    <w:rPrChange w:id="1690" w:author="John Gil" w:date="2022-08-30T18:50:00Z">
                                      <w:rPr>
                                        <w:rFonts w:ascii="Consolas" w:eastAsiaTheme="minorHAnsi" w:hAnsi="Consolas" w:cs="Consolas"/>
                                        <w:color w:val="008000"/>
                                        <w:sz w:val="19"/>
                                        <w:szCs w:val="19"/>
                                      </w:rPr>
                                    </w:rPrChange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Consolas" w:eastAsiaTheme="minorHAnsi" w:hAnsi="Consolas" w:cs="Consolas"/>
                                    <w:color w:val="008000"/>
                                    <w:sz w:val="19"/>
                                    <w:szCs w:val="19"/>
                                  </w:rPr>
                                  <w:t>выполнением</w:t>
                                </w:r>
                                <w:r w:rsidRPr="00122E83">
                                  <w:rPr>
                                    <w:rFonts w:ascii="Consolas" w:eastAsiaTheme="minorHAnsi" w:hAnsi="Consolas" w:cs="Consolas"/>
                                    <w:color w:val="008000"/>
                                    <w:sz w:val="19"/>
                                    <w:szCs w:val="19"/>
                                    <w:lang w:val="en-US"/>
                                    <w:rPrChange w:id="1691" w:author="John Gil" w:date="2022-08-30T18:50:00Z">
                                      <w:rPr>
                                        <w:rFonts w:ascii="Consolas" w:eastAsiaTheme="minorHAnsi" w:hAnsi="Consolas" w:cs="Consolas"/>
                                        <w:color w:val="008000"/>
                                        <w:sz w:val="19"/>
                                        <w:szCs w:val="19"/>
                                      </w:rPr>
                                    </w:rPrChange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Consolas" w:eastAsiaTheme="minorHAnsi" w:hAnsi="Consolas" w:cs="Consolas"/>
                                    <w:color w:val="008000"/>
                                    <w:sz w:val="19"/>
                                    <w:szCs w:val="19"/>
                                  </w:rPr>
                                  <w:t>итерации</w:t>
                                </w:r>
                              </w:ins>
                            </w:p>
                            <w:p w14:paraId="7204AE5B" w14:textId="77777777" w:rsidR="00122E83" w:rsidRPr="00122E83" w:rsidRDefault="00122E83" w:rsidP="00122E83">
                              <w:pPr>
                                <w:widowControl/>
                                <w:adjustRightInd w:val="0"/>
                                <w:rPr>
                                  <w:ins w:id="1692" w:author="John Gil" w:date="2022-08-30T18:50:00Z"/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  <w:lang w:val="en-US"/>
                                  <w:rPrChange w:id="1693" w:author="John Gil" w:date="2022-08-30T18:50:00Z">
                                    <w:rPr>
                                      <w:ins w:id="1694" w:author="John Gil" w:date="2022-08-30T18:50:00Z"/>
                                      <w:rFonts w:ascii="Consolas" w:eastAsiaTheme="minorHAnsi" w:hAnsi="Consolas" w:cs="Consolas"/>
                                      <w:color w:val="000000"/>
                                      <w:sz w:val="19"/>
                                      <w:szCs w:val="19"/>
                                    </w:rPr>
                                  </w:rPrChange>
                                </w:rPr>
                              </w:pPr>
                              <w:ins w:id="1695" w:author="John Gil" w:date="2022-08-30T18:50:00Z">
                                <w:r w:rsidRPr="00122E83"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  <w:lang w:val="en-US"/>
                                    <w:rPrChange w:id="1696" w:author="John Gil" w:date="2022-08-30T18:50:00Z">
                                      <w:rPr>
                                        <w:rFonts w:ascii="Consolas" w:eastAsiaTheme="minorHAnsi" w:hAnsi="Consolas" w:cs="Consolas"/>
                                        <w:color w:val="000000"/>
                                        <w:sz w:val="19"/>
                                        <w:szCs w:val="19"/>
                                      </w:rPr>
                                    </w:rPrChange>
                                  </w:rPr>
                                  <w:t xml:space="preserve">        </w:t>
                                </w:r>
                                <w:r w:rsidRPr="00122E83">
                                  <w:rPr>
                                    <w:rFonts w:ascii="Consolas" w:eastAsiaTheme="minorHAnsi" w:hAnsi="Consolas" w:cs="Consolas"/>
                                    <w:color w:val="0000FF"/>
                                    <w:sz w:val="19"/>
                                    <w:szCs w:val="19"/>
                                    <w:lang w:val="en-US"/>
                                    <w:rPrChange w:id="1697" w:author="John Gil" w:date="2022-08-30T18:50:00Z">
                                      <w:rPr>
                                        <w:rFonts w:ascii="Consolas" w:eastAsiaTheme="minorHAnsi" w:hAnsi="Consolas" w:cs="Consolas"/>
                                        <w:color w:val="0000FF"/>
                                        <w:sz w:val="19"/>
                                        <w:szCs w:val="19"/>
                                      </w:rPr>
                                    </w:rPrChange>
                                  </w:rPr>
                                  <w:t>auto</w:t>
                                </w:r>
                                <w:r w:rsidRPr="00122E83"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  <w:lang w:val="en-US"/>
                                    <w:rPrChange w:id="1698" w:author="John Gil" w:date="2022-08-30T18:50:00Z">
                                      <w:rPr>
                                        <w:rFonts w:ascii="Consolas" w:eastAsiaTheme="minorHAnsi" w:hAnsi="Consolas" w:cs="Consolas"/>
                                        <w:color w:val="000000"/>
                                        <w:sz w:val="19"/>
                                        <w:szCs w:val="19"/>
                                      </w:rPr>
                                    </w:rPrChange>
                                  </w:rPr>
                                  <w:t xml:space="preserve"> begin = std::chrono::</w:t>
                                </w:r>
                                <w:proofErr w:type="spellStart"/>
                                <w:r w:rsidRPr="00122E83">
                                  <w:rPr>
                                    <w:rFonts w:ascii="Consolas" w:eastAsiaTheme="minorHAnsi" w:hAnsi="Consolas" w:cs="Consolas"/>
                                    <w:color w:val="2B91AF"/>
                                    <w:sz w:val="19"/>
                                    <w:szCs w:val="19"/>
                                    <w:lang w:val="en-US"/>
                                    <w:rPrChange w:id="1699" w:author="John Gil" w:date="2022-08-30T18:50:00Z">
                                      <w:rPr>
                                        <w:rFonts w:ascii="Consolas" w:eastAsiaTheme="minorHAnsi" w:hAnsi="Consolas" w:cs="Consolas"/>
                                        <w:color w:val="2B91AF"/>
                                        <w:sz w:val="19"/>
                                        <w:szCs w:val="19"/>
                                      </w:rPr>
                                    </w:rPrChange>
                                  </w:rPr>
                                  <w:t>high_resolution_clock</w:t>
                                </w:r>
                                <w:proofErr w:type="spellEnd"/>
                                <w:r w:rsidRPr="00122E83"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  <w:lang w:val="en-US"/>
                                    <w:rPrChange w:id="1700" w:author="John Gil" w:date="2022-08-30T18:50:00Z">
                                      <w:rPr>
                                        <w:rFonts w:ascii="Consolas" w:eastAsiaTheme="minorHAnsi" w:hAnsi="Consolas" w:cs="Consolas"/>
                                        <w:color w:val="000000"/>
                                        <w:sz w:val="19"/>
                                        <w:szCs w:val="19"/>
                                      </w:rPr>
                                    </w:rPrChange>
                                  </w:rPr>
                                  <w:t>::now();</w:t>
                                </w:r>
                              </w:ins>
                            </w:p>
                            <w:p w14:paraId="38A1D045" w14:textId="77777777" w:rsidR="00122E83" w:rsidRPr="00122E83" w:rsidRDefault="00122E83" w:rsidP="00122E83">
                              <w:pPr>
                                <w:widowControl/>
                                <w:adjustRightInd w:val="0"/>
                                <w:rPr>
                                  <w:ins w:id="1701" w:author="John Gil" w:date="2022-08-30T18:50:00Z"/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  <w:lang w:val="en-US"/>
                                  <w:rPrChange w:id="1702" w:author="John Gil" w:date="2022-08-30T18:50:00Z">
                                    <w:rPr>
                                      <w:ins w:id="1703" w:author="John Gil" w:date="2022-08-30T18:50:00Z"/>
                                      <w:rFonts w:ascii="Consolas" w:eastAsiaTheme="minorHAnsi" w:hAnsi="Consolas" w:cs="Consolas"/>
                                      <w:color w:val="000000"/>
                                      <w:sz w:val="19"/>
                                      <w:szCs w:val="19"/>
                                    </w:rPr>
                                  </w:rPrChange>
                                </w:rPr>
                              </w:pPr>
                            </w:p>
                            <w:p w14:paraId="32BFC09B" w14:textId="77777777" w:rsidR="00122E83" w:rsidRPr="00122E83" w:rsidRDefault="00122E83" w:rsidP="00122E83">
                              <w:pPr>
                                <w:widowControl/>
                                <w:adjustRightInd w:val="0"/>
                                <w:rPr>
                                  <w:ins w:id="1704" w:author="John Gil" w:date="2022-08-30T18:50:00Z"/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  <w:lang w:val="en-US"/>
                                  <w:rPrChange w:id="1705" w:author="John Gil" w:date="2022-08-30T18:50:00Z">
                                    <w:rPr>
                                      <w:ins w:id="1706" w:author="John Gil" w:date="2022-08-30T18:50:00Z"/>
                                      <w:rFonts w:ascii="Consolas" w:eastAsiaTheme="minorHAnsi" w:hAnsi="Consolas" w:cs="Consolas"/>
                                      <w:color w:val="000000"/>
                                      <w:sz w:val="19"/>
                                      <w:szCs w:val="19"/>
                                    </w:rPr>
                                  </w:rPrChange>
                                </w:rPr>
                              </w:pPr>
                              <w:ins w:id="1707" w:author="John Gil" w:date="2022-08-30T18:50:00Z">
                                <w:r w:rsidRPr="00122E83"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  <w:lang w:val="en-US"/>
                                    <w:rPrChange w:id="1708" w:author="John Gil" w:date="2022-08-30T18:50:00Z">
                                      <w:rPr>
                                        <w:rFonts w:ascii="Consolas" w:eastAsiaTheme="minorHAnsi" w:hAnsi="Consolas" w:cs="Consolas"/>
                                        <w:color w:val="000000"/>
                                        <w:sz w:val="19"/>
                                        <w:szCs w:val="19"/>
                                      </w:rPr>
                                    </w:rPrChange>
                                  </w:rPr>
                                  <w:t xml:space="preserve">        </w:t>
                                </w:r>
                                <w:proofErr w:type="spellStart"/>
                                <w:r w:rsidRPr="00122E83">
                                  <w:rPr>
                                    <w:rFonts w:ascii="Consolas" w:eastAsiaTheme="minorHAnsi" w:hAnsi="Consolas" w:cs="Consolas"/>
                                    <w:color w:val="6F008A"/>
                                    <w:sz w:val="19"/>
                                    <w:szCs w:val="19"/>
                                    <w:lang w:val="en-US"/>
                                    <w:rPrChange w:id="1709" w:author="John Gil" w:date="2022-08-30T18:50:00Z">
                                      <w:rPr>
                                        <w:rFonts w:ascii="Consolas" w:eastAsiaTheme="minorHAnsi" w:hAnsi="Consolas" w:cs="Consolas"/>
                                        <w:color w:val="6F008A"/>
                                        <w:sz w:val="19"/>
                                        <w:szCs w:val="19"/>
                                      </w:rPr>
                                    </w:rPrChange>
                                  </w:rPr>
                                  <w:t>glClear</w:t>
                                </w:r>
                                <w:proofErr w:type="spellEnd"/>
                                <w:r w:rsidRPr="00122E83"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  <w:lang w:val="en-US"/>
                                    <w:rPrChange w:id="1710" w:author="John Gil" w:date="2022-08-30T18:50:00Z">
                                      <w:rPr>
                                        <w:rFonts w:ascii="Consolas" w:eastAsiaTheme="minorHAnsi" w:hAnsi="Consolas" w:cs="Consolas"/>
                                        <w:color w:val="000000"/>
                                        <w:sz w:val="19"/>
                                        <w:szCs w:val="19"/>
                                      </w:rPr>
                                    </w:rPrChange>
                                  </w:rPr>
                                  <w:t>(</w:t>
                                </w:r>
                                <w:r w:rsidRPr="00122E83">
                                  <w:rPr>
                                    <w:rFonts w:ascii="Consolas" w:eastAsiaTheme="minorHAnsi" w:hAnsi="Consolas" w:cs="Consolas"/>
                                    <w:color w:val="6F008A"/>
                                    <w:sz w:val="19"/>
                                    <w:szCs w:val="19"/>
                                    <w:lang w:val="en-US"/>
                                    <w:rPrChange w:id="1711" w:author="John Gil" w:date="2022-08-30T18:50:00Z">
                                      <w:rPr>
                                        <w:rFonts w:ascii="Consolas" w:eastAsiaTheme="minorHAnsi" w:hAnsi="Consolas" w:cs="Consolas"/>
                                        <w:color w:val="6F008A"/>
                                        <w:sz w:val="19"/>
                                        <w:szCs w:val="19"/>
                                      </w:rPr>
                                    </w:rPrChange>
                                  </w:rPr>
                                  <w:t>GL_COLOR_BUFFER_BIT</w:t>
                                </w:r>
                                <w:r w:rsidRPr="00122E83"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  <w:lang w:val="en-US"/>
                                    <w:rPrChange w:id="1712" w:author="John Gil" w:date="2022-08-30T18:50:00Z">
                                      <w:rPr>
                                        <w:rFonts w:ascii="Consolas" w:eastAsiaTheme="minorHAnsi" w:hAnsi="Consolas" w:cs="Consolas"/>
                                        <w:color w:val="000000"/>
                                        <w:sz w:val="19"/>
                                        <w:szCs w:val="19"/>
                                      </w:rPr>
                                    </w:rPrChange>
                                  </w:rPr>
                                  <w:t xml:space="preserve">);       </w:t>
                                </w:r>
                                <w:r w:rsidRPr="00122E83">
                                  <w:rPr>
                                    <w:rFonts w:ascii="Consolas" w:eastAsiaTheme="minorHAnsi" w:hAnsi="Consolas" w:cs="Consolas"/>
                                    <w:color w:val="008000"/>
                                    <w:sz w:val="19"/>
                                    <w:szCs w:val="19"/>
                                    <w:lang w:val="en-US"/>
                                    <w:rPrChange w:id="1713" w:author="John Gil" w:date="2022-08-30T18:50:00Z">
                                      <w:rPr>
                                        <w:rFonts w:ascii="Consolas" w:eastAsiaTheme="minorHAnsi" w:hAnsi="Consolas" w:cs="Consolas"/>
                                        <w:color w:val="008000"/>
                                        <w:sz w:val="19"/>
                                        <w:szCs w:val="19"/>
                                      </w:rPr>
                                    </w:rPrChange>
                                  </w:rPr>
                                  <w:t>//</w:t>
                                </w:r>
                                <w:r>
                                  <w:rPr>
                                    <w:rFonts w:ascii="Consolas" w:eastAsiaTheme="minorHAnsi" w:hAnsi="Consolas" w:cs="Consolas"/>
                                    <w:color w:val="008000"/>
                                    <w:sz w:val="19"/>
                                    <w:szCs w:val="19"/>
                                  </w:rPr>
                                  <w:t>Очистить</w:t>
                                </w:r>
                                <w:r w:rsidRPr="00122E83">
                                  <w:rPr>
                                    <w:rFonts w:ascii="Consolas" w:eastAsiaTheme="minorHAnsi" w:hAnsi="Consolas" w:cs="Consolas"/>
                                    <w:color w:val="008000"/>
                                    <w:sz w:val="19"/>
                                    <w:szCs w:val="19"/>
                                    <w:lang w:val="en-US"/>
                                    <w:rPrChange w:id="1714" w:author="John Gil" w:date="2022-08-30T18:50:00Z">
                                      <w:rPr>
                                        <w:rFonts w:ascii="Consolas" w:eastAsiaTheme="minorHAnsi" w:hAnsi="Consolas" w:cs="Consolas"/>
                                        <w:color w:val="008000"/>
                                        <w:sz w:val="19"/>
                                        <w:szCs w:val="19"/>
                                      </w:rPr>
                                    </w:rPrChange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Consolas" w:eastAsiaTheme="minorHAnsi" w:hAnsi="Consolas" w:cs="Consolas"/>
                                    <w:color w:val="008000"/>
                                    <w:sz w:val="19"/>
                                    <w:szCs w:val="19"/>
                                  </w:rPr>
                                  <w:t>экран</w:t>
                                </w:r>
                              </w:ins>
                            </w:p>
                            <w:p w14:paraId="014CD679" w14:textId="77777777" w:rsidR="00122E83" w:rsidRPr="00122E83" w:rsidRDefault="00122E83" w:rsidP="00122E83">
                              <w:pPr>
                                <w:widowControl/>
                                <w:adjustRightInd w:val="0"/>
                                <w:rPr>
                                  <w:ins w:id="1715" w:author="John Gil" w:date="2022-08-30T18:50:00Z"/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  <w:lang w:val="en-US"/>
                                  <w:rPrChange w:id="1716" w:author="John Gil" w:date="2022-08-30T18:50:00Z">
                                    <w:rPr>
                                      <w:ins w:id="1717" w:author="John Gil" w:date="2022-08-30T18:50:00Z"/>
                                      <w:rFonts w:ascii="Consolas" w:eastAsiaTheme="minorHAnsi" w:hAnsi="Consolas" w:cs="Consolas"/>
                                      <w:color w:val="000000"/>
                                      <w:sz w:val="19"/>
                                      <w:szCs w:val="19"/>
                                    </w:rPr>
                                  </w:rPrChange>
                                </w:rPr>
                              </w:pPr>
                              <w:ins w:id="1718" w:author="John Gil" w:date="2022-08-30T18:50:00Z">
                                <w:r w:rsidRPr="00122E83"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  <w:lang w:val="en-US"/>
                                    <w:rPrChange w:id="1719" w:author="John Gil" w:date="2022-08-30T18:50:00Z">
                                      <w:rPr>
                                        <w:rFonts w:ascii="Consolas" w:eastAsiaTheme="minorHAnsi" w:hAnsi="Consolas" w:cs="Consolas"/>
                                        <w:color w:val="000000"/>
                                        <w:sz w:val="19"/>
                                        <w:szCs w:val="19"/>
                                      </w:rPr>
                                    </w:rPrChange>
                                  </w:rPr>
                                  <w:t xml:space="preserve">        </w:t>
                                </w:r>
                                <w:proofErr w:type="spellStart"/>
                                <w:r w:rsidRPr="00122E83">
                                  <w:rPr>
                                    <w:rFonts w:ascii="Consolas" w:eastAsiaTheme="minorHAnsi" w:hAnsi="Consolas" w:cs="Consolas"/>
                                    <w:color w:val="6F008A"/>
                                    <w:sz w:val="19"/>
                                    <w:szCs w:val="19"/>
                                    <w:lang w:val="en-US"/>
                                    <w:rPrChange w:id="1720" w:author="John Gil" w:date="2022-08-30T18:50:00Z">
                                      <w:rPr>
                                        <w:rFonts w:ascii="Consolas" w:eastAsiaTheme="minorHAnsi" w:hAnsi="Consolas" w:cs="Consolas"/>
                                        <w:color w:val="6F008A"/>
                                        <w:sz w:val="19"/>
                                        <w:szCs w:val="19"/>
                                      </w:rPr>
                                    </w:rPrChange>
                                  </w:rPr>
                                  <w:t>glClearColor</w:t>
                                </w:r>
                                <w:proofErr w:type="spellEnd"/>
                                <w:r w:rsidRPr="00122E83"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  <w:lang w:val="en-US"/>
                                    <w:rPrChange w:id="1721" w:author="John Gil" w:date="2022-08-30T18:50:00Z">
                                      <w:rPr>
                                        <w:rFonts w:ascii="Consolas" w:eastAsiaTheme="minorHAnsi" w:hAnsi="Consolas" w:cs="Consolas"/>
                                        <w:color w:val="000000"/>
                                        <w:sz w:val="19"/>
                                        <w:szCs w:val="19"/>
                                      </w:rPr>
                                    </w:rPrChange>
                                  </w:rPr>
                                  <w:t xml:space="preserve">(0.3, 0.3, 0.3, 1.0f);  </w:t>
                                </w:r>
                                <w:r w:rsidRPr="00122E83">
                                  <w:rPr>
                                    <w:rFonts w:ascii="Consolas" w:eastAsiaTheme="minorHAnsi" w:hAnsi="Consolas" w:cs="Consolas"/>
                                    <w:color w:val="008000"/>
                                    <w:sz w:val="19"/>
                                    <w:szCs w:val="19"/>
                                    <w:lang w:val="en-US"/>
                                    <w:rPrChange w:id="1722" w:author="John Gil" w:date="2022-08-30T18:50:00Z">
                                      <w:rPr>
                                        <w:rFonts w:ascii="Consolas" w:eastAsiaTheme="minorHAnsi" w:hAnsi="Consolas" w:cs="Consolas"/>
                                        <w:color w:val="008000"/>
                                        <w:sz w:val="19"/>
                                        <w:szCs w:val="19"/>
                                      </w:rPr>
                                    </w:rPrChange>
                                  </w:rPr>
                                  <w:t>//</w:t>
                                </w:r>
                                <w:r>
                                  <w:rPr>
                                    <w:rFonts w:ascii="Consolas" w:eastAsiaTheme="minorHAnsi" w:hAnsi="Consolas" w:cs="Consolas"/>
                                    <w:color w:val="008000"/>
                                    <w:sz w:val="19"/>
                                    <w:szCs w:val="19"/>
                                  </w:rPr>
                                  <w:t>Цвет</w:t>
                                </w:r>
                                <w:r w:rsidRPr="00122E83">
                                  <w:rPr>
                                    <w:rFonts w:ascii="Consolas" w:eastAsiaTheme="minorHAnsi" w:hAnsi="Consolas" w:cs="Consolas"/>
                                    <w:color w:val="008000"/>
                                    <w:sz w:val="19"/>
                                    <w:szCs w:val="19"/>
                                    <w:lang w:val="en-US"/>
                                    <w:rPrChange w:id="1723" w:author="John Gil" w:date="2022-08-30T18:50:00Z">
                                      <w:rPr>
                                        <w:rFonts w:ascii="Consolas" w:eastAsiaTheme="minorHAnsi" w:hAnsi="Consolas" w:cs="Consolas"/>
                                        <w:color w:val="008000"/>
                                        <w:sz w:val="19"/>
                                        <w:szCs w:val="19"/>
                                      </w:rPr>
                                    </w:rPrChange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Consolas" w:eastAsiaTheme="minorHAnsi" w:hAnsi="Consolas" w:cs="Consolas"/>
                                    <w:color w:val="008000"/>
                                    <w:sz w:val="19"/>
                                    <w:szCs w:val="19"/>
                                  </w:rPr>
                                  <w:t>очистки</w:t>
                                </w:r>
                                <w:r w:rsidRPr="00122E83">
                                  <w:rPr>
                                    <w:rFonts w:ascii="Consolas" w:eastAsiaTheme="minorHAnsi" w:hAnsi="Consolas" w:cs="Consolas"/>
                                    <w:color w:val="008000"/>
                                    <w:sz w:val="19"/>
                                    <w:szCs w:val="19"/>
                                    <w:lang w:val="en-US"/>
                                    <w:rPrChange w:id="1724" w:author="John Gil" w:date="2022-08-30T18:50:00Z">
                                      <w:rPr>
                                        <w:rFonts w:ascii="Consolas" w:eastAsiaTheme="minorHAnsi" w:hAnsi="Consolas" w:cs="Consolas"/>
                                        <w:color w:val="008000"/>
                                        <w:sz w:val="19"/>
                                        <w:szCs w:val="19"/>
                                      </w:rPr>
                                    </w:rPrChange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Consolas" w:eastAsiaTheme="minorHAnsi" w:hAnsi="Consolas" w:cs="Consolas"/>
                                    <w:color w:val="008000"/>
                                    <w:sz w:val="19"/>
                                    <w:szCs w:val="19"/>
                                  </w:rPr>
                                  <w:t>экрана</w:t>
                                </w:r>
                              </w:ins>
                            </w:p>
                            <w:p w14:paraId="7BCCA377" w14:textId="77777777" w:rsidR="00122E83" w:rsidRPr="00122E83" w:rsidRDefault="00122E83" w:rsidP="00122E83">
                              <w:pPr>
                                <w:widowControl/>
                                <w:adjustRightInd w:val="0"/>
                                <w:rPr>
                                  <w:ins w:id="1725" w:author="John Gil" w:date="2022-08-30T18:50:00Z"/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  <w:lang w:val="en-US"/>
                                  <w:rPrChange w:id="1726" w:author="John Gil" w:date="2022-08-30T18:50:00Z">
                                    <w:rPr>
                                      <w:ins w:id="1727" w:author="John Gil" w:date="2022-08-30T18:50:00Z"/>
                                      <w:rFonts w:ascii="Consolas" w:eastAsiaTheme="minorHAnsi" w:hAnsi="Consolas" w:cs="Consolas"/>
                                      <w:color w:val="000000"/>
                                      <w:sz w:val="19"/>
                                      <w:szCs w:val="19"/>
                                    </w:rPr>
                                  </w:rPrChange>
                                </w:rPr>
                              </w:pPr>
                            </w:p>
                            <w:p w14:paraId="74A7FF52" w14:textId="77777777" w:rsidR="00122E83" w:rsidRPr="00122E83" w:rsidRDefault="00122E83" w:rsidP="00122E83">
                              <w:pPr>
                                <w:widowControl/>
                                <w:adjustRightInd w:val="0"/>
                                <w:rPr>
                                  <w:ins w:id="1728" w:author="John Gil" w:date="2022-08-30T18:50:00Z"/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  <w:lang w:val="en-US"/>
                                  <w:rPrChange w:id="1729" w:author="John Gil" w:date="2022-08-30T18:50:00Z">
                                    <w:rPr>
                                      <w:ins w:id="1730" w:author="John Gil" w:date="2022-08-30T18:50:00Z"/>
                                      <w:rFonts w:ascii="Consolas" w:eastAsiaTheme="minorHAnsi" w:hAnsi="Consolas" w:cs="Consolas"/>
                                      <w:color w:val="000000"/>
                                      <w:sz w:val="19"/>
                                      <w:szCs w:val="19"/>
                                    </w:rPr>
                                  </w:rPrChange>
                                </w:rPr>
                              </w:pPr>
                              <w:ins w:id="1731" w:author="John Gil" w:date="2022-08-30T18:50:00Z">
                                <w:r w:rsidRPr="00122E83"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  <w:lang w:val="en-US"/>
                                    <w:rPrChange w:id="1732" w:author="John Gil" w:date="2022-08-30T18:50:00Z">
                                      <w:rPr>
                                        <w:rFonts w:ascii="Consolas" w:eastAsiaTheme="minorHAnsi" w:hAnsi="Consolas" w:cs="Consolas"/>
                                        <w:color w:val="000000"/>
                                        <w:sz w:val="19"/>
                                        <w:szCs w:val="19"/>
                                      </w:rPr>
                                    </w:rPrChange>
                                  </w:rPr>
                                  <w:t xml:space="preserve">        </w:t>
                                </w:r>
                                <w:proofErr w:type="spellStart"/>
                                <w:r w:rsidRPr="00122E83">
                                  <w:rPr>
                                    <w:rFonts w:ascii="Consolas" w:eastAsiaTheme="minorHAnsi" w:hAnsi="Consolas" w:cs="Consolas"/>
                                    <w:color w:val="6F008A"/>
                                    <w:sz w:val="19"/>
                                    <w:szCs w:val="19"/>
                                    <w:lang w:val="en-US"/>
                                    <w:rPrChange w:id="1733" w:author="John Gil" w:date="2022-08-30T18:50:00Z">
                                      <w:rPr>
                                        <w:rFonts w:ascii="Consolas" w:eastAsiaTheme="minorHAnsi" w:hAnsi="Consolas" w:cs="Consolas"/>
                                        <w:color w:val="6F008A"/>
                                        <w:sz w:val="19"/>
                                        <w:szCs w:val="19"/>
                                      </w:rPr>
                                    </w:rPrChange>
                                  </w:rPr>
                                  <w:t>glUseProgram</w:t>
                                </w:r>
                                <w:proofErr w:type="spellEnd"/>
                                <w:r w:rsidRPr="00122E83"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  <w:lang w:val="en-US"/>
                                    <w:rPrChange w:id="1734" w:author="John Gil" w:date="2022-08-30T18:50:00Z">
                                      <w:rPr>
                                        <w:rFonts w:ascii="Consolas" w:eastAsiaTheme="minorHAnsi" w:hAnsi="Consolas" w:cs="Consolas"/>
                                        <w:color w:val="000000"/>
                                        <w:sz w:val="19"/>
                                        <w:szCs w:val="19"/>
                                      </w:rPr>
                                    </w:rPrChange>
                                  </w:rPr>
                                  <w:t xml:space="preserve">(program);                </w:t>
                                </w:r>
                                <w:r w:rsidRPr="00122E83">
                                  <w:rPr>
                                    <w:rFonts w:ascii="Consolas" w:eastAsiaTheme="minorHAnsi" w:hAnsi="Consolas" w:cs="Consolas"/>
                                    <w:color w:val="008000"/>
                                    <w:sz w:val="19"/>
                                    <w:szCs w:val="19"/>
                                    <w:lang w:val="en-US"/>
                                    <w:rPrChange w:id="1735" w:author="John Gil" w:date="2022-08-30T18:50:00Z">
                                      <w:rPr>
                                        <w:rFonts w:ascii="Consolas" w:eastAsiaTheme="minorHAnsi" w:hAnsi="Consolas" w:cs="Consolas"/>
                                        <w:color w:val="008000"/>
                                        <w:sz w:val="19"/>
                                        <w:szCs w:val="19"/>
                                      </w:rPr>
                                    </w:rPrChange>
                                  </w:rPr>
                                  <w:t>//</w:t>
                                </w:r>
                                <w:r>
                                  <w:rPr>
                                    <w:rFonts w:ascii="Consolas" w:eastAsiaTheme="minorHAnsi" w:hAnsi="Consolas" w:cs="Consolas"/>
                                    <w:color w:val="008000"/>
                                    <w:sz w:val="19"/>
                                    <w:szCs w:val="19"/>
                                  </w:rPr>
                                  <w:t>Выбираем</w:t>
                                </w:r>
                                <w:r w:rsidRPr="00122E83">
                                  <w:rPr>
                                    <w:rFonts w:ascii="Consolas" w:eastAsiaTheme="minorHAnsi" w:hAnsi="Consolas" w:cs="Consolas"/>
                                    <w:color w:val="008000"/>
                                    <w:sz w:val="19"/>
                                    <w:szCs w:val="19"/>
                                    <w:lang w:val="en-US"/>
                                    <w:rPrChange w:id="1736" w:author="John Gil" w:date="2022-08-30T18:50:00Z">
                                      <w:rPr>
                                        <w:rFonts w:ascii="Consolas" w:eastAsiaTheme="minorHAnsi" w:hAnsi="Consolas" w:cs="Consolas"/>
                                        <w:color w:val="008000"/>
                                        <w:sz w:val="19"/>
                                        <w:szCs w:val="19"/>
                                      </w:rPr>
                                    </w:rPrChange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Consolas" w:eastAsiaTheme="minorHAnsi" w:hAnsi="Consolas" w:cs="Consolas"/>
                                    <w:color w:val="008000"/>
                                    <w:sz w:val="19"/>
                                    <w:szCs w:val="19"/>
                                  </w:rPr>
                                  <w:t>активную</w:t>
                                </w:r>
                                <w:r w:rsidRPr="00122E83">
                                  <w:rPr>
                                    <w:rFonts w:ascii="Consolas" w:eastAsiaTheme="minorHAnsi" w:hAnsi="Consolas" w:cs="Consolas"/>
                                    <w:color w:val="008000"/>
                                    <w:sz w:val="19"/>
                                    <w:szCs w:val="19"/>
                                    <w:lang w:val="en-US"/>
                                    <w:rPrChange w:id="1737" w:author="John Gil" w:date="2022-08-30T18:50:00Z">
                                      <w:rPr>
                                        <w:rFonts w:ascii="Consolas" w:eastAsiaTheme="minorHAnsi" w:hAnsi="Consolas" w:cs="Consolas"/>
                                        <w:color w:val="008000"/>
                                        <w:sz w:val="19"/>
                                        <w:szCs w:val="19"/>
                                      </w:rPr>
                                    </w:rPrChange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Consolas" w:eastAsiaTheme="minorHAnsi" w:hAnsi="Consolas" w:cs="Consolas"/>
                                    <w:color w:val="008000"/>
                                    <w:sz w:val="19"/>
                                    <w:szCs w:val="19"/>
                                  </w:rPr>
                                  <w:t>программу</w:t>
                                </w:r>
                              </w:ins>
                            </w:p>
                            <w:p w14:paraId="6BFAD22A" w14:textId="77777777" w:rsidR="00122E83" w:rsidRPr="00122E83" w:rsidRDefault="00122E83" w:rsidP="00122E83">
                              <w:pPr>
                                <w:widowControl/>
                                <w:adjustRightInd w:val="0"/>
                                <w:rPr>
                                  <w:ins w:id="1738" w:author="John Gil" w:date="2022-08-30T18:50:00Z"/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  <w:lang w:val="en-US"/>
                                  <w:rPrChange w:id="1739" w:author="John Gil" w:date="2022-08-30T18:50:00Z">
                                    <w:rPr>
                                      <w:ins w:id="1740" w:author="John Gil" w:date="2022-08-30T18:50:00Z"/>
                                      <w:rFonts w:ascii="Consolas" w:eastAsiaTheme="minorHAnsi" w:hAnsi="Consolas" w:cs="Consolas"/>
                                      <w:color w:val="000000"/>
                                      <w:sz w:val="19"/>
                                      <w:szCs w:val="19"/>
                                    </w:rPr>
                                  </w:rPrChange>
                                </w:rPr>
                              </w:pPr>
                              <w:ins w:id="1741" w:author="John Gil" w:date="2022-08-30T18:50:00Z">
                                <w:r w:rsidRPr="00122E83"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  <w:lang w:val="en-US"/>
                                    <w:rPrChange w:id="1742" w:author="John Gil" w:date="2022-08-30T18:50:00Z">
                                      <w:rPr>
                                        <w:rFonts w:ascii="Consolas" w:eastAsiaTheme="minorHAnsi" w:hAnsi="Consolas" w:cs="Consolas"/>
                                        <w:color w:val="000000"/>
                                        <w:sz w:val="19"/>
                                        <w:szCs w:val="19"/>
                                      </w:rPr>
                                    </w:rPrChange>
                                  </w:rPr>
                                  <w:t xml:space="preserve">        </w:t>
                                </w:r>
                                <w:proofErr w:type="spellStart"/>
                                <w:r w:rsidRPr="00122E83">
                                  <w:rPr>
                                    <w:rFonts w:ascii="Consolas" w:eastAsiaTheme="minorHAnsi" w:hAnsi="Consolas" w:cs="Consolas"/>
                                    <w:color w:val="6F008A"/>
                                    <w:sz w:val="19"/>
                                    <w:szCs w:val="19"/>
                                    <w:lang w:val="en-US"/>
                                    <w:rPrChange w:id="1743" w:author="John Gil" w:date="2022-08-30T18:50:00Z">
                                      <w:rPr>
                                        <w:rFonts w:ascii="Consolas" w:eastAsiaTheme="minorHAnsi" w:hAnsi="Consolas" w:cs="Consolas"/>
                                        <w:color w:val="6F008A"/>
                                        <w:sz w:val="19"/>
                                        <w:szCs w:val="19"/>
                                      </w:rPr>
                                    </w:rPrChange>
                                  </w:rPr>
                                  <w:t>glBindTexture</w:t>
                                </w:r>
                                <w:proofErr w:type="spellEnd"/>
                                <w:r w:rsidRPr="00122E83"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  <w:lang w:val="en-US"/>
                                    <w:rPrChange w:id="1744" w:author="John Gil" w:date="2022-08-30T18:50:00Z">
                                      <w:rPr>
                                        <w:rFonts w:ascii="Consolas" w:eastAsiaTheme="minorHAnsi" w:hAnsi="Consolas" w:cs="Consolas"/>
                                        <w:color w:val="000000"/>
                                        <w:sz w:val="19"/>
                                        <w:szCs w:val="19"/>
                                      </w:rPr>
                                    </w:rPrChange>
                                  </w:rPr>
                                  <w:t>(</w:t>
                                </w:r>
                                <w:r w:rsidRPr="00122E83">
                                  <w:rPr>
                                    <w:rFonts w:ascii="Consolas" w:eastAsiaTheme="minorHAnsi" w:hAnsi="Consolas" w:cs="Consolas"/>
                                    <w:color w:val="6F008A"/>
                                    <w:sz w:val="19"/>
                                    <w:szCs w:val="19"/>
                                    <w:lang w:val="en-US"/>
                                    <w:rPrChange w:id="1745" w:author="John Gil" w:date="2022-08-30T18:50:00Z">
                                      <w:rPr>
                                        <w:rFonts w:ascii="Consolas" w:eastAsiaTheme="minorHAnsi" w:hAnsi="Consolas" w:cs="Consolas"/>
                                        <w:color w:val="6F008A"/>
                                        <w:sz w:val="19"/>
                                        <w:szCs w:val="19"/>
                                      </w:rPr>
                                    </w:rPrChange>
                                  </w:rPr>
                                  <w:t>GL_TEXTURE_2D</w:t>
                                </w:r>
                                <w:r w:rsidRPr="00122E83"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  <w:lang w:val="en-US"/>
                                    <w:rPrChange w:id="1746" w:author="John Gil" w:date="2022-08-30T18:50:00Z">
                                      <w:rPr>
                                        <w:rFonts w:ascii="Consolas" w:eastAsiaTheme="minorHAnsi" w:hAnsi="Consolas" w:cs="Consolas"/>
                                        <w:color w:val="000000"/>
                                        <w:sz w:val="19"/>
                                        <w:szCs w:val="19"/>
                                      </w:rPr>
                                    </w:rPrChange>
                                  </w:rPr>
                                  <w:t>, texture);</w:t>
                                </w:r>
                                <w:r w:rsidRPr="00122E83">
                                  <w:rPr>
                                    <w:rFonts w:ascii="Consolas" w:eastAsiaTheme="minorHAnsi" w:hAnsi="Consolas" w:cs="Consolas"/>
                                    <w:color w:val="008000"/>
                                    <w:sz w:val="19"/>
                                    <w:szCs w:val="19"/>
                                    <w:lang w:val="en-US"/>
                                    <w:rPrChange w:id="1747" w:author="John Gil" w:date="2022-08-30T18:50:00Z">
                                      <w:rPr>
                                        <w:rFonts w:ascii="Consolas" w:eastAsiaTheme="minorHAnsi" w:hAnsi="Consolas" w:cs="Consolas"/>
                                        <w:color w:val="008000"/>
                                        <w:sz w:val="19"/>
                                        <w:szCs w:val="19"/>
                                      </w:rPr>
                                    </w:rPrChange>
                                  </w:rPr>
                                  <w:t>//</w:t>
                                </w:r>
                                <w:r>
                                  <w:rPr>
                                    <w:rFonts w:ascii="Consolas" w:eastAsiaTheme="minorHAnsi" w:hAnsi="Consolas" w:cs="Consolas"/>
                                    <w:color w:val="008000"/>
                                    <w:sz w:val="19"/>
                                    <w:szCs w:val="19"/>
                                  </w:rPr>
                                  <w:t>Выбрать</w:t>
                                </w:r>
                                <w:r w:rsidRPr="00122E83">
                                  <w:rPr>
                                    <w:rFonts w:ascii="Consolas" w:eastAsiaTheme="minorHAnsi" w:hAnsi="Consolas" w:cs="Consolas"/>
                                    <w:color w:val="008000"/>
                                    <w:sz w:val="19"/>
                                    <w:szCs w:val="19"/>
                                    <w:lang w:val="en-US"/>
                                    <w:rPrChange w:id="1748" w:author="John Gil" w:date="2022-08-30T18:50:00Z">
                                      <w:rPr>
                                        <w:rFonts w:ascii="Consolas" w:eastAsiaTheme="minorHAnsi" w:hAnsi="Consolas" w:cs="Consolas"/>
                                        <w:color w:val="008000"/>
                                        <w:sz w:val="19"/>
                                        <w:szCs w:val="19"/>
                                      </w:rPr>
                                    </w:rPrChange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Consolas" w:eastAsiaTheme="minorHAnsi" w:hAnsi="Consolas" w:cs="Consolas"/>
                                    <w:color w:val="008000"/>
                                    <w:sz w:val="19"/>
                                    <w:szCs w:val="19"/>
                                  </w:rPr>
                                  <w:t>активную</w:t>
                                </w:r>
                                <w:r w:rsidRPr="00122E83">
                                  <w:rPr>
                                    <w:rFonts w:ascii="Consolas" w:eastAsiaTheme="minorHAnsi" w:hAnsi="Consolas" w:cs="Consolas"/>
                                    <w:color w:val="008000"/>
                                    <w:sz w:val="19"/>
                                    <w:szCs w:val="19"/>
                                    <w:lang w:val="en-US"/>
                                    <w:rPrChange w:id="1749" w:author="John Gil" w:date="2022-08-30T18:50:00Z">
                                      <w:rPr>
                                        <w:rFonts w:ascii="Consolas" w:eastAsiaTheme="minorHAnsi" w:hAnsi="Consolas" w:cs="Consolas"/>
                                        <w:color w:val="008000"/>
                                        <w:sz w:val="19"/>
                                        <w:szCs w:val="19"/>
                                      </w:rPr>
                                    </w:rPrChange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Consolas" w:eastAsiaTheme="minorHAnsi" w:hAnsi="Consolas" w:cs="Consolas"/>
                                    <w:color w:val="008000"/>
                                    <w:sz w:val="19"/>
                                    <w:szCs w:val="19"/>
                                  </w:rPr>
                                  <w:t>текстуру</w:t>
                                </w:r>
                              </w:ins>
                            </w:p>
                            <w:p w14:paraId="105D8C52" w14:textId="77777777" w:rsidR="00122E83" w:rsidRDefault="00122E83" w:rsidP="00122E83">
                              <w:pPr>
                                <w:widowControl/>
                                <w:adjustRightInd w:val="0"/>
                                <w:rPr>
                                  <w:ins w:id="1750" w:author="John Gil" w:date="2022-08-30T18:50:00Z"/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</w:pPr>
                              <w:ins w:id="1751" w:author="John Gil" w:date="2022-08-30T18:50:00Z">
                                <w:r w:rsidRPr="00122E83"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  <w:lang w:val="en-US"/>
                                    <w:rPrChange w:id="1752" w:author="John Gil" w:date="2022-08-30T18:50:00Z">
                                      <w:rPr>
                                        <w:rFonts w:ascii="Consolas" w:eastAsiaTheme="minorHAnsi" w:hAnsi="Consolas" w:cs="Consolas"/>
                                        <w:color w:val="000000"/>
                                        <w:sz w:val="19"/>
                                        <w:szCs w:val="19"/>
                                      </w:rPr>
                                    </w:rPrChange>
                                  </w:rPr>
                                  <w:t xml:space="preserve">        </w:t>
                                </w:r>
                                <w:proofErr w:type="spellStart"/>
                                <w:r>
                                  <w:rPr>
                                    <w:rFonts w:ascii="Consolas" w:eastAsiaTheme="minorHAnsi" w:hAnsi="Consolas" w:cs="Consolas"/>
                                    <w:color w:val="6F008A"/>
                                    <w:sz w:val="19"/>
                                    <w:szCs w:val="19"/>
                                  </w:rPr>
                                  <w:t>glBindVertexArray</w:t>
                                </w:r>
                                <w:proofErr w:type="spellEnd"/>
                                <w:r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</w:rPr>
                                  <w:t>(</w:t>
                                </w:r>
                                <w:proofErr w:type="spellStart"/>
                                <w:r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</w:rPr>
                                  <w:t>vao</w:t>
                                </w:r>
                                <w:proofErr w:type="spellEnd"/>
                                <w:r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</w:rPr>
                                  <w:t xml:space="preserve">);               </w:t>
                                </w:r>
                                <w:r>
                                  <w:rPr>
                                    <w:rFonts w:ascii="Consolas" w:eastAsiaTheme="minorHAnsi" w:hAnsi="Consolas" w:cs="Consolas"/>
                                    <w:color w:val="008000"/>
                                    <w:sz w:val="19"/>
                                    <w:szCs w:val="19"/>
                                  </w:rPr>
                                  <w:t>//Выбираем активный массив вершин</w:t>
                                </w:r>
                              </w:ins>
                            </w:p>
                            <w:p w14:paraId="6FDCF164" w14:textId="77777777" w:rsidR="00122E83" w:rsidRDefault="00122E83" w:rsidP="00122E83">
                              <w:pPr>
                                <w:widowControl/>
                                <w:adjustRightInd w:val="0"/>
                                <w:rPr>
                                  <w:ins w:id="1753" w:author="John Gil" w:date="2022-08-30T18:50:00Z"/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</w:pPr>
                              <w:ins w:id="1754" w:author="John Gil" w:date="2022-08-30T18:50:00Z">
                                <w:r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</w:rPr>
                                  <w:t xml:space="preserve">        </w:t>
                                </w:r>
                                <w:proofErr w:type="spellStart"/>
                                <w:r>
                                  <w:rPr>
                                    <w:rFonts w:ascii="Consolas" w:eastAsiaTheme="minorHAnsi" w:hAnsi="Consolas" w:cs="Consolas"/>
                                    <w:color w:val="6F008A"/>
                                    <w:sz w:val="19"/>
                                    <w:szCs w:val="19"/>
                                  </w:rPr>
                                  <w:t>glDrawArrays</w:t>
                                </w:r>
                                <w:proofErr w:type="spellEnd"/>
                                <w:r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</w:rPr>
                                  <w:t>(</w:t>
                                </w:r>
                                <w:r>
                                  <w:rPr>
                                    <w:rFonts w:ascii="Consolas" w:eastAsiaTheme="minorHAnsi" w:hAnsi="Consolas" w:cs="Consolas"/>
                                    <w:color w:val="6F008A"/>
                                    <w:sz w:val="19"/>
                                    <w:szCs w:val="19"/>
                                  </w:rPr>
                                  <w:t>GL_TRIANGLES</w:t>
                                </w:r>
                                <w:r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</w:rPr>
                                  <w:t xml:space="preserve">, 0, 6);     </w:t>
                                </w:r>
                                <w:r>
                                  <w:rPr>
                                    <w:rFonts w:ascii="Consolas" w:eastAsiaTheme="minorHAnsi" w:hAnsi="Consolas" w:cs="Consolas"/>
                                    <w:color w:val="008000"/>
                                    <w:sz w:val="19"/>
                                    <w:szCs w:val="19"/>
                                  </w:rPr>
                                  <w:t>//Отрисовать шесть вершин</w:t>
                                </w:r>
                              </w:ins>
                            </w:p>
                            <w:p w14:paraId="7BF8D354" w14:textId="08251EDD" w:rsidR="00122E83" w:rsidRPr="00122E83" w:rsidRDefault="00122E83" w:rsidP="00122E83">
                              <w:pPr>
                                <w:widowControl/>
                                <w:adjustRightInd w:val="0"/>
                                <w:rPr>
                                  <w:ins w:id="1755" w:author="John Gil" w:date="2022-08-30T18:50:00Z"/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  <w:lang w:val="en-US"/>
                                  <w:rPrChange w:id="1756" w:author="John Gil" w:date="2022-08-30T18:50:00Z">
                                    <w:rPr>
                                      <w:ins w:id="1757" w:author="John Gil" w:date="2022-08-30T18:50:00Z"/>
                                      <w:rFonts w:ascii="Consolas" w:eastAsiaTheme="minorHAnsi" w:hAnsi="Consolas" w:cs="Consolas"/>
                                      <w:color w:val="000000"/>
                                      <w:sz w:val="19"/>
                                      <w:szCs w:val="19"/>
                                    </w:rPr>
                                  </w:rPrChange>
                                </w:rPr>
                              </w:pPr>
                              <w:ins w:id="1758" w:author="John Gil" w:date="2022-08-30T18:50:00Z">
                                <w:r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  <w:lang w:val="en-US"/>
                                  </w:rPr>
                                  <w:t>...</w:t>
                                </w:r>
                              </w:ins>
                            </w:p>
                            <w:p w14:paraId="13D02A9D" w14:textId="77777777" w:rsidR="00122E83" w:rsidRPr="00122E83" w:rsidRDefault="00122E83" w:rsidP="00122E83">
                              <w:pPr>
                                <w:widowControl/>
                                <w:adjustRightInd w:val="0"/>
                                <w:rPr>
                                  <w:ins w:id="1759" w:author="John Gil" w:date="2022-08-30T18:50:00Z"/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  <w:lang w:val="en-US"/>
                                  <w:rPrChange w:id="1760" w:author="John Gil" w:date="2022-08-30T18:50:00Z">
                                    <w:rPr>
                                      <w:ins w:id="1761" w:author="John Gil" w:date="2022-08-30T18:50:00Z"/>
                                      <w:rFonts w:ascii="Consolas" w:eastAsiaTheme="minorHAnsi" w:hAnsi="Consolas" w:cs="Consolas"/>
                                      <w:color w:val="000000"/>
                                      <w:sz w:val="19"/>
                                      <w:szCs w:val="19"/>
                                    </w:rPr>
                                  </w:rPrChange>
                                </w:rPr>
                              </w:pPr>
                            </w:p>
                            <w:p w14:paraId="29E934D8" w14:textId="72FA9F1D" w:rsidR="00122E83" w:rsidDel="00B229DC" w:rsidRDefault="00122E83">
                              <w:pPr>
                                <w:widowControl/>
                                <w:adjustRightInd w:val="0"/>
                                <w:rPr>
                                  <w:del w:id="1762" w:author="John Gil" w:date="2022-08-28T20:03:00Z"/>
                                  <w:rFonts w:ascii="Consolas" w:eastAsiaTheme="minorHAnsi" w:hAnsi="Consolas" w:cs="Consolas"/>
                                  <w:color w:val="A31515"/>
                                  <w:sz w:val="19"/>
                                  <w:szCs w:val="19"/>
                                </w:rPr>
                              </w:pPr>
                              <w:ins w:id="1763" w:author="John Gil" w:date="2022-08-30T18:50:00Z">
                                <w:r w:rsidRPr="00122E83"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  <w:lang w:val="en-US"/>
                                    <w:rPrChange w:id="1764" w:author="John Gil" w:date="2022-08-30T18:50:00Z">
                                      <w:rPr>
                                        <w:rFonts w:ascii="Consolas" w:eastAsiaTheme="minorHAnsi" w:hAnsi="Consolas" w:cs="Consolas"/>
                                        <w:color w:val="000000"/>
                                        <w:sz w:val="19"/>
                                        <w:szCs w:val="19"/>
                                      </w:rPr>
                                    </w:rPrChange>
                                  </w:rPr>
                                  <w:t xml:space="preserve">        </w:t>
                                </w:r>
                              </w:ins>
                              <w:del w:id="1765" w:author="John Gil" w:date="2022-08-28T20:03:00Z">
                                <w:r w:rsidRPr="00D56A0B" w:rsidDel="00D56A0B">
                                  <w:rPr>
                                    <w:rFonts w:ascii="Consolas" w:eastAsiaTheme="minorHAnsi" w:hAnsi="Consolas" w:cs="Consolas"/>
                                    <w:color w:val="A31515"/>
                                    <w:sz w:val="19"/>
                                    <w:szCs w:val="19"/>
                                    <w:rPrChange w:id="1766" w:author="John Gil" w:date="2022-08-28T20:03:00Z">
                                      <w:rPr>
                                        <w:rFonts w:ascii="Consolas" w:eastAsiaTheme="minorHAnsi" w:hAnsi="Consolas" w:cs="Consolas"/>
                                        <w:color w:val="A31515"/>
                                        <w:sz w:val="19"/>
                                        <w:szCs w:val="19"/>
                                        <w:lang w:val="en-US"/>
                                      </w:rPr>
                                    </w:rPrChange>
                                  </w:rPr>
                                  <w:delText>...</w:delText>
                                </w:r>
                              </w:del>
                            </w:p>
                            <w:p w14:paraId="729D024E" w14:textId="77777777" w:rsidR="00122E83" w:rsidDel="00D56A0B" w:rsidRDefault="00122E83">
                              <w:pPr>
                                <w:widowControl/>
                                <w:adjustRightInd w:val="0"/>
                                <w:rPr>
                                  <w:del w:id="1767" w:author="John Gil" w:date="2022-08-28T20:01:00Z"/>
                                  <w:rFonts w:ascii="Consolas" w:eastAsiaTheme="minorHAnsi" w:hAnsi="Consolas" w:cs="Consolas"/>
                                  <w:color w:val="A31515"/>
                                  <w:sz w:val="19"/>
                                  <w:szCs w:val="19"/>
                                </w:rPr>
                              </w:pPr>
                              <w:del w:id="1768" w:author="John Gil" w:date="2022-08-28T20:01:00Z">
                                <w:r w:rsidRPr="00CA778E" w:rsidDel="00D56A0B">
                                  <w:rPr>
                                    <w:rFonts w:ascii="Consolas" w:eastAsiaTheme="minorHAnsi" w:hAnsi="Consolas" w:cs="Consolas"/>
                                    <w:color w:val="A31515"/>
                                    <w:sz w:val="19"/>
                                    <w:szCs w:val="19"/>
                                    <w:lang w:val="en-US"/>
                                  </w:rPr>
                                  <w:delText>layout(location = 2) in vec2 vUV;  //</w:delText>
                                </w:r>
                                <w:r w:rsidDel="00D56A0B">
                                  <w:rPr>
                                    <w:rFonts w:ascii="Consolas" w:eastAsiaTheme="minorHAnsi" w:hAnsi="Consolas" w:cs="Consolas"/>
                                    <w:color w:val="A31515"/>
                                    <w:sz w:val="19"/>
                                    <w:szCs w:val="19"/>
                                  </w:rPr>
                                  <w:delText>Цвет</w:delText>
                                </w:r>
                                <w:r w:rsidRPr="00CA778E" w:rsidDel="00D56A0B">
                                  <w:rPr>
                                    <w:rFonts w:ascii="Consolas" w:eastAsiaTheme="minorHAnsi" w:hAnsi="Consolas" w:cs="Consolas"/>
                                    <w:color w:val="A31515"/>
                                    <w:sz w:val="19"/>
                                    <w:szCs w:val="19"/>
                                    <w:lang w:val="en-US"/>
                                  </w:rPr>
                                  <w:delText xml:space="preserve"> </w:delText>
                                </w:r>
                                <w:r w:rsidDel="00D56A0B">
                                  <w:rPr>
                                    <w:rFonts w:ascii="Consolas" w:eastAsiaTheme="minorHAnsi" w:hAnsi="Consolas" w:cs="Consolas"/>
                                    <w:color w:val="A31515"/>
                                    <w:sz w:val="19"/>
                                    <w:szCs w:val="19"/>
                                  </w:rPr>
                                  <w:delText>вершины</w:delText>
                                </w:r>
                                <w:r w:rsidRPr="00CA778E" w:rsidDel="00D56A0B">
                                  <w:rPr>
                                    <w:rFonts w:ascii="Consolas" w:eastAsiaTheme="minorHAnsi" w:hAnsi="Consolas" w:cs="Consolas"/>
                                    <w:color w:val="A31515"/>
                                    <w:sz w:val="19"/>
                                    <w:szCs w:val="19"/>
                                    <w:lang w:val="en-US"/>
                                  </w:rPr>
                                  <w:delText xml:space="preserve"> </w:delText>
                                </w:r>
                                <w:r w:rsidDel="00D56A0B">
                                  <w:rPr>
                                    <w:rFonts w:ascii="Consolas" w:eastAsiaTheme="minorHAnsi" w:hAnsi="Consolas" w:cs="Consolas"/>
                                    <w:color w:val="A31515"/>
                                    <w:sz w:val="19"/>
                                    <w:szCs w:val="19"/>
                                  </w:rPr>
                                  <w:delText>примитива</w:delText>
                                </w:r>
                              </w:del>
                            </w:p>
                            <w:p w14:paraId="0C6E6140" w14:textId="77777777" w:rsidR="00122E83" w:rsidRPr="000A63D4" w:rsidDel="00D56A0B" w:rsidRDefault="00122E83">
                              <w:pPr>
                                <w:widowControl/>
                                <w:adjustRightInd w:val="0"/>
                                <w:rPr>
                                  <w:del w:id="1769" w:author="John Gil" w:date="2022-08-28T20:01:00Z"/>
                                  <w:rFonts w:ascii="Consolas" w:eastAsiaTheme="minorHAnsi" w:hAnsi="Consolas" w:cs="Consolas"/>
                                  <w:color w:val="A31515"/>
                                  <w:sz w:val="19"/>
                                  <w:szCs w:val="19"/>
                                  <w:rPrChange w:id="1770" w:author="John Gil" w:date="2022-08-28T20:00:00Z">
                                    <w:rPr>
                                      <w:del w:id="1771" w:author="John Gil" w:date="2022-08-28T20:01:00Z"/>
                                      <w:rFonts w:ascii="Consolas" w:eastAsiaTheme="minorHAnsi" w:hAnsi="Consolas" w:cs="Consolas"/>
                                      <w:color w:val="A31515"/>
                                      <w:sz w:val="19"/>
                                      <w:szCs w:val="19"/>
                                      <w:lang w:val="en-US"/>
                                    </w:rPr>
                                  </w:rPrChange>
                                </w:rPr>
                              </w:pPr>
                              <w:del w:id="1772" w:author="John Gil" w:date="2022-08-28T20:01:00Z">
                                <w:r w:rsidRPr="000A63D4" w:rsidDel="00D56A0B">
                                  <w:rPr>
                                    <w:rFonts w:ascii="Consolas" w:eastAsiaTheme="minorHAnsi" w:hAnsi="Consolas" w:cs="Consolas"/>
                                    <w:color w:val="A31515"/>
                                    <w:sz w:val="19"/>
                                    <w:szCs w:val="19"/>
                                    <w:rPrChange w:id="1773" w:author="John Gil" w:date="2022-08-28T20:00:00Z">
                                      <w:rPr>
                                        <w:rFonts w:ascii="Consolas" w:eastAsiaTheme="minorHAnsi" w:hAnsi="Consolas" w:cs="Consolas"/>
                                        <w:color w:val="A31515"/>
                                        <w:sz w:val="19"/>
                                        <w:szCs w:val="19"/>
                                        <w:lang w:val="en-US"/>
                                      </w:rPr>
                                    </w:rPrChange>
                                  </w:rPr>
                                  <w:delText>...</w:delText>
                                </w:r>
                              </w:del>
                            </w:p>
                            <w:p w14:paraId="019591EC" w14:textId="77777777" w:rsidR="00122E83" w:rsidDel="00D56A0B" w:rsidRDefault="00122E83">
                              <w:pPr>
                                <w:widowControl/>
                                <w:adjustRightInd w:val="0"/>
                                <w:rPr>
                                  <w:del w:id="1774" w:author="John Gil" w:date="2022-08-28T20:01:00Z"/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</w:pPr>
                              <w:del w:id="1775" w:author="John Gil" w:date="2022-08-28T20:01:00Z">
                                <w:r w:rsidRPr="000A63D4" w:rsidDel="00D56A0B">
                                  <w:rPr>
                                    <w:rFonts w:ascii="Consolas" w:eastAsiaTheme="minorHAnsi" w:hAnsi="Consolas" w:cs="Consolas"/>
                                    <w:color w:val="A31515"/>
                                    <w:sz w:val="19"/>
                                    <w:szCs w:val="19"/>
                                    <w:rPrChange w:id="1776" w:author="John Gil" w:date="2022-08-28T20:00:00Z">
                                      <w:rPr>
                                        <w:rFonts w:ascii="Consolas" w:eastAsiaTheme="minorHAnsi" w:hAnsi="Consolas" w:cs="Consolas"/>
                                        <w:color w:val="A31515"/>
                                        <w:sz w:val="19"/>
                                        <w:szCs w:val="19"/>
                                        <w:lang w:val="en-US"/>
                                      </w:rPr>
                                    </w:rPrChange>
                                  </w:rPr>
                                  <w:delText xml:space="preserve">    </w:delText>
                                </w:r>
                                <w:r w:rsidDel="00D56A0B">
                                  <w:rPr>
                                    <w:rFonts w:ascii="Consolas" w:eastAsiaTheme="minorHAnsi" w:hAnsi="Consolas" w:cs="Consolas"/>
                                    <w:color w:val="A31515"/>
                                    <w:sz w:val="19"/>
                                    <w:szCs w:val="19"/>
                                  </w:rPr>
                                  <w:delText>//Выходные данные вершинного шейдера</w:delText>
                                </w:r>
                              </w:del>
                            </w:p>
                            <w:p w14:paraId="620BAAA7" w14:textId="77777777" w:rsidR="00122E83" w:rsidDel="00D56A0B" w:rsidRDefault="00122E83">
                              <w:pPr>
                                <w:widowControl/>
                                <w:adjustRightInd w:val="0"/>
                                <w:rPr>
                                  <w:del w:id="1777" w:author="John Gil" w:date="2022-08-28T20:01:00Z"/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</w:pPr>
                              <w:del w:id="1778" w:author="John Gil" w:date="2022-08-28T20:01:00Z">
                                <w:r w:rsidDel="00D56A0B">
                                  <w:rPr>
                                    <w:rFonts w:ascii="Consolas" w:eastAsiaTheme="minorHAnsi" w:hAnsi="Consolas" w:cs="Consolas"/>
                                    <w:color w:val="A31515"/>
                                    <w:sz w:val="19"/>
                                    <w:szCs w:val="19"/>
                                  </w:rPr>
                                  <w:delText xml:space="preserve">    out VS_OUT{</w:delText>
                                </w:r>
                              </w:del>
                            </w:p>
                            <w:p w14:paraId="749EB10B" w14:textId="77777777" w:rsidR="00122E83" w:rsidRPr="00CA778E" w:rsidDel="00D56A0B" w:rsidRDefault="00122E83">
                              <w:pPr>
                                <w:widowControl/>
                                <w:adjustRightInd w:val="0"/>
                                <w:rPr>
                                  <w:del w:id="1779" w:author="John Gil" w:date="2022-08-28T20:01:00Z"/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  <w:lang w:val="en-US"/>
                                </w:rPr>
                              </w:pPr>
                              <w:del w:id="1780" w:author="John Gil" w:date="2022-08-28T20:01:00Z">
                                <w:r w:rsidDel="00D56A0B">
                                  <w:rPr>
                                    <w:rFonts w:ascii="Consolas" w:eastAsiaTheme="minorHAnsi" w:hAnsi="Consolas" w:cs="Consolas"/>
                                    <w:color w:val="A31515"/>
                                    <w:sz w:val="19"/>
                                    <w:szCs w:val="19"/>
                                  </w:rPr>
                                  <w:delText xml:space="preserve">        </w:delText>
                                </w:r>
                                <w:r w:rsidRPr="00CA778E" w:rsidDel="00D56A0B">
                                  <w:rPr>
                                    <w:rFonts w:ascii="Consolas" w:eastAsiaTheme="minorHAnsi" w:hAnsi="Consolas" w:cs="Consolas"/>
                                    <w:color w:val="A31515"/>
                                    <w:sz w:val="19"/>
                                    <w:szCs w:val="19"/>
                                    <w:lang w:val="en-US"/>
                                  </w:rPr>
                                  <w:delText>vec3 outColor;</w:delText>
                                </w:r>
                              </w:del>
                            </w:p>
                            <w:p w14:paraId="06FAD947" w14:textId="77777777" w:rsidR="00122E83" w:rsidRPr="00CA778E" w:rsidDel="00D56A0B" w:rsidRDefault="00122E83">
                              <w:pPr>
                                <w:widowControl/>
                                <w:adjustRightInd w:val="0"/>
                                <w:rPr>
                                  <w:del w:id="1781" w:author="John Gil" w:date="2022-08-28T20:01:00Z"/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  <w:lang w:val="en-US"/>
                                </w:rPr>
                              </w:pPr>
                              <w:del w:id="1782" w:author="John Gil" w:date="2022-08-28T20:01:00Z">
                                <w:r w:rsidRPr="00CA778E" w:rsidDel="00D56A0B">
                                  <w:rPr>
                                    <w:rFonts w:ascii="Consolas" w:eastAsiaTheme="minorHAnsi" w:hAnsi="Consolas" w:cs="Consolas"/>
                                    <w:color w:val="A31515"/>
                                    <w:sz w:val="19"/>
                                    <w:szCs w:val="19"/>
                                    <w:lang w:val="en-US"/>
                                  </w:rPr>
                                  <w:delText xml:space="preserve">        vec2 outUV;</w:delText>
                                </w:r>
                              </w:del>
                            </w:p>
                            <w:p w14:paraId="606E2A05" w14:textId="77777777" w:rsidR="00122E83" w:rsidRPr="00CA778E" w:rsidDel="00D56A0B" w:rsidRDefault="00122E83">
                              <w:pPr>
                                <w:widowControl/>
                                <w:adjustRightInd w:val="0"/>
                                <w:rPr>
                                  <w:del w:id="1783" w:author="John Gil" w:date="2022-08-28T20:01:00Z"/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  <w:lang w:val="en-US"/>
                                </w:rPr>
                              </w:pPr>
                              <w:del w:id="1784" w:author="John Gil" w:date="2022-08-28T20:01:00Z">
                                <w:r w:rsidRPr="00CA778E" w:rsidDel="00D56A0B">
                                  <w:rPr>
                                    <w:rFonts w:ascii="Consolas" w:eastAsiaTheme="minorHAnsi" w:hAnsi="Consolas" w:cs="Consolas"/>
                                    <w:color w:val="A31515"/>
                                    <w:sz w:val="19"/>
                                    <w:szCs w:val="19"/>
                                    <w:lang w:val="en-US"/>
                                  </w:rPr>
                                  <w:delText xml:space="preserve">    }vs_out;</w:delText>
                                </w:r>
                              </w:del>
                            </w:p>
                            <w:p w14:paraId="7D4EE89D" w14:textId="77777777" w:rsidR="00122E83" w:rsidRPr="00CA778E" w:rsidDel="00D56A0B" w:rsidRDefault="00122E83">
                              <w:pPr>
                                <w:widowControl/>
                                <w:adjustRightInd w:val="0"/>
                                <w:rPr>
                                  <w:del w:id="1785" w:author="John Gil" w:date="2022-08-28T20:01:00Z"/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  <w:lang w:val="en-US"/>
                                </w:rPr>
                              </w:pPr>
                            </w:p>
                            <w:p w14:paraId="573ED754" w14:textId="77777777" w:rsidR="00122E83" w:rsidRPr="00CA778E" w:rsidDel="00D56A0B" w:rsidRDefault="00122E83">
                              <w:pPr>
                                <w:widowControl/>
                                <w:adjustRightInd w:val="0"/>
                                <w:rPr>
                                  <w:del w:id="1786" w:author="John Gil" w:date="2022-08-28T20:01:00Z"/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  <w:lang w:val="en-US"/>
                                </w:rPr>
                              </w:pPr>
                              <w:del w:id="1787" w:author="John Gil" w:date="2022-08-28T20:01:00Z">
                                <w:r w:rsidRPr="00CA778E" w:rsidDel="00D56A0B">
                                  <w:rPr>
                                    <w:rFonts w:ascii="Consolas" w:eastAsiaTheme="minorHAnsi" w:hAnsi="Consolas" w:cs="Consolas"/>
                                    <w:color w:val="A31515"/>
                                    <w:sz w:val="19"/>
                                    <w:szCs w:val="19"/>
                                    <w:lang w:val="en-US"/>
                                  </w:rPr>
                                  <w:delText xml:space="preserve">    void main() { </w:delText>
                                </w:r>
                              </w:del>
                            </w:p>
                            <w:p w14:paraId="20D79AF1" w14:textId="77777777" w:rsidR="00122E83" w:rsidRPr="00CA778E" w:rsidDel="00D56A0B" w:rsidRDefault="00122E83">
                              <w:pPr>
                                <w:widowControl/>
                                <w:adjustRightInd w:val="0"/>
                                <w:rPr>
                                  <w:del w:id="1788" w:author="John Gil" w:date="2022-08-28T20:01:00Z"/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  <w:lang w:val="en-US"/>
                                </w:rPr>
                              </w:pPr>
                              <w:del w:id="1789" w:author="John Gil" w:date="2022-08-28T20:01:00Z">
                                <w:r w:rsidRPr="00CA778E" w:rsidDel="00D56A0B">
                                  <w:rPr>
                                    <w:rFonts w:ascii="Consolas" w:eastAsiaTheme="minorHAnsi" w:hAnsi="Consolas" w:cs="Consolas"/>
                                    <w:color w:val="A31515"/>
                                    <w:sz w:val="19"/>
                                    <w:szCs w:val="19"/>
                                    <w:lang w:val="en-US"/>
                                  </w:rPr>
                                  <w:delText xml:space="preserve">       vs_out.outColor = vColor;</w:delText>
                                </w:r>
                              </w:del>
                            </w:p>
                            <w:p w14:paraId="0A5FD8D6" w14:textId="77777777" w:rsidR="00122E83" w:rsidDel="00D56A0B" w:rsidRDefault="00122E83">
                              <w:pPr>
                                <w:widowControl/>
                                <w:adjustRightInd w:val="0"/>
                                <w:rPr>
                                  <w:del w:id="1790" w:author="John Gil" w:date="2022-08-28T20:01:00Z"/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  <w:lang w:val="en-US"/>
                                </w:rPr>
                              </w:pPr>
                              <w:del w:id="1791" w:author="John Gil" w:date="2022-08-28T20:01:00Z">
                                <w:r w:rsidRPr="00CA778E" w:rsidDel="00D56A0B">
                                  <w:rPr>
                                    <w:rFonts w:ascii="Consolas" w:eastAsiaTheme="minorHAnsi" w:hAnsi="Consolas" w:cs="Consolas"/>
                                    <w:color w:val="A31515"/>
                                    <w:sz w:val="19"/>
                                    <w:szCs w:val="19"/>
                                    <w:lang w:val="en-US"/>
                                  </w:rPr>
                                  <w:delText xml:space="preserve">       </w:delText>
                                </w:r>
                                <w:r w:rsidDel="00D56A0B">
                                  <w:rPr>
                                    <w:rFonts w:ascii="Consolas" w:eastAsiaTheme="minorHAnsi" w:hAnsi="Consolas" w:cs="Consolas"/>
                                    <w:color w:val="A31515"/>
                                    <w:sz w:val="19"/>
                                    <w:szCs w:val="19"/>
                                  </w:rPr>
                                  <w:delText>vs_out.outUV    = vUV;</w:delText>
                                </w:r>
                              </w:del>
                            </w:p>
                            <w:p w14:paraId="1A0E2F95" w14:textId="77777777" w:rsidR="00122E83" w:rsidRPr="00F225B3" w:rsidDel="00D56A0B" w:rsidRDefault="00122E83">
                              <w:pPr>
                                <w:widowControl/>
                                <w:adjustRightInd w:val="0"/>
                                <w:rPr>
                                  <w:del w:id="1792" w:author="John Gil" w:date="2022-08-28T20:03:00Z"/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  <w:lang w:val="en-US"/>
                                </w:rPr>
                              </w:pPr>
                              <w:del w:id="1793" w:author="John Gil" w:date="2022-08-28T20:03:00Z">
                                <w:r w:rsidDel="00D56A0B"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  <w:lang w:val="en-US"/>
                                  </w:rPr>
                                  <w:delText>...</w:delText>
                                </w:r>
                              </w:del>
                            </w:p>
                            <w:p w14:paraId="2D44368E" w14:textId="77777777" w:rsidR="00122E83" w:rsidRDefault="00122E83">
                              <w:pPr>
                                <w:widowControl/>
                                <w:adjustRightInd w:val="0"/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a:graphicData>
                  </a:graphic>
                </wp:inline>
              </w:drawing>
            </mc:Choice>
            <mc:Fallback>
              <w:pict>
                <v:shape w14:anchorId="6D3CB442" id="_x0000_s1031" type="#_x0000_t202" style="width:467.75pt;height:176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" fillcolor="white [3201]" strokecolor="#4472c4 [3204]" strokeweight="1pt">
                  <v:shadow on="t" color="black" opacity="26214f" origin="-.5,-.5" offset=".74836mm,.74836mm"/>
                  <v:textbox>
                    <w:txbxContent>
                      <w:p w14:paraId="06B16696" w14:textId="5EB92BC8" w:rsidR="006D30BE" w:rsidRDefault="006D30BE" w:rsidP="00122E83">
                        <w:pPr>
                          <w:widowControl/>
                          <w:adjustRightInd w:val="0"/>
                          <w:rPr>
                            <w:ins w:id="2438" w:author="John Gil" w:date="2022-08-30T18:50:00Z"/>
                            <w:rFonts w:ascii="Consolas" w:eastAsiaTheme="minorHAnsi" w:hAnsi="Consolas" w:cs="Consolas"/>
                            <w:color w:val="008000"/>
                            <w:sz w:val="19"/>
                            <w:szCs w:val="19"/>
                            <w:lang w:val="en-US"/>
                          </w:rPr>
                        </w:pPr>
                        <w:ins w:id="2439" w:author="John Gil" w:date="2022-08-30T18:50:00Z">
                          <w:r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  <w:lang w:val="en-US"/>
                            </w:rPr>
                            <w:t>...</w:t>
                          </w:r>
                        </w:ins>
                      </w:p>
                      <w:p w14:paraId="5D45F0BA" w14:textId="2C7103F4" w:rsidR="00122E83" w:rsidRPr="00122E83" w:rsidRDefault="00122E83" w:rsidP="00122E83">
                        <w:pPr>
                          <w:widowControl/>
                          <w:adjustRightInd w:val="0"/>
                          <w:rPr>
                            <w:ins w:id="2440" w:author="John Gil" w:date="2022-08-30T18:50:00Z"/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  <w:lang w:val="en-US"/>
                            <w:rPrChange w:id="2441" w:author="John Gil" w:date="2022-08-30T18:50:00Z">
                              <w:rPr>
                                <w:ins w:id="2442" w:author="John Gil" w:date="2022-08-30T18:50:00Z"/>
                                <w:rFonts w:ascii="Consolas" w:eastAsiaTheme="minorHAnsi" w:hAnsi="Consolas" w:cs="Consolas"/>
                                <w:color w:val="000000"/>
                                <w:sz w:val="19"/>
                                <w:szCs w:val="19"/>
                              </w:rPr>
                            </w:rPrChange>
                          </w:rPr>
                        </w:pPr>
                        <w:ins w:id="2443" w:author="John Gil" w:date="2022-08-30T18:50:00Z">
                          <w:r w:rsidRPr="00122E83">
                            <w:rPr>
                              <w:rFonts w:ascii="Consolas" w:eastAsiaTheme="minorHAnsi" w:hAnsi="Consolas" w:cs="Consolas"/>
                              <w:color w:val="008000"/>
                              <w:sz w:val="19"/>
                              <w:szCs w:val="19"/>
                              <w:lang w:val="en-US"/>
                              <w:rPrChange w:id="2444" w:author="John Gil" w:date="2022-08-30T18:50:00Z">
                                <w:rPr>
                                  <w:rFonts w:ascii="Consolas" w:eastAsiaTheme="minorHAnsi" w:hAnsi="Consolas" w:cs="Consolas"/>
                                  <w:color w:val="008000"/>
                                  <w:sz w:val="19"/>
                                  <w:szCs w:val="19"/>
                                </w:rPr>
                              </w:rPrChange>
                            </w:rPr>
                            <w:t>//</w:t>
                          </w:r>
                          <w:r>
                            <w:rPr>
                              <w:rFonts w:ascii="Consolas" w:eastAsiaTheme="minorHAnsi" w:hAnsi="Consolas" w:cs="Consolas"/>
                              <w:color w:val="008000"/>
                              <w:sz w:val="19"/>
                              <w:szCs w:val="19"/>
                            </w:rPr>
                            <w:t>Пока</w:t>
                          </w:r>
                          <w:r w:rsidRPr="00122E83">
                            <w:rPr>
                              <w:rFonts w:ascii="Consolas" w:eastAsiaTheme="minorHAnsi" w:hAnsi="Consolas" w:cs="Consolas"/>
                              <w:color w:val="008000"/>
                              <w:sz w:val="19"/>
                              <w:szCs w:val="19"/>
                              <w:lang w:val="en-US"/>
                              <w:rPrChange w:id="2445" w:author="John Gil" w:date="2022-08-30T18:50:00Z">
                                <w:rPr>
                                  <w:rFonts w:ascii="Consolas" w:eastAsiaTheme="minorHAnsi" w:hAnsi="Consolas" w:cs="Consolas"/>
                                  <w:color w:val="008000"/>
                                  <w:sz w:val="19"/>
                                  <w:szCs w:val="19"/>
                                </w:rPr>
                              </w:rPrChange>
                            </w:rPr>
                            <w:t xml:space="preserve"> </w:t>
                          </w:r>
                          <w:r>
                            <w:rPr>
                              <w:rFonts w:ascii="Consolas" w:eastAsiaTheme="minorHAnsi" w:hAnsi="Consolas" w:cs="Consolas"/>
                              <w:color w:val="008000"/>
                              <w:sz w:val="19"/>
                              <w:szCs w:val="19"/>
                            </w:rPr>
                            <w:t>окно</w:t>
                          </w:r>
                          <w:r w:rsidRPr="00122E83">
                            <w:rPr>
                              <w:rFonts w:ascii="Consolas" w:eastAsiaTheme="minorHAnsi" w:hAnsi="Consolas" w:cs="Consolas"/>
                              <w:color w:val="008000"/>
                              <w:sz w:val="19"/>
                              <w:szCs w:val="19"/>
                              <w:lang w:val="en-US"/>
                              <w:rPrChange w:id="2446" w:author="John Gil" w:date="2022-08-30T18:50:00Z">
                                <w:rPr>
                                  <w:rFonts w:ascii="Consolas" w:eastAsiaTheme="minorHAnsi" w:hAnsi="Consolas" w:cs="Consolas"/>
                                  <w:color w:val="008000"/>
                                  <w:sz w:val="19"/>
                                  <w:szCs w:val="19"/>
                                </w:rPr>
                              </w:rPrChange>
                            </w:rPr>
                            <w:t xml:space="preserve"> </w:t>
                          </w:r>
                          <w:r>
                            <w:rPr>
                              <w:rFonts w:ascii="Consolas" w:eastAsiaTheme="minorHAnsi" w:hAnsi="Consolas" w:cs="Consolas"/>
                              <w:color w:val="008000"/>
                              <w:sz w:val="19"/>
                              <w:szCs w:val="19"/>
                            </w:rPr>
                            <w:t>не</w:t>
                          </w:r>
                          <w:r w:rsidRPr="00122E83">
                            <w:rPr>
                              <w:rFonts w:ascii="Consolas" w:eastAsiaTheme="minorHAnsi" w:hAnsi="Consolas" w:cs="Consolas"/>
                              <w:color w:val="008000"/>
                              <w:sz w:val="19"/>
                              <w:szCs w:val="19"/>
                              <w:lang w:val="en-US"/>
                              <w:rPrChange w:id="2447" w:author="John Gil" w:date="2022-08-30T18:50:00Z">
                                <w:rPr>
                                  <w:rFonts w:ascii="Consolas" w:eastAsiaTheme="minorHAnsi" w:hAnsi="Consolas" w:cs="Consolas"/>
                                  <w:color w:val="008000"/>
                                  <w:sz w:val="19"/>
                                  <w:szCs w:val="19"/>
                                </w:rPr>
                              </w:rPrChange>
                            </w:rPr>
                            <w:t xml:space="preserve"> </w:t>
                          </w:r>
                          <w:r>
                            <w:rPr>
                              <w:rFonts w:ascii="Consolas" w:eastAsiaTheme="minorHAnsi" w:hAnsi="Consolas" w:cs="Consolas"/>
                              <w:color w:val="008000"/>
                              <w:sz w:val="19"/>
                              <w:szCs w:val="19"/>
                            </w:rPr>
                            <w:t>закрыто</w:t>
                          </w:r>
                        </w:ins>
                      </w:p>
                      <w:p w14:paraId="5F30EDAE" w14:textId="77777777" w:rsidR="00122E83" w:rsidRPr="00122E83" w:rsidRDefault="00122E83" w:rsidP="00122E83">
                        <w:pPr>
                          <w:widowControl/>
                          <w:adjustRightInd w:val="0"/>
                          <w:rPr>
                            <w:ins w:id="2448" w:author="John Gil" w:date="2022-08-30T18:50:00Z"/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  <w:lang w:val="en-US"/>
                            <w:rPrChange w:id="2449" w:author="John Gil" w:date="2022-08-30T18:50:00Z">
                              <w:rPr>
                                <w:ins w:id="2450" w:author="John Gil" w:date="2022-08-30T18:50:00Z"/>
                                <w:rFonts w:ascii="Consolas" w:eastAsiaTheme="minorHAnsi" w:hAnsi="Consolas" w:cs="Consolas"/>
                                <w:color w:val="000000"/>
                                <w:sz w:val="19"/>
                                <w:szCs w:val="19"/>
                              </w:rPr>
                            </w:rPrChange>
                          </w:rPr>
                        </w:pPr>
                        <w:ins w:id="2451" w:author="John Gil" w:date="2022-08-30T18:50:00Z">
                          <w:r w:rsidRPr="00122E83"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  <w:lang w:val="en-US"/>
                              <w:rPrChange w:id="2452" w:author="John Gil" w:date="2022-08-30T18:50:00Z"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</w:rPrChange>
                            </w:rPr>
                            <w:t xml:space="preserve">    </w:t>
                          </w:r>
                          <w:r w:rsidRPr="00122E83">
                            <w:rPr>
                              <w:rFonts w:ascii="Consolas" w:eastAsiaTheme="minorHAnsi" w:hAnsi="Consolas" w:cs="Consolas"/>
                              <w:color w:val="0000FF"/>
                              <w:sz w:val="19"/>
                              <w:szCs w:val="19"/>
                              <w:lang w:val="en-US"/>
                              <w:rPrChange w:id="2453" w:author="John Gil" w:date="2022-08-30T18:50:00Z">
                                <w:rPr>
                                  <w:rFonts w:ascii="Consolas" w:eastAsiaTheme="minorHAnsi" w:hAnsi="Consolas" w:cs="Consolas"/>
                                  <w:color w:val="0000FF"/>
                                  <w:sz w:val="19"/>
                                  <w:szCs w:val="19"/>
                                </w:rPr>
                              </w:rPrChange>
                            </w:rPr>
                            <w:t>while</w:t>
                          </w:r>
                          <w:r w:rsidRPr="00122E83"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  <w:lang w:val="en-US"/>
                              <w:rPrChange w:id="2454" w:author="John Gil" w:date="2022-08-30T18:50:00Z"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</w:rPrChange>
                            </w:rPr>
                            <w:t xml:space="preserve"> (!glfwWindowShouldClose(window))</w:t>
                          </w:r>
                        </w:ins>
                      </w:p>
                      <w:p w14:paraId="731B0B71" w14:textId="77777777" w:rsidR="00122E83" w:rsidRPr="00122E83" w:rsidRDefault="00122E83" w:rsidP="00122E83">
                        <w:pPr>
                          <w:widowControl/>
                          <w:adjustRightInd w:val="0"/>
                          <w:rPr>
                            <w:ins w:id="2455" w:author="John Gil" w:date="2022-08-30T18:50:00Z"/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  <w:lang w:val="en-US"/>
                            <w:rPrChange w:id="2456" w:author="John Gil" w:date="2022-08-30T18:50:00Z">
                              <w:rPr>
                                <w:ins w:id="2457" w:author="John Gil" w:date="2022-08-30T18:50:00Z"/>
                                <w:rFonts w:ascii="Consolas" w:eastAsiaTheme="minorHAnsi" w:hAnsi="Consolas" w:cs="Consolas"/>
                                <w:color w:val="000000"/>
                                <w:sz w:val="19"/>
                                <w:szCs w:val="19"/>
                              </w:rPr>
                            </w:rPrChange>
                          </w:rPr>
                        </w:pPr>
                        <w:ins w:id="2458" w:author="John Gil" w:date="2022-08-30T18:50:00Z">
                          <w:r w:rsidRPr="00122E83"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  <w:lang w:val="en-US"/>
                              <w:rPrChange w:id="2459" w:author="John Gil" w:date="2022-08-30T18:50:00Z"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</w:rPrChange>
                            </w:rPr>
                            <w:t xml:space="preserve">    {</w:t>
                          </w:r>
                        </w:ins>
                      </w:p>
                      <w:p w14:paraId="6F92E915" w14:textId="77777777" w:rsidR="00122E83" w:rsidRPr="00122E83" w:rsidRDefault="00122E83" w:rsidP="00122E83">
                        <w:pPr>
                          <w:widowControl/>
                          <w:adjustRightInd w:val="0"/>
                          <w:rPr>
                            <w:ins w:id="2460" w:author="John Gil" w:date="2022-08-30T18:50:00Z"/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  <w:lang w:val="en-US"/>
                            <w:rPrChange w:id="2461" w:author="John Gil" w:date="2022-08-30T18:50:00Z">
                              <w:rPr>
                                <w:ins w:id="2462" w:author="John Gil" w:date="2022-08-30T18:50:00Z"/>
                                <w:rFonts w:ascii="Consolas" w:eastAsiaTheme="minorHAnsi" w:hAnsi="Consolas" w:cs="Consolas"/>
                                <w:color w:val="000000"/>
                                <w:sz w:val="19"/>
                                <w:szCs w:val="19"/>
                              </w:rPr>
                            </w:rPrChange>
                          </w:rPr>
                        </w:pPr>
                        <w:ins w:id="2463" w:author="John Gil" w:date="2022-08-30T18:50:00Z">
                          <w:r w:rsidRPr="00122E83"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  <w:lang w:val="en-US"/>
                              <w:rPrChange w:id="2464" w:author="John Gil" w:date="2022-08-30T18:50:00Z"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</w:rPrChange>
                            </w:rPr>
                            <w:t xml:space="preserve">        </w:t>
                          </w:r>
                          <w:r w:rsidRPr="00122E83">
                            <w:rPr>
                              <w:rFonts w:ascii="Consolas" w:eastAsiaTheme="minorHAnsi" w:hAnsi="Consolas" w:cs="Consolas"/>
                              <w:color w:val="008000"/>
                              <w:sz w:val="19"/>
                              <w:szCs w:val="19"/>
                              <w:lang w:val="en-US"/>
                              <w:rPrChange w:id="2465" w:author="John Gil" w:date="2022-08-30T18:50:00Z">
                                <w:rPr>
                                  <w:rFonts w:ascii="Consolas" w:eastAsiaTheme="minorHAnsi" w:hAnsi="Consolas" w:cs="Consolas"/>
                                  <w:color w:val="008000"/>
                                  <w:sz w:val="19"/>
                                  <w:szCs w:val="19"/>
                                </w:rPr>
                              </w:rPrChange>
                            </w:rPr>
                            <w:t>//</w:t>
                          </w:r>
                          <w:r>
                            <w:rPr>
                              <w:rFonts w:ascii="Consolas" w:eastAsiaTheme="minorHAnsi" w:hAnsi="Consolas" w:cs="Consolas"/>
                              <w:color w:val="008000"/>
                              <w:sz w:val="19"/>
                              <w:szCs w:val="19"/>
                            </w:rPr>
                            <w:t>Время</w:t>
                          </w:r>
                          <w:r w:rsidRPr="00122E83">
                            <w:rPr>
                              <w:rFonts w:ascii="Consolas" w:eastAsiaTheme="minorHAnsi" w:hAnsi="Consolas" w:cs="Consolas"/>
                              <w:color w:val="008000"/>
                              <w:sz w:val="19"/>
                              <w:szCs w:val="19"/>
                              <w:lang w:val="en-US"/>
                              <w:rPrChange w:id="2466" w:author="John Gil" w:date="2022-08-30T18:50:00Z">
                                <w:rPr>
                                  <w:rFonts w:ascii="Consolas" w:eastAsiaTheme="minorHAnsi" w:hAnsi="Consolas" w:cs="Consolas"/>
                                  <w:color w:val="008000"/>
                                  <w:sz w:val="19"/>
                                  <w:szCs w:val="19"/>
                                </w:rPr>
                              </w:rPrChange>
                            </w:rPr>
                            <w:t xml:space="preserve"> </w:t>
                          </w:r>
                          <w:r>
                            <w:rPr>
                              <w:rFonts w:ascii="Consolas" w:eastAsiaTheme="minorHAnsi" w:hAnsi="Consolas" w:cs="Consolas"/>
                              <w:color w:val="008000"/>
                              <w:sz w:val="19"/>
                              <w:szCs w:val="19"/>
                            </w:rPr>
                            <w:t>перед</w:t>
                          </w:r>
                          <w:r w:rsidRPr="00122E83">
                            <w:rPr>
                              <w:rFonts w:ascii="Consolas" w:eastAsiaTheme="minorHAnsi" w:hAnsi="Consolas" w:cs="Consolas"/>
                              <w:color w:val="008000"/>
                              <w:sz w:val="19"/>
                              <w:szCs w:val="19"/>
                              <w:lang w:val="en-US"/>
                              <w:rPrChange w:id="2467" w:author="John Gil" w:date="2022-08-30T18:50:00Z">
                                <w:rPr>
                                  <w:rFonts w:ascii="Consolas" w:eastAsiaTheme="minorHAnsi" w:hAnsi="Consolas" w:cs="Consolas"/>
                                  <w:color w:val="008000"/>
                                  <w:sz w:val="19"/>
                                  <w:szCs w:val="19"/>
                                </w:rPr>
                              </w:rPrChange>
                            </w:rPr>
                            <w:t xml:space="preserve"> </w:t>
                          </w:r>
                          <w:r>
                            <w:rPr>
                              <w:rFonts w:ascii="Consolas" w:eastAsiaTheme="minorHAnsi" w:hAnsi="Consolas" w:cs="Consolas"/>
                              <w:color w:val="008000"/>
                              <w:sz w:val="19"/>
                              <w:szCs w:val="19"/>
                            </w:rPr>
                            <w:t>выполнением</w:t>
                          </w:r>
                          <w:r w:rsidRPr="00122E83">
                            <w:rPr>
                              <w:rFonts w:ascii="Consolas" w:eastAsiaTheme="minorHAnsi" w:hAnsi="Consolas" w:cs="Consolas"/>
                              <w:color w:val="008000"/>
                              <w:sz w:val="19"/>
                              <w:szCs w:val="19"/>
                              <w:lang w:val="en-US"/>
                              <w:rPrChange w:id="2468" w:author="John Gil" w:date="2022-08-30T18:50:00Z">
                                <w:rPr>
                                  <w:rFonts w:ascii="Consolas" w:eastAsiaTheme="minorHAnsi" w:hAnsi="Consolas" w:cs="Consolas"/>
                                  <w:color w:val="008000"/>
                                  <w:sz w:val="19"/>
                                  <w:szCs w:val="19"/>
                                </w:rPr>
                              </w:rPrChange>
                            </w:rPr>
                            <w:t xml:space="preserve"> </w:t>
                          </w:r>
                          <w:r>
                            <w:rPr>
                              <w:rFonts w:ascii="Consolas" w:eastAsiaTheme="minorHAnsi" w:hAnsi="Consolas" w:cs="Consolas"/>
                              <w:color w:val="008000"/>
                              <w:sz w:val="19"/>
                              <w:szCs w:val="19"/>
                            </w:rPr>
                            <w:t>итерации</w:t>
                          </w:r>
                        </w:ins>
                      </w:p>
                      <w:p w14:paraId="7204AE5B" w14:textId="77777777" w:rsidR="00122E83" w:rsidRPr="00122E83" w:rsidRDefault="00122E83" w:rsidP="00122E83">
                        <w:pPr>
                          <w:widowControl/>
                          <w:adjustRightInd w:val="0"/>
                          <w:rPr>
                            <w:ins w:id="2469" w:author="John Gil" w:date="2022-08-30T18:50:00Z"/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  <w:lang w:val="en-US"/>
                            <w:rPrChange w:id="2470" w:author="John Gil" w:date="2022-08-30T18:50:00Z">
                              <w:rPr>
                                <w:ins w:id="2471" w:author="John Gil" w:date="2022-08-30T18:50:00Z"/>
                                <w:rFonts w:ascii="Consolas" w:eastAsiaTheme="minorHAnsi" w:hAnsi="Consolas" w:cs="Consolas"/>
                                <w:color w:val="000000"/>
                                <w:sz w:val="19"/>
                                <w:szCs w:val="19"/>
                              </w:rPr>
                            </w:rPrChange>
                          </w:rPr>
                        </w:pPr>
                        <w:ins w:id="2472" w:author="John Gil" w:date="2022-08-30T18:50:00Z">
                          <w:r w:rsidRPr="00122E83"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  <w:lang w:val="en-US"/>
                              <w:rPrChange w:id="2473" w:author="John Gil" w:date="2022-08-30T18:50:00Z"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</w:rPrChange>
                            </w:rPr>
                            <w:t xml:space="preserve">        </w:t>
                          </w:r>
                          <w:r w:rsidRPr="00122E83">
                            <w:rPr>
                              <w:rFonts w:ascii="Consolas" w:eastAsiaTheme="minorHAnsi" w:hAnsi="Consolas" w:cs="Consolas"/>
                              <w:color w:val="0000FF"/>
                              <w:sz w:val="19"/>
                              <w:szCs w:val="19"/>
                              <w:lang w:val="en-US"/>
                              <w:rPrChange w:id="2474" w:author="John Gil" w:date="2022-08-30T18:50:00Z">
                                <w:rPr>
                                  <w:rFonts w:ascii="Consolas" w:eastAsiaTheme="minorHAnsi" w:hAnsi="Consolas" w:cs="Consolas"/>
                                  <w:color w:val="0000FF"/>
                                  <w:sz w:val="19"/>
                                  <w:szCs w:val="19"/>
                                </w:rPr>
                              </w:rPrChange>
                            </w:rPr>
                            <w:t>auto</w:t>
                          </w:r>
                          <w:r w:rsidRPr="00122E83"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  <w:lang w:val="en-US"/>
                              <w:rPrChange w:id="2475" w:author="John Gil" w:date="2022-08-30T18:50:00Z"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</w:rPrChange>
                            </w:rPr>
                            <w:t xml:space="preserve"> begin = std::chrono::</w:t>
                          </w:r>
                          <w:proofErr w:type="spellStart"/>
                          <w:r w:rsidRPr="00122E83">
                            <w:rPr>
                              <w:rFonts w:ascii="Consolas" w:eastAsiaTheme="minorHAnsi" w:hAnsi="Consolas" w:cs="Consolas"/>
                              <w:color w:val="2B91AF"/>
                              <w:sz w:val="19"/>
                              <w:szCs w:val="19"/>
                              <w:lang w:val="en-US"/>
                              <w:rPrChange w:id="2476" w:author="John Gil" w:date="2022-08-30T18:50:00Z">
                                <w:rPr>
                                  <w:rFonts w:ascii="Consolas" w:eastAsiaTheme="minorHAnsi" w:hAnsi="Consolas" w:cs="Consolas"/>
                                  <w:color w:val="2B91AF"/>
                                  <w:sz w:val="19"/>
                                  <w:szCs w:val="19"/>
                                </w:rPr>
                              </w:rPrChange>
                            </w:rPr>
                            <w:t>high_resolution_clock</w:t>
                          </w:r>
                          <w:proofErr w:type="spellEnd"/>
                          <w:r w:rsidRPr="00122E83"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  <w:lang w:val="en-US"/>
                              <w:rPrChange w:id="2477" w:author="John Gil" w:date="2022-08-30T18:50:00Z"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</w:rPrChange>
                            </w:rPr>
                            <w:t>::now();</w:t>
                          </w:r>
                        </w:ins>
                      </w:p>
                      <w:p w14:paraId="38A1D045" w14:textId="77777777" w:rsidR="00122E83" w:rsidRPr="00122E83" w:rsidRDefault="00122E83" w:rsidP="00122E83">
                        <w:pPr>
                          <w:widowControl/>
                          <w:adjustRightInd w:val="0"/>
                          <w:rPr>
                            <w:ins w:id="2478" w:author="John Gil" w:date="2022-08-30T18:50:00Z"/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  <w:lang w:val="en-US"/>
                            <w:rPrChange w:id="2479" w:author="John Gil" w:date="2022-08-30T18:50:00Z">
                              <w:rPr>
                                <w:ins w:id="2480" w:author="John Gil" w:date="2022-08-30T18:50:00Z"/>
                                <w:rFonts w:ascii="Consolas" w:eastAsiaTheme="minorHAnsi" w:hAnsi="Consolas" w:cs="Consolas"/>
                                <w:color w:val="000000"/>
                                <w:sz w:val="19"/>
                                <w:szCs w:val="19"/>
                              </w:rPr>
                            </w:rPrChange>
                          </w:rPr>
                        </w:pPr>
                      </w:p>
                      <w:p w14:paraId="32BFC09B" w14:textId="77777777" w:rsidR="00122E83" w:rsidRPr="00122E83" w:rsidRDefault="00122E83" w:rsidP="00122E83">
                        <w:pPr>
                          <w:widowControl/>
                          <w:adjustRightInd w:val="0"/>
                          <w:rPr>
                            <w:ins w:id="2481" w:author="John Gil" w:date="2022-08-30T18:50:00Z"/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  <w:lang w:val="en-US"/>
                            <w:rPrChange w:id="2482" w:author="John Gil" w:date="2022-08-30T18:50:00Z">
                              <w:rPr>
                                <w:ins w:id="2483" w:author="John Gil" w:date="2022-08-30T18:50:00Z"/>
                                <w:rFonts w:ascii="Consolas" w:eastAsiaTheme="minorHAnsi" w:hAnsi="Consolas" w:cs="Consolas"/>
                                <w:color w:val="000000"/>
                                <w:sz w:val="19"/>
                                <w:szCs w:val="19"/>
                              </w:rPr>
                            </w:rPrChange>
                          </w:rPr>
                        </w:pPr>
                        <w:ins w:id="2484" w:author="John Gil" w:date="2022-08-30T18:50:00Z">
                          <w:r w:rsidRPr="00122E83"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  <w:lang w:val="en-US"/>
                              <w:rPrChange w:id="2485" w:author="John Gil" w:date="2022-08-30T18:50:00Z"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</w:rPrChange>
                            </w:rPr>
                            <w:t xml:space="preserve">        </w:t>
                          </w:r>
                          <w:proofErr w:type="spellStart"/>
                          <w:r w:rsidRPr="00122E83">
                            <w:rPr>
                              <w:rFonts w:ascii="Consolas" w:eastAsiaTheme="minorHAnsi" w:hAnsi="Consolas" w:cs="Consolas"/>
                              <w:color w:val="6F008A"/>
                              <w:sz w:val="19"/>
                              <w:szCs w:val="19"/>
                              <w:lang w:val="en-US"/>
                              <w:rPrChange w:id="2486" w:author="John Gil" w:date="2022-08-30T18:50:00Z">
                                <w:rPr>
                                  <w:rFonts w:ascii="Consolas" w:eastAsiaTheme="minorHAnsi" w:hAnsi="Consolas" w:cs="Consolas"/>
                                  <w:color w:val="6F008A"/>
                                  <w:sz w:val="19"/>
                                  <w:szCs w:val="19"/>
                                </w:rPr>
                              </w:rPrChange>
                            </w:rPr>
                            <w:t>glClear</w:t>
                          </w:r>
                          <w:proofErr w:type="spellEnd"/>
                          <w:r w:rsidRPr="00122E83"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  <w:lang w:val="en-US"/>
                              <w:rPrChange w:id="2487" w:author="John Gil" w:date="2022-08-30T18:50:00Z"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</w:rPrChange>
                            </w:rPr>
                            <w:t>(</w:t>
                          </w:r>
                          <w:r w:rsidRPr="00122E83">
                            <w:rPr>
                              <w:rFonts w:ascii="Consolas" w:eastAsiaTheme="minorHAnsi" w:hAnsi="Consolas" w:cs="Consolas"/>
                              <w:color w:val="6F008A"/>
                              <w:sz w:val="19"/>
                              <w:szCs w:val="19"/>
                              <w:lang w:val="en-US"/>
                              <w:rPrChange w:id="2488" w:author="John Gil" w:date="2022-08-30T18:50:00Z">
                                <w:rPr>
                                  <w:rFonts w:ascii="Consolas" w:eastAsiaTheme="minorHAnsi" w:hAnsi="Consolas" w:cs="Consolas"/>
                                  <w:color w:val="6F008A"/>
                                  <w:sz w:val="19"/>
                                  <w:szCs w:val="19"/>
                                </w:rPr>
                              </w:rPrChange>
                            </w:rPr>
                            <w:t>GL_COLOR_BUFFER_BIT</w:t>
                          </w:r>
                          <w:r w:rsidRPr="00122E83"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  <w:lang w:val="en-US"/>
                              <w:rPrChange w:id="2489" w:author="John Gil" w:date="2022-08-30T18:50:00Z"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</w:rPrChange>
                            </w:rPr>
                            <w:t xml:space="preserve">);       </w:t>
                          </w:r>
                          <w:r w:rsidRPr="00122E83">
                            <w:rPr>
                              <w:rFonts w:ascii="Consolas" w:eastAsiaTheme="minorHAnsi" w:hAnsi="Consolas" w:cs="Consolas"/>
                              <w:color w:val="008000"/>
                              <w:sz w:val="19"/>
                              <w:szCs w:val="19"/>
                              <w:lang w:val="en-US"/>
                              <w:rPrChange w:id="2490" w:author="John Gil" w:date="2022-08-30T18:50:00Z">
                                <w:rPr>
                                  <w:rFonts w:ascii="Consolas" w:eastAsiaTheme="minorHAnsi" w:hAnsi="Consolas" w:cs="Consolas"/>
                                  <w:color w:val="008000"/>
                                  <w:sz w:val="19"/>
                                  <w:szCs w:val="19"/>
                                </w:rPr>
                              </w:rPrChange>
                            </w:rPr>
                            <w:t>//</w:t>
                          </w:r>
                          <w:r>
                            <w:rPr>
                              <w:rFonts w:ascii="Consolas" w:eastAsiaTheme="minorHAnsi" w:hAnsi="Consolas" w:cs="Consolas"/>
                              <w:color w:val="008000"/>
                              <w:sz w:val="19"/>
                              <w:szCs w:val="19"/>
                            </w:rPr>
                            <w:t>Очистить</w:t>
                          </w:r>
                          <w:r w:rsidRPr="00122E83">
                            <w:rPr>
                              <w:rFonts w:ascii="Consolas" w:eastAsiaTheme="minorHAnsi" w:hAnsi="Consolas" w:cs="Consolas"/>
                              <w:color w:val="008000"/>
                              <w:sz w:val="19"/>
                              <w:szCs w:val="19"/>
                              <w:lang w:val="en-US"/>
                              <w:rPrChange w:id="2491" w:author="John Gil" w:date="2022-08-30T18:50:00Z">
                                <w:rPr>
                                  <w:rFonts w:ascii="Consolas" w:eastAsiaTheme="minorHAnsi" w:hAnsi="Consolas" w:cs="Consolas"/>
                                  <w:color w:val="008000"/>
                                  <w:sz w:val="19"/>
                                  <w:szCs w:val="19"/>
                                </w:rPr>
                              </w:rPrChange>
                            </w:rPr>
                            <w:t xml:space="preserve"> </w:t>
                          </w:r>
                          <w:r>
                            <w:rPr>
                              <w:rFonts w:ascii="Consolas" w:eastAsiaTheme="minorHAnsi" w:hAnsi="Consolas" w:cs="Consolas"/>
                              <w:color w:val="008000"/>
                              <w:sz w:val="19"/>
                              <w:szCs w:val="19"/>
                            </w:rPr>
                            <w:t>экран</w:t>
                          </w:r>
                        </w:ins>
                      </w:p>
                      <w:p w14:paraId="014CD679" w14:textId="77777777" w:rsidR="00122E83" w:rsidRPr="00122E83" w:rsidRDefault="00122E83" w:rsidP="00122E83">
                        <w:pPr>
                          <w:widowControl/>
                          <w:adjustRightInd w:val="0"/>
                          <w:rPr>
                            <w:ins w:id="2492" w:author="John Gil" w:date="2022-08-30T18:50:00Z"/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  <w:lang w:val="en-US"/>
                            <w:rPrChange w:id="2493" w:author="John Gil" w:date="2022-08-30T18:50:00Z">
                              <w:rPr>
                                <w:ins w:id="2494" w:author="John Gil" w:date="2022-08-30T18:50:00Z"/>
                                <w:rFonts w:ascii="Consolas" w:eastAsiaTheme="minorHAnsi" w:hAnsi="Consolas" w:cs="Consolas"/>
                                <w:color w:val="000000"/>
                                <w:sz w:val="19"/>
                                <w:szCs w:val="19"/>
                              </w:rPr>
                            </w:rPrChange>
                          </w:rPr>
                        </w:pPr>
                        <w:ins w:id="2495" w:author="John Gil" w:date="2022-08-30T18:50:00Z">
                          <w:r w:rsidRPr="00122E83"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  <w:lang w:val="en-US"/>
                              <w:rPrChange w:id="2496" w:author="John Gil" w:date="2022-08-30T18:50:00Z"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</w:rPrChange>
                            </w:rPr>
                            <w:t xml:space="preserve">        </w:t>
                          </w:r>
                          <w:proofErr w:type="spellStart"/>
                          <w:r w:rsidRPr="00122E83">
                            <w:rPr>
                              <w:rFonts w:ascii="Consolas" w:eastAsiaTheme="minorHAnsi" w:hAnsi="Consolas" w:cs="Consolas"/>
                              <w:color w:val="6F008A"/>
                              <w:sz w:val="19"/>
                              <w:szCs w:val="19"/>
                              <w:lang w:val="en-US"/>
                              <w:rPrChange w:id="2497" w:author="John Gil" w:date="2022-08-30T18:50:00Z">
                                <w:rPr>
                                  <w:rFonts w:ascii="Consolas" w:eastAsiaTheme="minorHAnsi" w:hAnsi="Consolas" w:cs="Consolas"/>
                                  <w:color w:val="6F008A"/>
                                  <w:sz w:val="19"/>
                                  <w:szCs w:val="19"/>
                                </w:rPr>
                              </w:rPrChange>
                            </w:rPr>
                            <w:t>glClearColor</w:t>
                          </w:r>
                          <w:proofErr w:type="spellEnd"/>
                          <w:r w:rsidRPr="00122E83"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  <w:lang w:val="en-US"/>
                              <w:rPrChange w:id="2498" w:author="John Gil" w:date="2022-08-30T18:50:00Z"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</w:rPrChange>
                            </w:rPr>
                            <w:t xml:space="preserve">(0.3, 0.3, 0.3, 1.0f);  </w:t>
                          </w:r>
                          <w:r w:rsidRPr="00122E83">
                            <w:rPr>
                              <w:rFonts w:ascii="Consolas" w:eastAsiaTheme="minorHAnsi" w:hAnsi="Consolas" w:cs="Consolas"/>
                              <w:color w:val="008000"/>
                              <w:sz w:val="19"/>
                              <w:szCs w:val="19"/>
                              <w:lang w:val="en-US"/>
                              <w:rPrChange w:id="2499" w:author="John Gil" w:date="2022-08-30T18:50:00Z">
                                <w:rPr>
                                  <w:rFonts w:ascii="Consolas" w:eastAsiaTheme="minorHAnsi" w:hAnsi="Consolas" w:cs="Consolas"/>
                                  <w:color w:val="008000"/>
                                  <w:sz w:val="19"/>
                                  <w:szCs w:val="19"/>
                                </w:rPr>
                              </w:rPrChange>
                            </w:rPr>
                            <w:t>//</w:t>
                          </w:r>
                          <w:r>
                            <w:rPr>
                              <w:rFonts w:ascii="Consolas" w:eastAsiaTheme="minorHAnsi" w:hAnsi="Consolas" w:cs="Consolas"/>
                              <w:color w:val="008000"/>
                              <w:sz w:val="19"/>
                              <w:szCs w:val="19"/>
                            </w:rPr>
                            <w:t>Цвет</w:t>
                          </w:r>
                          <w:r w:rsidRPr="00122E83">
                            <w:rPr>
                              <w:rFonts w:ascii="Consolas" w:eastAsiaTheme="minorHAnsi" w:hAnsi="Consolas" w:cs="Consolas"/>
                              <w:color w:val="008000"/>
                              <w:sz w:val="19"/>
                              <w:szCs w:val="19"/>
                              <w:lang w:val="en-US"/>
                              <w:rPrChange w:id="2500" w:author="John Gil" w:date="2022-08-30T18:50:00Z">
                                <w:rPr>
                                  <w:rFonts w:ascii="Consolas" w:eastAsiaTheme="minorHAnsi" w:hAnsi="Consolas" w:cs="Consolas"/>
                                  <w:color w:val="008000"/>
                                  <w:sz w:val="19"/>
                                  <w:szCs w:val="19"/>
                                </w:rPr>
                              </w:rPrChange>
                            </w:rPr>
                            <w:t xml:space="preserve"> </w:t>
                          </w:r>
                          <w:r>
                            <w:rPr>
                              <w:rFonts w:ascii="Consolas" w:eastAsiaTheme="minorHAnsi" w:hAnsi="Consolas" w:cs="Consolas"/>
                              <w:color w:val="008000"/>
                              <w:sz w:val="19"/>
                              <w:szCs w:val="19"/>
                            </w:rPr>
                            <w:t>очистки</w:t>
                          </w:r>
                          <w:r w:rsidRPr="00122E83">
                            <w:rPr>
                              <w:rFonts w:ascii="Consolas" w:eastAsiaTheme="minorHAnsi" w:hAnsi="Consolas" w:cs="Consolas"/>
                              <w:color w:val="008000"/>
                              <w:sz w:val="19"/>
                              <w:szCs w:val="19"/>
                              <w:lang w:val="en-US"/>
                              <w:rPrChange w:id="2501" w:author="John Gil" w:date="2022-08-30T18:50:00Z">
                                <w:rPr>
                                  <w:rFonts w:ascii="Consolas" w:eastAsiaTheme="minorHAnsi" w:hAnsi="Consolas" w:cs="Consolas"/>
                                  <w:color w:val="008000"/>
                                  <w:sz w:val="19"/>
                                  <w:szCs w:val="19"/>
                                </w:rPr>
                              </w:rPrChange>
                            </w:rPr>
                            <w:t xml:space="preserve"> </w:t>
                          </w:r>
                          <w:r>
                            <w:rPr>
                              <w:rFonts w:ascii="Consolas" w:eastAsiaTheme="minorHAnsi" w:hAnsi="Consolas" w:cs="Consolas"/>
                              <w:color w:val="008000"/>
                              <w:sz w:val="19"/>
                              <w:szCs w:val="19"/>
                            </w:rPr>
                            <w:t>экрана</w:t>
                          </w:r>
                        </w:ins>
                      </w:p>
                      <w:p w14:paraId="7BCCA377" w14:textId="77777777" w:rsidR="00122E83" w:rsidRPr="00122E83" w:rsidRDefault="00122E83" w:rsidP="00122E83">
                        <w:pPr>
                          <w:widowControl/>
                          <w:adjustRightInd w:val="0"/>
                          <w:rPr>
                            <w:ins w:id="2502" w:author="John Gil" w:date="2022-08-30T18:50:00Z"/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  <w:lang w:val="en-US"/>
                            <w:rPrChange w:id="2503" w:author="John Gil" w:date="2022-08-30T18:50:00Z">
                              <w:rPr>
                                <w:ins w:id="2504" w:author="John Gil" w:date="2022-08-30T18:50:00Z"/>
                                <w:rFonts w:ascii="Consolas" w:eastAsiaTheme="minorHAnsi" w:hAnsi="Consolas" w:cs="Consolas"/>
                                <w:color w:val="000000"/>
                                <w:sz w:val="19"/>
                                <w:szCs w:val="19"/>
                              </w:rPr>
                            </w:rPrChange>
                          </w:rPr>
                        </w:pPr>
                      </w:p>
                      <w:p w14:paraId="74A7FF52" w14:textId="77777777" w:rsidR="00122E83" w:rsidRPr="00122E83" w:rsidRDefault="00122E83" w:rsidP="00122E83">
                        <w:pPr>
                          <w:widowControl/>
                          <w:adjustRightInd w:val="0"/>
                          <w:rPr>
                            <w:ins w:id="2505" w:author="John Gil" w:date="2022-08-30T18:50:00Z"/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  <w:lang w:val="en-US"/>
                            <w:rPrChange w:id="2506" w:author="John Gil" w:date="2022-08-30T18:50:00Z">
                              <w:rPr>
                                <w:ins w:id="2507" w:author="John Gil" w:date="2022-08-30T18:50:00Z"/>
                                <w:rFonts w:ascii="Consolas" w:eastAsiaTheme="minorHAnsi" w:hAnsi="Consolas" w:cs="Consolas"/>
                                <w:color w:val="000000"/>
                                <w:sz w:val="19"/>
                                <w:szCs w:val="19"/>
                              </w:rPr>
                            </w:rPrChange>
                          </w:rPr>
                        </w:pPr>
                        <w:ins w:id="2508" w:author="John Gil" w:date="2022-08-30T18:50:00Z">
                          <w:r w:rsidRPr="00122E83"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  <w:lang w:val="en-US"/>
                              <w:rPrChange w:id="2509" w:author="John Gil" w:date="2022-08-30T18:50:00Z"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</w:rPrChange>
                            </w:rPr>
                            <w:t xml:space="preserve">        </w:t>
                          </w:r>
                          <w:proofErr w:type="spellStart"/>
                          <w:r w:rsidRPr="00122E83">
                            <w:rPr>
                              <w:rFonts w:ascii="Consolas" w:eastAsiaTheme="minorHAnsi" w:hAnsi="Consolas" w:cs="Consolas"/>
                              <w:color w:val="6F008A"/>
                              <w:sz w:val="19"/>
                              <w:szCs w:val="19"/>
                              <w:lang w:val="en-US"/>
                              <w:rPrChange w:id="2510" w:author="John Gil" w:date="2022-08-30T18:50:00Z">
                                <w:rPr>
                                  <w:rFonts w:ascii="Consolas" w:eastAsiaTheme="minorHAnsi" w:hAnsi="Consolas" w:cs="Consolas"/>
                                  <w:color w:val="6F008A"/>
                                  <w:sz w:val="19"/>
                                  <w:szCs w:val="19"/>
                                </w:rPr>
                              </w:rPrChange>
                            </w:rPr>
                            <w:t>glUseProgram</w:t>
                          </w:r>
                          <w:proofErr w:type="spellEnd"/>
                          <w:r w:rsidRPr="00122E83"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  <w:lang w:val="en-US"/>
                              <w:rPrChange w:id="2511" w:author="John Gil" w:date="2022-08-30T18:50:00Z"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</w:rPrChange>
                            </w:rPr>
                            <w:t xml:space="preserve">(program);                </w:t>
                          </w:r>
                          <w:r w:rsidRPr="00122E83">
                            <w:rPr>
                              <w:rFonts w:ascii="Consolas" w:eastAsiaTheme="minorHAnsi" w:hAnsi="Consolas" w:cs="Consolas"/>
                              <w:color w:val="008000"/>
                              <w:sz w:val="19"/>
                              <w:szCs w:val="19"/>
                              <w:lang w:val="en-US"/>
                              <w:rPrChange w:id="2512" w:author="John Gil" w:date="2022-08-30T18:50:00Z">
                                <w:rPr>
                                  <w:rFonts w:ascii="Consolas" w:eastAsiaTheme="minorHAnsi" w:hAnsi="Consolas" w:cs="Consolas"/>
                                  <w:color w:val="008000"/>
                                  <w:sz w:val="19"/>
                                  <w:szCs w:val="19"/>
                                </w:rPr>
                              </w:rPrChange>
                            </w:rPr>
                            <w:t>//</w:t>
                          </w:r>
                          <w:r>
                            <w:rPr>
                              <w:rFonts w:ascii="Consolas" w:eastAsiaTheme="minorHAnsi" w:hAnsi="Consolas" w:cs="Consolas"/>
                              <w:color w:val="008000"/>
                              <w:sz w:val="19"/>
                              <w:szCs w:val="19"/>
                            </w:rPr>
                            <w:t>Выбираем</w:t>
                          </w:r>
                          <w:r w:rsidRPr="00122E83">
                            <w:rPr>
                              <w:rFonts w:ascii="Consolas" w:eastAsiaTheme="minorHAnsi" w:hAnsi="Consolas" w:cs="Consolas"/>
                              <w:color w:val="008000"/>
                              <w:sz w:val="19"/>
                              <w:szCs w:val="19"/>
                              <w:lang w:val="en-US"/>
                              <w:rPrChange w:id="2513" w:author="John Gil" w:date="2022-08-30T18:50:00Z">
                                <w:rPr>
                                  <w:rFonts w:ascii="Consolas" w:eastAsiaTheme="minorHAnsi" w:hAnsi="Consolas" w:cs="Consolas"/>
                                  <w:color w:val="008000"/>
                                  <w:sz w:val="19"/>
                                  <w:szCs w:val="19"/>
                                </w:rPr>
                              </w:rPrChange>
                            </w:rPr>
                            <w:t xml:space="preserve"> </w:t>
                          </w:r>
                          <w:r>
                            <w:rPr>
                              <w:rFonts w:ascii="Consolas" w:eastAsiaTheme="minorHAnsi" w:hAnsi="Consolas" w:cs="Consolas"/>
                              <w:color w:val="008000"/>
                              <w:sz w:val="19"/>
                              <w:szCs w:val="19"/>
                            </w:rPr>
                            <w:t>активную</w:t>
                          </w:r>
                          <w:r w:rsidRPr="00122E83">
                            <w:rPr>
                              <w:rFonts w:ascii="Consolas" w:eastAsiaTheme="minorHAnsi" w:hAnsi="Consolas" w:cs="Consolas"/>
                              <w:color w:val="008000"/>
                              <w:sz w:val="19"/>
                              <w:szCs w:val="19"/>
                              <w:lang w:val="en-US"/>
                              <w:rPrChange w:id="2514" w:author="John Gil" w:date="2022-08-30T18:50:00Z">
                                <w:rPr>
                                  <w:rFonts w:ascii="Consolas" w:eastAsiaTheme="minorHAnsi" w:hAnsi="Consolas" w:cs="Consolas"/>
                                  <w:color w:val="008000"/>
                                  <w:sz w:val="19"/>
                                  <w:szCs w:val="19"/>
                                </w:rPr>
                              </w:rPrChange>
                            </w:rPr>
                            <w:t xml:space="preserve"> </w:t>
                          </w:r>
                          <w:r>
                            <w:rPr>
                              <w:rFonts w:ascii="Consolas" w:eastAsiaTheme="minorHAnsi" w:hAnsi="Consolas" w:cs="Consolas"/>
                              <w:color w:val="008000"/>
                              <w:sz w:val="19"/>
                              <w:szCs w:val="19"/>
                            </w:rPr>
                            <w:t>программу</w:t>
                          </w:r>
                        </w:ins>
                      </w:p>
                      <w:p w14:paraId="6BFAD22A" w14:textId="77777777" w:rsidR="00122E83" w:rsidRPr="00122E83" w:rsidRDefault="00122E83" w:rsidP="00122E83">
                        <w:pPr>
                          <w:widowControl/>
                          <w:adjustRightInd w:val="0"/>
                          <w:rPr>
                            <w:ins w:id="2515" w:author="John Gil" w:date="2022-08-30T18:50:00Z"/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  <w:lang w:val="en-US"/>
                            <w:rPrChange w:id="2516" w:author="John Gil" w:date="2022-08-30T18:50:00Z">
                              <w:rPr>
                                <w:ins w:id="2517" w:author="John Gil" w:date="2022-08-30T18:50:00Z"/>
                                <w:rFonts w:ascii="Consolas" w:eastAsiaTheme="minorHAnsi" w:hAnsi="Consolas" w:cs="Consolas"/>
                                <w:color w:val="000000"/>
                                <w:sz w:val="19"/>
                                <w:szCs w:val="19"/>
                              </w:rPr>
                            </w:rPrChange>
                          </w:rPr>
                        </w:pPr>
                        <w:ins w:id="2518" w:author="John Gil" w:date="2022-08-30T18:50:00Z">
                          <w:r w:rsidRPr="00122E83"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  <w:lang w:val="en-US"/>
                              <w:rPrChange w:id="2519" w:author="John Gil" w:date="2022-08-30T18:50:00Z"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</w:rPrChange>
                            </w:rPr>
                            <w:t xml:space="preserve">        </w:t>
                          </w:r>
                          <w:proofErr w:type="spellStart"/>
                          <w:r w:rsidRPr="00122E83">
                            <w:rPr>
                              <w:rFonts w:ascii="Consolas" w:eastAsiaTheme="minorHAnsi" w:hAnsi="Consolas" w:cs="Consolas"/>
                              <w:color w:val="6F008A"/>
                              <w:sz w:val="19"/>
                              <w:szCs w:val="19"/>
                              <w:lang w:val="en-US"/>
                              <w:rPrChange w:id="2520" w:author="John Gil" w:date="2022-08-30T18:50:00Z">
                                <w:rPr>
                                  <w:rFonts w:ascii="Consolas" w:eastAsiaTheme="minorHAnsi" w:hAnsi="Consolas" w:cs="Consolas"/>
                                  <w:color w:val="6F008A"/>
                                  <w:sz w:val="19"/>
                                  <w:szCs w:val="19"/>
                                </w:rPr>
                              </w:rPrChange>
                            </w:rPr>
                            <w:t>glBindTexture</w:t>
                          </w:r>
                          <w:proofErr w:type="spellEnd"/>
                          <w:r w:rsidRPr="00122E83"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  <w:lang w:val="en-US"/>
                              <w:rPrChange w:id="2521" w:author="John Gil" w:date="2022-08-30T18:50:00Z"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</w:rPrChange>
                            </w:rPr>
                            <w:t>(</w:t>
                          </w:r>
                          <w:r w:rsidRPr="00122E83">
                            <w:rPr>
                              <w:rFonts w:ascii="Consolas" w:eastAsiaTheme="minorHAnsi" w:hAnsi="Consolas" w:cs="Consolas"/>
                              <w:color w:val="6F008A"/>
                              <w:sz w:val="19"/>
                              <w:szCs w:val="19"/>
                              <w:lang w:val="en-US"/>
                              <w:rPrChange w:id="2522" w:author="John Gil" w:date="2022-08-30T18:50:00Z">
                                <w:rPr>
                                  <w:rFonts w:ascii="Consolas" w:eastAsiaTheme="minorHAnsi" w:hAnsi="Consolas" w:cs="Consolas"/>
                                  <w:color w:val="6F008A"/>
                                  <w:sz w:val="19"/>
                                  <w:szCs w:val="19"/>
                                </w:rPr>
                              </w:rPrChange>
                            </w:rPr>
                            <w:t>GL_TEXTURE_2D</w:t>
                          </w:r>
                          <w:r w:rsidRPr="00122E83"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  <w:lang w:val="en-US"/>
                              <w:rPrChange w:id="2523" w:author="John Gil" w:date="2022-08-30T18:50:00Z"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</w:rPrChange>
                            </w:rPr>
                            <w:t>, texture);</w:t>
                          </w:r>
                          <w:r w:rsidRPr="00122E83">
                            <w:rPr>
                              <w:rFonts w:ascii="Consolas" w:eastAsiaTheme="minorHAnsi" w:hAnsi="Consolas" w:cs="Consolas"/>
                              <w:color w:val="008000"/>
                              <w:sz w:val="19"/>
                              <w:szCs w:val="19"/>
                              <w:lang w:val="en-US"/>
                              <w:rPrChange w:id="2524" w:author="John Gil" w:date="2022-08-30T18:50:00Z">
                                <w:rPr>
                                  <w:rFonts w:ascii="Consolas" w:eastAsiaTheme="minorHAnsi" w:hAnsi="Consolas" w:cs="Consolas"/>
                                  <w:color w:val="008000"/>
                                  <w:sz w:val="19"/>
                                  <w:szCs w:val="19"/>
                                </w:rPr>
                              </w:rPrChange>
                            </w:rPr>
                            <w:t>//</w:t>
                          </w:r>
                          <w:r>
                            <w:rPr>
                              <w:rFonts w:ascii="Consolas" w:eastAsiaTheme="minorHAnsi" w:hAnsi="Consolas" w:cs="Consolas"/>
                              <w:color w:val="008000"/>
                              <w:sz w:val="19"/>
                              <w:szCs w:val="19"/>
                            </w:rPr>
                            <w:t>Выбрать</w:t>
                          </w:r>
                          <w:r w:rsidRPr="00122E83">
                            <w:rPr>
                              <w:rFonts w:ascii="Consolas" w:eastAsiaTheme="minorHAnsi" w:hAnsi="Consolas" w:cs="Consolas"/>
                              <w:color w:val="008000"/>
                              <w:sz w:val="19"/>
                              <w:szCs w:val="19"/>
                              <w:lang w:val="en-US"/>
                              <w:rPrChange w:id="2525" w:author="John Gil" w:date="2022-08-30T18:50:00Z">
                                <w:rPr>
                                  <w:rFonts w:ascii="Consolas" w:eastAsiaTheme="minorHAnsi" w:hAnsi="Consolas" w:cs="Consolas"/>
                                  <w:color w:val="008000"/>
                                  <w:sz w:val="19"/>
                                  <w:szCs w:val="19"/>
                                </w:rPr>
                              </w:rPrChange>
                            </w:rPr>
                            <w:t xml:space="preserve"> </w:t>
                          </w:r>
                          <w:r>
                            <w:rPr>
                              <w:rFonts w:ascii="Consolas" w:eastAsiaTheme="minorHAnsi" w:hAnsi="Consolas" w:cs="Consolas"/>
                              <w:color w:val="008000"/>
                              <w:sz w:val="19"/>
                              <w:szCs w:val="19"/>
                            </w:rPr>
                            <w:t>активную</w:t>
                          </w:r>
                          <w:r w:rsidRPr="00122E83">
                            <w:rPr>
                              <w:rFonts w:ascii="Consolas" w:eastAsiaTheme="minorHAnsi" w:hAnsi="Consolas" w:cs="Consolas"/>
                              <w:color w:val="008000"/>
                              <w:sz w:val="19"/>
                              <w:szCs w:val="19"/>
                              <w:lang w:val="en-US"/>
                              <w:rPrChange w:id="2526" w:author="John Gil" w:date="2022-08-30T18:50:00Z">
                                <w:rPr>
                                  <w:rFonts w:ascii="Consolas" w:eastAsiaTheme="minorHAnsi" w:hAnsi="Consolas" w:cs="Consolas"/>
                                  <w:color w:val="008000"/>
                                  <w:sz w:val="19"/>
                                  <w:szCs w:val="19"/>
                                </w:rPr>
                              </w:rPrChange>
                            </w:rPr>
                            <w:t xml:space="preserve"> </w:t>
                          </w:r>
                          <w:r>
                            <w:rPr>
                              <w:rFonts w:ascii="Consolas" w:eastAsiaTheme="minorHAnsi" w:hAnsi="Consolas" w:cs="Consolas"/>
                              <w:color w:val="008000"/>
                              <w:sz w:val="19"/>
                              <w:szCs w:val="19"/>
                            </w:rPr>
                            <w:t>текстуру</w:t>
                          </w:r>
                        </w:ins>
                      </w:p>
                      <w:p w14:paraId="105D8C52" w14:textId="77777777" w:rsidR="00122E83" w:rsidRDefault="00122E83" w:rsidP="00122E83">
                        <w:pPr>
                          <w:widowControl/>
                          <w:adjustRightInd w:val="0"/>
                          <w:rPr>
                            <w:ins w:id="2527" w:author="John Gil" w:date="2022-08-30T18:50:00Z"/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</w:pPr>
                        <w:ins w:id="2528" w:author="John Gil" w:date="2022-08-30T18:50:00Z">
                          <w:r w:rsidRPr="00122E83"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  <w:lang w:val="en-US"/>
                              <w:rPrChange w:id="2529" w:author="John Gil" w:date="2022-08-30T18:50:00Z"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</w:rPrChange>
                            </w:rPr>
                            <w:t xml:space="preserve">        </w:t>
                          </w:r>
                          <w:proofErr w:type="spellStart"/>
                          <w:r>
                            <w:rPr>
                              <w:rFonts w:ascii="Consolas" w:eastAsiaTheme="minorHAnsi" w:hAnsi="Consolas" w:cs="Consolas"/>
                              <w:color w:val="6F008A"/>
                              <w:sz w:val="19"/>
                              <w:szCs w:val="19"/>
                            </w:rPr>
                            <w:t>glBindVertexArray</w:t>
                          </w:r>
                          <w:proofErr w:type="spellEnd"/>
                          <w:r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</w:rPr>
                            <w:t>(</w:t>
                          </w:r>
                          <w:proofErr w:type="spellStart"/>
                          <w:r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</w:rPr>
                            <w:t>vao</w:t>
                          </w:r>
                          <w:proofErr w:type="spellEnd"/>
                          <w:r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</w:rPr>
                            <w:t xml:space="preserve">);               </w:t>
                          </w:r>
                          <w:r>
                            <w:rPr>
                              <w:rFonts w:ascii="Consolas" w:eastAsiaTheme="minorHAnsi" w:hAnsi="Consolas" w:cs="Consolas"/>
                              <w:color w:val="008000"/>
                              <w:sz w:val="19"/>
                              <w:szCs w:val="19"/>
                            </w:rPr>
                            <w:t>//Выбираем активный массив вершин</w:t>
                          </w:r>
                        </w:ins>
                      </w:p>
                      <w:p w14:paraId="6FDCF164" w14:textId="77777777" w:rsidR="00122E83" w:rsidRDefault="00122E83" w:rsidP="00122E83">
                        <w:pPr>
                          <w:widowControl/>
                          <w:adjustRightInd w:val="0"/>
                          <w:rPr>
                            <w:ins w:id="2530" w:author="John Gil" w:date="2022-08-30T18:50:00Z"/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</w:pPr>
                        <w:ins w:id="2531" w:author="John Gil" w:date="2022-08-30T18:50:00Z">
                          <w:r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</w:rPr>
                            <w:t xml:space="preserve">        </w:t>
                          </w:r>
                          <w:proofErr w:type="spellStart"/>
                          <w:r>
                            <w:rPr>
                              <w:rFonts w:ascii="Consolas" w:eastAsiaTheme="minorHAnsi" w:hAnsi="Consolas" w:cs="Consolas"/>
                              <w:color w:val="6F008A"/>
                              <w:sz w:val="19"/>
                              <w:szCs w:val="19"/>
                            </w:rPr>
                            <w:t>glDrawArrays</w:t>
                          </w:r>
                          <w:proofErr w:type="spellEnd"/>
                          <w:r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</w:rPr>
                            <w:t>(</w:t>
                          </w:r>
                          <w:r>
                            <w:rPr>
                              <w:rFonts w:ascii="Consolas" w:eastAsiaTheme="minorHAnsi" w:hAnsi="Consolas" w:cs="Consolas"/>
                              <w:color w:val="6F008A"/>
                              <w:sz w:val="19"/>
                              <w:szCs w:val="19"/>
                            </w:rPr>
                            <w:t>GL_TRIANGLES</w:t>
                          </w:r>
                          <w:r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</w:rPr>
                            <w:t xml:space="preserve">, 0, 6);     </w:t>
                          </w:r>
                          <w:r>
                            <w:rPr>
                              <w:rFonts w:ascii="Consolas" w:eastAsiaTheme="minorHAnsi" w:hAnsi="Consolas" w:cs="Consolas"/>
                              <w:color w:val="008000"/>
                              <w:sz w:val="19"/>
                              <w:szCs w:val="19"/>
                            </w:rPr>
                            <w:t>//Отрисовать шесть вершин</w:t>
                          </w:r>
                        </w:ins>
                      </w:p>
                      <w:p w14:paraId="7BF8D354" w14:textId="08251EDD" w:rsidR="00122E83" w:rsidRPr="00122E83" w:rsidRDefault="00122E83" w:rsidP="00122E83">
                        <w:pPr>
                          <w:widowControl/>
                          <w:adjustRightInd w:val="0"/>
                          <w:rPr>
                            <w:ins w:id="2532" w:author="John Gil" w:date="2022-08-30T18:50:00Z"/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  <w:lang w:val="en-US"/>
                            <w:rPrChange w:id="2533" w:author="John Gil" w:date="2022-08-30T18:50:00Z">
                              <w:rPr>
                                <w:ins w:id="2534" w:author="John Gil" w:date="2022-08-30T18:50:00Z"/>
                                <w:rFonts w:ascii="Consolas" w:eastAsiaTheme="minorHAnsi" w:hAnsi="Consolas" w:cs="Consolas"/>
                                <w:color w:val="000000"/>
                                <w:sz w:val="19"/>
                                <w:szCs w:val="19"/>
                              </w:rPr>
                            </w:rPrChange>
                          </w:rPr>
                        </w:pPr>
                        <w:ins w:id="2535" w:author="John Gil" w:date="2022-08-30T18:50:00Z">
                          <w:r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  <w:lang w:val="en-US"/>
                            </w:rPr>
                            <w:t>...</w:t>
                          </w:r>
                        </w:ins>
                      </w:p>
                      <w:p w14:paraId="13D02A9D" w14:textId="77777777" w:rsidR="00122E83" w:rsidRPr="00122E83" w:rsidRDefault="00122E83" w:rsidP="00122E83">
                        <w:pPr>
                          <w:widowControl/>
                          <w:adjustRightInd w:val="0"/>
                          <w:rPr>
                            <w:ins w:id="2536" w:author="John Gil" w:date="2022-08-30T18:50:00Z"/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  <w:lang w:val="en-US"/>
                            <w:rPrChange w:id="2537" w:author="John Gil" w:date="2022-08-30T18:50:00Z">
                              <w:rPr>
                                <w:ins w:id="2538" w:author="John Gil" w:date="2022-08-30T18:50:00Z"/>
                                <w:rFonts w:ascii="Consolas" w:eastAsiaTheme="minorHAnsi" w:hAnsi="Consolas" w:cs="Consolas"/>
                                <w:color w:val="000000"/>
                                <w:sz w:val="19"/>
                                <w:szCs w:val="19"/>
                              </w:rPr>
                            </w:rPrChange>
                          </w:rPr>
                        </w:pPr>
                      </w:p>
                      <w:p w14:paraId="29E934D8" w14:textId="72FA9F1D" w:rsidR="00122E83" w:rsidDel="00B229DC" w:rsidRDefault="00122E83" w:rsidP="00122E83">
                        <w:pPr>
                          <w:widowControl/>
                          <w:adjustRightInd w:val="0"/>
                          <w:rPr>
                            <w:del w:id="2539" w:author="John Gil" w:date="2022-08-28T20:03:00Z"/>
                            <w:rFonts w:ascii="Consolas" w:eastAsiaTheme="minorHAnsi" w:hAnsi="Consolas" w:cs="Consolas"/>
                            <w:color w:val="A31515"/>
                            <w:sz w:val="19"/>
                            <w:szCs w:val="19"/>
                          </w:rPr>
                          <w:pPrChange w:id="2540" w:author="John Gil" w:date="2022-08-30T18:50:00Z">
                            <w:pPr>
                              <w:widowControl/>
                              <w:adjustRightInd w:val="0"/>
                            </w:pPr>
                          </w:pPrChange>
                        </w:pPr>
                        <w:ins w:id="2541" w:author="John Gil" w:date="2022-08-30T18:50:00Z">
                          <w:r w:rsidRPr="00122E83"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  <w:lang w:val="en-US"/>
                              <w:rPrChange w:id="2542" w:author="John Gil" w:date="2022-08-30T18:50:00Z"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</w:rPrChange>
                            </w:rPr>
                            <w:t xml:space="preserve">        </w:t>
                          </w:r>
                        </w:ins>
                        <w:del w:id="2543" w:author="John Gil" w:date="2022-08-28T20:03:00Z">
                          <w:r w:rsidRPr="00D56A0B" w:rsidDel="00D56A0B">
                            <w:rPr>
                              <w:rFonts w:ascii="Consolas" w:eastAsiaTheme="minorHAnsi" w:hAnsi="Consolas" w:cs="Consolas"/>
                              <w:color w:val="A31515"/>
                              <w:sz w:val="19"/>
                              <w:szCs w:val="19"/>
                              <w:rPrChange w:id="2544" w:author="John Gil" w:date="2022-08-28T20:03:00Z">
                                <w:rPr>
                                  <w:rFonts w:ascii="Consolas" w:eastAsiaTheme="minorHAnsi" w:hAnsi="Consolas" w:cs="Consolas"/>
                                  <w:color w:val="A31515"/>
                                  <w:sz w:val="19"/>
                                  <w:szCs w:val="19"/>
                                  <w:lang w:val="en-US"/>
                                </w:rPr>
                              </w:rPrChange>
                            </w:rPr>
                            <w:delText>...</w:delText>
                          </w:r>
                        </w:del>
                      </w:p>
                      <w:p w14:paraId="729D024E" w14:textId="77777777" w:rsidR="00122E83" w:rsidDel="00D56A0B" w:rsidRDefault="00122E83" w:rsidP="00122E83">
                        <w:pPr>
                          <w:widowControl/>
                          <w:adjustRightInd w:val="0"/>
                          <w:rPr>
                            <w:del w:id="2545" w:author="John Gil" w:date="2022-08-28T20:01:00Z"/>
                            <w:rFonts w:ascii="Consolas" w:eastAsiaTheme="minorHAnsi" w:hAnsi="Consolas" w:cs="Consolas"/>
                            <w:color w:val="A31515"/>
                            <w:sz w:val="19"/>
                            <w:szCs w:val="19"/>
                          </w:rPr>
                          <w:pPrChange w:id="2546" w:author="John Gil" w:date="2022-08-30T18:50:00Z">
                            <w:pPr>
                              <w:widowControl/>
                              <w:adjustRightInd w:val="0"/>
                            </w:pPr>
                          </w:pPrChange>
                        </w:pPr>
                        <w:del w:id="2547" w:author="John Gil" w:date="2022-08-28T20:01:00Z">
                          <w:r w:rsidRPr="00CA778E" w:rsidDel="00D56A0B">
                            <w:rPr>
                              <w:rFonts w:ascii="Consolas" w:eastAsiaTheme="minorHAnsi" w:hAnsi="Consolas" w:cs="Consolas"/>
                              <w:color w:val="A31515"/>
                              <w:sz w:val="19"/>
                              <w:szCs w:val="19"/>
                              <w:lang w:val="en-US"/>
                            </w:rPr>
                            <w:delText>layout(location = 2) in vec2 vUV;  //</w:delText>
                          </w:r>
                          <w:r w:rsidDel="00D56A0B">
                            <w:rPr>
                              <w:rFonts w:ascii="Consolas" w:eastAsiaTheme="minorHAnsi" w:hAnsi="Consolas" w:cs="Consolas"/>
                              <w:color w:val="A31515"/>
                              <w:sz w:val="19"/>
                              <w:szCs w:val="19"/>
                            </w:rPr>
                            <w:delText>Цвет</w:delText>
                          </w:r>
                          <w:r w:rsidRPr="00CA778E" w:rsidDel="00D56A0B">
                            <w:rPr>
                              <w:rFonts w:ascii="Consolas" w:eastAsiaTheme="minorHAnsi" w:hAnsi="Consolas" w:cs="Consolas"/>
                              <w:color w:val="A31515"/>
                              <w:sz w:val="19"/>
                              <w:szCs w:val="19"/>
                              <w:lang w:val="en-US"/>
                            </w:rPr>
                            <w:delText xml:space="preserve"> </w:delText>
                          </w:r>
                          <w:r w:rsidDel="00D56A0B">
                            <w:rPr>
                              <w:rFonts w:ascii="Consolas" w:eastAsiaTheme="minorHAnsi" w:hAnsi="Consolas" w:cs="Consolas"/>
                              <w:color w:val="A31515"/>
                              <w:sz w:val="19"/>
                              <w:szCs w:val="19"/>
                            </w:rPr>
                            <w:delText>вершины</w:delText>
                          </w:r>
                          <w:r w:rsidRPr="00CA778E" w:rsidDel="00D56A0B">
                            <w:rPr>
                              <w:rFonts w:ascii="Consolas" w:eastAsiaTheme="minorHAnsi" w:hAnsi="Consolas" w:cs="Consolas"/>
                              <w:color w:val="A31515"/>
                              <w:sz w:val="19"/>
                              <w:szCs w:val="19"/>
                              <w:lang w:val="en-US"/>
                            </w:rPr>
                            <w:delText xml:space="preserve"> </w:delText>
                          </w:r>
                          <w:r w:rsidDel="00D56A0B">
                            <w:rPr>
                              <w:rFonts w:ascii="Consolas" w:eastAsiaTheme="minorHAnsi" w:hAnsi="Consolas" w:cs="Consolas"/>
                              <w:color w:val="A31515"/>
                              <w:sz w:val="19"/>
                              <w:szCs w:val="19"/>
                            </w:rPr>
                            <w:delText>примитива</w:delText>
                          </w:r>
                        </w:del>
                      </w:p>
                      <w:p w14:paraId="0C6E6140" w14:textId="77777777" w:rsidR="00122E83" w:rsidRPr="000A63D4" w:rsidDel="00D56A0B" w:rsidRDefault="00122E83" w:rsidP="00122E83">
                        <w:pPr>
                          <w:widowControl/>
                          <w:adjustRightInd w:val="0"/>
                          <w:rPr>
                            <w:del w:id="2548" w:author="John Gil" w:date="2022-08-28T20:01:00Z"/>
                            <w:rFonts w:ascii="Consolas" w:eastAsiaTheme="minorHAnsi" w:hAnsi="Consolas" w:cs="Consolas"/>
                            <w:color w:val="A31515"/>
                            <w:sz w:val="19"/>
                            <w:szCs w:val="19"/>
                            <w:rPrChange w:id="2549" w:author="John Gil" w:date="2022-08-28T20:00:00Z">
                              <w:rPr>
                                <w:del w:id="2550" w:author="John Gil" w:date="2022-08-28T20:01:00Z"/>
                                <w:rFonts w:ascii="Consolas" w:eastAsiaTheme="minorHAnsi" w:hAnsi="Consolas" w:cs="Consolas"/>
                                <w:color w:val="A31515"/>
                                <w:sz w:val="19"/>
                                <w:szCs w:val="19"/>
                                <w:lang w:val="en-US"/>
                              </w:rPr>
                            </w:rPrChange>
                          </w:rPr>
                          <w:pPrChange w:id="2551" w:author="John Gil" w:date="2022-08-30T18:50:00Z">
                            <w:pPr>
                              <w:widowControl/>
                              <w:adjustRightInd w:val="0"/>
                            </w:pPr>
                          </w:pPrChange>
                        </w:pPr>
                        <w:del w:id="2552" w:author="John Gil" w:date="2022-08-28T20:01:00Z">
                          <w:r w:rsidRPr="000A63D4" w:rsidDel="00D56A0B">
                            <w:rPr>
                              <w:rFonts w:ascii="Consolas" w:eastAsiaTheme="minorHAnsi" w:hAnsi="Consolas" w:cs="Consolas"/>
                              <w:color w:val="A31515"/>
                              <w:sz w:val="19"/>
                              <w:szCs w:val="19"/>
                              <w:rPrChange w:id="2553" w:author="John Gil" w:date="2022-08-28T20:00:00Z">
                                <w:rPr>
                                  <w:rFonts w:ascii="Consolas" w:eastAsiaTheme="minorHAnsi" w:hAnsi="Consolas" w:cs="Consolas"/>
                                  <w:color w:val="A31515"/>
                                  <w:sz w:val="19"/>
                                  <w:szCs w:val="19"/>
                                  <w:lang w:val="en-US"/>
                                </w:rPr>
                              </w:rPrChange>
                            </w:rPr>
                            <w:delText>...</w:delText>
                          </w:r>
                        </w:del>
                      </w:p>
                      <w:p w14:paraId="019591EC" w14:textId="77777777" w:rsidR="00122E83" w:rsidDel="00D56A0B" w:rsidRDefault="00122E83" w:rsidP="00122E83">
                        <w:pPr>
                          <w:widowControl/>
                          <w:adjustRightInd w:val="0"/>
                          <w:rPr>
                            <w:del w:id="2554" w:author="John Gil" w:date="2022-08-28T20:01:00Z"/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  <w:pPrChange w:id="2555" w:author="John Gil" w:date="2022-08-30T18:50:00Z">
                            <w:pPr>
                              <w:widowControl/>
                              <w:adjustRightInd w:val="0"/>
                            </w:pPr>
                          </w:pPrChange>
                        </w:pPr>
                        <w:del w:id="2556" w:author="John Gil" w:date="2022-08-28T20:01:00Z">
                          <w:r w:rsidRPr="000A63D4" w:rsidDel="00D56A0B">
                            <w:rPr>
                              <w:rFonts w:ascii="Consolas" w:eastAsiaTheme="minorHAnsi" w:hAnsi="Consolas" w:cs="Consolas"/>
                              <w:color w:val="A31515"/>
                              <w:sz w:val="19"/>
                              <w:szCs w:val="19"/>
                              <w:rPrChange w:id="2557" w:author="John Gil" w:date="2022-08-28T20:00:00Z">
                                <w:rPr>
                                  <w:rFonts w:ascii="Consolas" w:eastAsiaTheme="minorHAnsi" w:hAnsi="Consolas" w:cs="Consolas"/>
                                  <w:color w:val="A31515"/>
                                  <w:sz w:val="19"/>
                                  <w:szCs w:val="19"/>
                                  <w:lang w:val="en-US"/>
                                </w:rPr>
                              </w:rPrChange>
                            </w:rPr>
                            <w:delText xml:space="preserve">    </w:delText>
                          </w:r>
                          <w:r w:rsidDel="00D56A0B">
                            <w:rPr>
                              <w:rFonts w:ascii="Consolas" w:eastAsiaTheme="minorHAnsi" w:hAnsi="Consolas" w:cs="Consolas"/>
                              <w:color w:val="A31515"/>
                              <w:sz w:val="19"/>
                              <w:szCs w:val="19"/>
                            </w:rPr>
                            <w:delText>//Выходные данные вершинного шейдера</w:delText>
                          </w:r>
                        </w:del>
                      </w:p>
                      <w:p w14:paraId="620BAAA7" w14:textId="77777777" w:rsidR="00122E83" w:rsidDel="00D56A0B" w:rsidRDefault="00122E83" w:rsidP="00122E83">
                        <w:pPr>
                          <w:widowControl/>
                          <w:adjustRightInd w:val="0"/>
                          <w:rPr>
                            <w:del w:id="2558" w:author="John Gil" w:date="2022-08-28T20:01:00Z"/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  <w:pPrChange w:id="2559" w:author="John Gil" w:date="2022-08-30T18:50:00Z">
                            <w:pPr>
                              <w:widowControl/>
                              <w:adjustRightInd w:val="0"/>
                            </w:pPr>
                          </w:pPrChange>
                        </w:pPr>
                        <w:del w:id="2560" w:author="John Gil" w:date="2022-08-28T20:01:00Z">
                          <w:r w:rsidDel="00D56A0B">
                            <w:rPr>
                              <w:rFonts w:ascii="Consolas" w:eastAsiaTheme="minorHAnsi" w:hAnsi="Consolas" w:cs="Consolas"/>
                              <w:color w:val="A31515"/>
                              <w:sz w:val="19"/>
                              <w:szCs w:val="19"/>
                            </w:rPr>
                            <w:delText xml:space="preserve">    out VS_OUT{</w:delText>
                          </w:r>
                        </w:del>
                      </w:p>
                      <w:p w14:paraId="749EB10B" w14:textId="77777777" w:rsidR="00122E83" w:rsidRPr="00CA778E" w:rsidDel="00D56A0B" w:rsidRDefault="00122E83" w:rsidP="00122E83">
                        <w:pPr>
                          <w:widowControl/>
                          <w:adjustRightInd w:val="0"/>
                          <w:rPr>
                            <w:del w:id="2561" w:author="John Gil" w:date="2022-08-28T20:01:00Z"/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  <w:lang w:val="en-US"/>
                          </w:rPr>
                          <w:pPrChange w:id="2562" w:author="John Gil" w:date="2022-08-30T18:50:00Z">
                            <w:pPr>
                              <w:widowControl/>
                              <w:adjustRightInd w:val="0"/>
                            </w:pPr>
                          </w:pPrChange>
                        </w:pPr>
                        <w:del w:id="2563" w:author="John Gil" w:date="2022-08-28T20:01:00Z">
                          <w:r w:rsidDel="00D56A0B">
                            <w:rPr>
                              <w:rFonts w:ascii="Consolas" w:eastAsiaTheme="minorHAnsi" w:hAnsi="Consolas" w:cs="Consolas"/>
                              <w:color w:val="A31515"/>
                              <w:sz w:val="19"/>
                              <w:szCs w:val="19"/>
                            </w:rPr>
                            <w:delText xml:space="preserve">        </w:delText>
                          </w:r>
                          <w:r w:rsidRPr="00CA778E" w:rsidDel="00D56A0B">
                            <w:rPr>
                              <w:rFonts w:ascii="Consolas" w:eastAsiaTheme="minorHAnsi" w:hAnsi="Consolas" w:cs="Consolas"/>
                              <w:color w:val="A31515"/>
                              <w:sz w:val="19"/>
                              <w:szCs w:val="19"/>
                              <w:lang w:val="en-US"/>
                            </w:rPr>
                            <w:delText>vec3 outColor;</w:delText>
                          </w:r>
                        </w:del>
                      </w:p>
                      <w:p w14:paraId="06FAD947" w14:textId="77777777" w:rsidR="00122E83" w:rsidRPr="00CA778E" w:rsidDel="00D56A0B" w:rsidRDefault="00122E83" w:rsidP="00122E83">
                        <w:pPr>
                          <w:widowControl/>
                          <w:adjustRightInd w:val="0"/>
                          <w:rPr>
                            <w:del w:id="2564" w:author="John Gil" w:date="2022-08-28T20:01:00Z"/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  <w:lang w:val="en-US"/>
                          </w:rPr>
                          <w:pPrChange w:id="2565" w:author="John Gil" w:date="2022-08-30T18:50:00Z">
                            <w:pPr>
                              <w:widowControl/>
                              <w:adjustRightInd w:val="0"/>
                            </w:pPr>
                          </w:pPrChange>
                        </w:pPr>
                        <w:del w:id="2566" w:author="John Gil" w:date="2022-08-28T20:01:00Z">
                          <w:r w:rsidRPr="00CA778E" w:rsidDel="00D56A0B">
                            <w:rPr>
                              <w:rFonts w:ascii="Consolas" w:eastAsiaTheme="minorHAnsi" w:hAnsi="Consolas" w:cs="Consolas"/>
                              <w:color w:val="A31515"/>
                              <w:sz w:val="19"/>
                              <w:szCs w:val="19"/>
                              <w:lang w:val="en-US"/>
                            </w:rPr>
                            <w:delText xml:space="preserve">        vec2 outUV;</w:delText>
                          </w:r>
                        </w:del>
                      </w:p>
                      <w:p w14:paraId="606E2A05" w14:textId="77777777" w:rsidR="00122E83" w:rsidRPr="00CA778E" w:rsidDel="00D56A0B" w:rsidRDefault="00122E83" w:rsidP="00122E83">
                        <w:pPr>
                          <w:widowControl/>
                          <w:adjustRightInd w:val="0"/>
                          <w:rPr>
                            <w:del w:id="2567" w:author="John Gil" w:date="2022-08-28T20:01:00Z"/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  <w:lang w:val="en-US"/>
                          </w:rPr>
                          <w:pPrChange w:id="2568" w:author="John Gil" w:date="2022-08-30T18:50:00Z">
                            <w:pPr>
                              <w:widowControl/>
                              <w:adjustRightInd w:val="0"/>
                            </w:pPr>
                          </w:pPrChange>
                        </w:pPr>
                        <w:del w:id="2569" w:author="John Gil" w:date="2022-08-28T20:01:00Z">
                          <w:r w:rsidRPr="00CA778E" w:rsidDel="00D56A0B">
                            <w:rPr>
                              <w:rFonts w:ascii="Consolas" w:eastAsiaTheme="minorHAnsi" w:hAnsi="Consolas" w:cs="Consolas"/>
                              <w:color w:val="A31515"/>
                              <w:sz w:val="19"/>
                              <w:szCs w:val="19"/>
                              <w:lang w:val="en-US"/>
                            </w:rPr>
                            <w:delText xml:space="preserve">    }vs_out;</w:delText>
                          </w:r>
                        </w:del>
                      </w:p>
                      <w:p w14:paraId="7D4EE89D" w14:textId="77777777" w:rsidR="00122E83" w:rsidRPr="00CA778E" w:rsidDel="00D56A0B" w:rsidRDefault="00122E83" w:rsidP="00122E83">
                        <w:pPr>
                          <w:widowControl/>
                          <w:adjustRightInd w:val="0"/>
                          <w:rPr>
                            <w:del w:id="2570" w:author="John Gil" w:date="2022-08-28T20:01:00Z"/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  <w:lang w:val="en-US"/>
                          </w:rPr>
                          <w:pPrChange w:id="2571" w:author="John Gil" w:date="2022-08-30T18:50:00Z">
                            <w:pPr>
                              <w:widowControl/>
                              <w:adjustRightInd w:val="0"/>
                            </w:pPr>
                          </w:pPrChange>
                        </w:pPr>
                      </w:p>
                      <w:p w14:paraId="573ED754" w14:textId="77777777" w:rsidR="00122E83" w:rsidRPr="00CA778E" w:rsidDel="00D56A0B" w:rsidRDefault="00122E83" w:rsidP="00122E83">
                        <w:pPr>
                          <w:widowControl/>
                          <w:adjustRightInd w:val="0"/>
                          <w:rPr>
                            <w:del w:id="2572" w:author="John Gil" w:date="2022-08-28T20:01:00Z"/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  <w:lang w:val="en-US"/>
                          </w:rPr>
                          <w:pPrChange w:id="2573" w:author="John Gil" w:date="2022-08-30T18:50:00Z">
                            <w:pPr>
                              <w:widowControl/>
                              <w:adjustRightInd w:val="0"/>
                            </w:pPr>
                          </w:pPrChange>
                        </w:pPr>
                        <w:del w:id="2574" w:author="John Gil" w:date="2022-08-28T20:01:00Z">
                          <w:r w:rsidRPr="00CA778E" w:rsidDel="00D56A0B">
                            <w:rPr>
                              <w:rFonts w:ascii="Consolas" w:eastAsiaTheme="minorHAnsi" w:hAnsi="Consolas" w:cs="Consolas"/>
                              <w:color w:val="A31515"/>
                              <w:sz w:val="19"/>
                              <w:szCs w:val="19"/>
                              <w:lang w:val="en-US"/>
                            </w:rPr>
                            <w:delText xml:space="preserve">    void main() { </w:delText>
                          </w:r>
                        </w:del>
                      </w:p>
                      <w:p w14:paraId="20D79AF1" w14:textId="77777777" w:rsidR="00122E83" w:rsidRPr="00CA778E" w:rsidDel="00D56A0B" w:rsidRDefault="00122E83" w:rsidP="00122E83">
                        <w:pPr>
                          <w:widowControl/>
                          <w:adjustRightInd w:val="0"/>
                          <w:rPr>
                            <w:del w:id="2575" w:author="John Gil" w:date="2022-08-28T20:01:00Z"/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  <w:lang w:val="en-US"/>
                          </w:rPr>
                          <w:pPrChange w:id="2576" w:author="John Gil" w:date="2022-08-30T18:50:00Z">
                            <w:pPr>
                              <w:widowControl/>
                              <w:adjustRightInd w:val="0"/>
                            </w:pPr>
                          </w:pPrChange>
                        </w:pPr>
                        <w:del w:id="2577" w:author="John Gil" w:date="2022-08-28T20:01:00Z">
                          <w:r w:rsidRPr="00CA778E" w:rsidDel="00D56A0B">
                            <w:rPr>
                              <w:rFonts w:ascii="Consolas" w:eastAsiaTheme="minorHAnsi" w:hAnsi="Consolas" w:cs="Consolas"/>
                              <w:color w:val="A31515"/>
                              <w:sz w:val="19"/>
                              <w:szCs w:val="19"/>
                              <w:lang w:val="en-US"/>
                            </w:rPr>
                            <w:delText xml:space="preserve">       vs_out.outColor = vColor;</w:delText>
                          </w:r>
                        </w:del>
                      </w:p>
                      <w:p w14:paraId="0A5FD8D6" w14:textId="77777777" w:rsidR="00122E83" w:rsidDel="00D56A0B" w:rsidRDefault="00122E83" w:rsidP="00122E83">
                        <w:pPr>
                          <w:widowControl/>
                          <w:adjustRightInd w:val="0"/>
                          <w:rPr>
                            <w:del w:id="2578" w:author="John Gil" w:date="2022-08-28T20:01:00Z"/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  <w:lang w:val="en-US"/>
                          </w:rPr>
                          <w:pPrChange w:id="2579" w:author="John Gil" w:date="2022-08-30T18:50:00Z">
                            <w:pPr>
                              <w:widowControl/>
                              <w:adjustRightInd w:val="0"/>
                            </w:pPr>
                          </w:pPrChange>
                        </w:pPr>
                        <w:del w:id="2580" w:author="John Gil" w:date="2022-08-28T20:01:00Z">
                          <w:r w:rsidRPr="00CA778E" w:rsidDel="00D56A0B">
                            <w:rPr>
                              <w:rFonts w:ascii="Consolas" w:eastAsiaTheme="minorHAnsi" w:hAnsi="Consolas" w:cs="Consolas"/>
                              <w:color w:val="A31515"/>
                              <w:sz w:val="19"/>
                              <w:szCs w:val="19"/>
                              <w:lang w:val="en-US"/>
                            </w:rPr>
                            <w:delText xml:space="preserve">       </w:delText>
                          </w:r>
                          <w:r w:rsidDel="00D56A0B">
                            <w:rPr>
                              <w:rFonts w:ascii="Consolas" w:eastAsiaTheme="minorHAnsi" w:hAnsi="Consolas" w:cs="Consolas"/>
                              <w:color w:val="A31515"/>
                              <w:sz w:val="19"/>
                              <w:szCs w:val="19"/>
                            </w:rPr>
                            <w:delText>vs_out.outUV    = vUV;</w:delText>
                          </w:r>
                        </w:del>
                      </w:p>
                      <w:p w14:paraId="1A0E2F95" w14:textId="77777777" w:rsidR="00122E83" w:rsidRPr="00F225B3" w:rsidDel="00D56A0B" w:rsidRDefault="00122E83" w:rsidP="00122E83">
                        <w:pPr>
                          <w:widowControl/>
                          <w:adjustRightInd w:val="0"/>
                          <w:rPr>
                            <w:del w:id="2581" w:author="John Gil" w:date="2022-08-28T20:03:00Z"/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  <w:lang w:val="en-US"/>
                          </w:rPr>
                          <w:pPrChange w:id="2582" w:author="John Gil" w:date="2022-08-30T18:50:00Z">
                            <w:pPr>
                              <w:widowControl/>
                              <w:adjustRightInd w:val="0"/>
                            </w:pPr>
                          </w:pPrChange>
                        </w:pPr>
                        <w:del w:id="2583" w:author="John Gil" w:date="2022-08-28T20:03:00Z">
                          <w:r w:rsidDel="00D56A0B"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  <w:lang w:val="en-US"/>
                            </w:rPr>
                            <w:delText>...</w:delText>
                          </w:r>
                        </w:del>
                      </w:p>
                      <w:p w14:paraId="2D44368E" w14:textId="77777777" w:rsidR="00122E83" w:rsidRDefault="00122E83" w:rsidP="00122E83">
                        <w:pPr>
                          <w:widowControl/>
                          <w:adjustRightInd w:val="0"/>
                          <w:pPrChange w:id="2584" w:author="John Gil" w:date="2022-08-30T18:50:00Z">
                            <w:pPr>
                              <w:widowControl/>
                              <w:adjustRightInd w:val="0"/>
                            </w:pPr>
                          </w:pPrChange>
                        </w:pPr>
                      </w:p>
                    </w:txbxContent>
                  </v:textbox>
                  <w10:anchorlock/>
                </v:shape>
              </w:pict>
            </mc:Fallback>
          </mc:AlternateContent>
        </w:r>
      </w:ins>
    </w:p>
    <w:p w14:paraId="0E5D5430" w14:textId="4A46E096" w:rsidR="006D30BE" w:rsidRPr="00247F06" w:rsidRDefault="006D30BE" w:rsidP="006D30BE">
      <w:pPr>
        <w:pStyle w:val="af1"/>
        <w:rPr>
          <w:ins w:id="1794" w:author="John Gil" w:date="2022-08-30T18:51:00Z"/>
          <w:noProof/>
          <w:sz w:val="28"/>
          <w:szCs w:val="28"/>
        </w:rPr>
      </w:pPr>
      <w:ins w:id="1795" w:author="John Gil" w:date="2022-08-30T18:51:00Z">
        <w:r>
          <w:rPr>
            <w:noProof/>
          </w:rPr>
          <w:t>Применение текстуры</w:t>
        </w:r>
      </w:ins>
    </w:p>
    <w:p w14:paraId="53492A1F" w14:textId="1260CE1E" w:rsidR="00973CCD" w:rsidRDefault="006D30BE" w:rsidP="00036547">
      <w:pPr>
        <w:pStyle w:val="a3"/>
        <w:spacing w:before="8"/>
        <w:rPr>
          <w:ins w:id="1796" w:author="John Gil" w:date="2022-08-30T18:51:00Z"/>
        </w:rPr>
      </w:pPr>
      <w:ins w:id="1797" w:author="John Gil" w:date="2022-08-30T18:51:00Z">
        <w:r>
          <w:t>В результате изменений получим следующий результат</w:t>
        </w:r>
        <w:r w:rsidRPr="006D30BE">
          <w:rPr>
            <w:rPrChange w:id="1798" w:author="John Gil" w:date="2022-08-30T18:51:00Z">
              <w:rPr>
                <w:lang w:val="en-US"/>
              </w:rPr>
            </w:rPrChange>
          </w:rPr>
          <w:t>:</w:t>
        </w:r>
      </w:ins>
    </w:p>
    <w:p w14:paraId="26D01C62" w14:textId="18DD9A05" w:rsidR="006D30BE" w:rsidRDefault="006D30BE" w:rsidP="00036547">
      <w:pPr>
        <w:pStyle w:val="a3"/>
        <w:spacing w:before="8"/>
        <w:rPr>
          <w:ins w:id="1799" w:author="John Gil" w:date="2022-08-30T18:51:00Z"/>
        </w:rPr>
      </w:pPr>
    </w:p>
    <w:p w14:paraId="086A710F" w14:textId="76800B9C" w:rsidR="006D30BE" w:rsidRDefault="006D30BE" w:rsidP="00036547">
      <w:pPr>
        <w:pStyle w:val="a3"/>
        <w:spacing w:before="8"/>
        <w:rPr>
          <w:ins w:id="1800" w:author="John Gil" w:date="2022-08-30T18:51:00Z"/>
        </w:rPr>
      </w:pPr>
    </w:p>
    <w:p w14:paraId="294A6499" w14:textId="2601FE0D" w:rsidR="006D30BE" w:rsidRDefault="006D30BE" w:rsidP="00036547">
      <w:pPr>
        <w:pStyle w:val="a3"/>
        <w:spacing w:before="8"/>
        <w:rPr>
          <w:ins w:id="1801" w:author="John Gil" w:date="2022-08-30T18:51:00Z"/>
        </w:rPr>
      </w:pPr>
    </w:p>
    <w:p w14:paraId="5F80BE0C" w14:textId="21D6F1FF" w:rsidR="006D30BE" w:rsidRDefault="006D30BE">
      <w:pPr>
        <w:pStyle w:val="a3"/>
        <w:spacing w:before="8"/>
        <w:ind w:firstLine="0"/>
        <w:jc w:val="center"/>
        <w:rPr>
          <w:ins w:id="1802" w:author="John Gil" w:date="2022-08-30T18:51:00Z"/>
        </w:rPr>
        <w:pPrChange w:id="1803" w:author="John Gil" w:date="2022-08-30T18:54:00Z">
          <w:pPr>
            <w:pStyle w:val="a3"/>
            <w:spacing w:before="8"/>
          </w:pPr>
        </w:pPrChange>
      </w:pPr>
      <w:ins w:id="1804" w:author="John Gil" w:date="2022-08-30T18:54:00Z">
        <w:r>
          <w:rPr>
            <w:noProof/>
          </w:rPr>
          <w:lastRenderedPageBreak/>
          <w:drawing>
            <wp:inline distT="0" distB="0" distL="0" distR="0" wp14:anchorId="4E0E77C9" wp14:editId="70A61A95">
              <wp:extent cx="5162608" cy="4067175"/>
              <wp:effectExtent l="0" t="0" r="0" b="0"/>
              <wp:docPr id="21" name="Рисунок 2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24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163333" cy="4067746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5A92A976" w14:textId="18B68C21" w:rsidR="006D30BE" w:rsidRDefault="006D30BE" w:rsidP="006D30BE">
      <w:pPr>
        <w:pStyle w:val="a3"/>
        <w:spacing w:before="8"/>
        <w:ind w:firstLine="0"/>
        <w:jc w:val="center"/>
        <w:rPr>
          <w:ins w:id="1805" w:author="John Gil" w:date="2022-08-30T18:54:00Z"/>
        </w:rPr>
      </w:pPr>
      <w:ins w:id="1806" w:author="John Gil" w:date="2022-08-30T18:54:00Z">
        <w:r>
          <w:t>Рис</w:t>
        </w:r>
        <w:r w:rsidRPr="000E19E1">
          <w:t xml:space="preserve">. </w:t>
        </w:r>
        <w:r w:rsidRPr="006E7BBF">
          <w:t>1</w:t>
        </w:r>
        <w:r>
          <w:t>3</w:t>
        </w:r>
        <w:r w:rsidRPr="006E7BBF">
          <w:t>.</w:t>
        </w:r>
        <w:r>
          <w:t xml:space="preserve"> Применение текстуры к прямоугольнику</w:t>
        </w:r>
      </w:ins>
    </w:p>
    <w:p w14:paraId="67CAB6C2" w14:textId="027C54C3" w:rsidR="008D5773" w:rsidRPr="008D5773" w:rsidRDefault="008D5773" w:rsidP="00036547">
      <w:pPr>
        <w:pStyle w:val="a3"/>
        <w:spacing w:before="8"/>
        <w:rPr>
          <w:ins w:id="1807" w:author="John Gil" w:date="2022-08-30T19:01:00Z"/>
          <w:lang w:val="en-US"/>
          <w:rPrChange w:id="1808" w:author="John Gil" w:date="2022-08-30T19:04:00Z">
            <w:rPr>
              <w:ins w:id="1809" w:author="John Gil" w:date="2022-08-30T19:01:00Z"/>
            </w:rPr>
          </w:rPrChange>
        </w:rPr>
      </w:pPr>
      <w:ins w:id="1810" w:author="John Gil" w:date="2022-08-30T19:03:00Z">
        <w:r>
          <w:t>Для того</w:t>
        </w:r>
        <w:r w:rsidRPr="008D5773">
          <w:rPr>
            <w:rPrChange w:id="1811" w:author="John Gil" w:date="2022-08-30T19:03:00Z">
              <w:rPr>
                <w:lang w:val="en-US"/>
              </w:rPr>
            </w:rPrChange>
          </w:rPr>
          <w:t xml:space="preserve">, </w:t>
        </w:r>
        <w:r>
          <w:t>чтобы задавать размер прямоугольника в пикселях</w:t>
        </w:r>
        <w:r w:rsidRPr="008D5773">
          <w:rPr>
            <w:rPrChange w:id="1812" w:author="John Gil" w:date="2022-08-30T19:03:00Z">
              <w:rPr>
                <w:lang w:val="en-US"/>
              </w:rPr>
            </w:rPrChange>
          </w:rPr>
          <w:t xml:space="preserve">, </w:t>
        </w:r>
        <w:r>
          <w:t>применим матрицу проецирования. В первую очередь изменим вершинный шейдер</w:t>
        </w:r>
        <w:r>
          <w:rPr>
            <w:lang w:val="en-US"/>
          </w:rPr>
          <w:t>:</w:t>
        </w:r>
      </w:ins>
    </w:p>
    <w:p w14:paraId="461770AC" w14:textId="6F7ED87E" w:rsidR="006D30BE" w:rsidRDefault="001C4F67">
      <w:pPr>
        <w:pStyle w:val="a3"/>
        <w:spacing w:before="8"/>
        <w:ind w:firstLine="0"/>
        <w:rPr>
          <w:ins w:id="1813" w:author="John Gil" w:date="2022-08-30T18:51:00Z"/>
        </w:rPr>
        <w:pPrChange w:id="1814" w:author="John Gil" w:date="2022-08-30T19:01:00Z">
          <w:pPr>
            <w:pStyle w:val="a3"/>
            <w:spacing w:before="8"/>
          </w:pPr>
        </w:pPrChange>
      </w:pPr>
      <w:ins w:id="1815" w:author="John Gil" w:date="2022-08-30T19:01:00Z">
        <w:r>
          <w:rPr>
            <w:noProof/>
          </w:rPr>
          <mc:AlternateContent>
            <mc:Choice Requires="wps">
              <w:drawing>
                <wp:inline distT="0" distB="0" distL="0" distR="0" wp14:anchorId="1B8B797A" wp14:editId="2CC6B4B1">
                  <wp:extent cx="5940425" cy="1552575"/>
                  <wp:effectExtent l="38100" t="38100" r="117475" b="123825"/>
                  <wp:docPr id="22" name="Надпись 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5940425" cy="1552575"/>
                          </a:xfrm>
                          <a:prstGeom prst="rect">
                            <a:avLst/>
                          </a:prstGeom>
                          <a:ln>
                            <a:headEnd/>
                            <a:tailEnd/>
                          </a:ln>
                          <a:effectLst>
                            <a:outerShdw blurRad="50800" dist="38100" dir="2700000" algn="tl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4242222" w14:textId="0F671445" w:rsidR="008D5773" w:rsidRDefault="008D5773" w:rsidP="008D5773">
                              <w:pPr>
                                <w:widowControl/>
                                <w:adjustRightInd w:val="0"/>
                                <w:rPr>
                                  <w:ins w:id="1816" w:author="John Gil" w:date="2022-08-30T19:02:00Z"/>
                                  <w:rFonts w:ascii="Consolas" w:eastAsiaTheme="minorHAnsi" w:hAnsi="Consolas" w:cs="Consolas"/>
                                  <w:color w:val="A31515"/>
                                  <w:sz w:val="19"/>
                                  <w:szCs w:val="19"/>
                                  <w:lang w:val="en-US"/>
                                </w:rPr>
                              </w:pPr>
                              <w:ins w:id="1817" w:author="John Gil" w:date="2022-08-30T19:02:00Z">
                                <w:r>
                                  <w:rPr>
                                    <w:rFonts w:ascii="Consolas" w:eastAsiaTheme="minorHAnsi" w:hAnsi="Consolas" w:cs="Consolas"/>
                                    <w:color w:val="A31515"/>
                                    <w:sz w:val="19"/>
                                    <w:szCs w:val="19"/>
                                    <w:lang w:val="en-US"/>
                                  </w:rPr>
                                  <w:t>...</w:t>
                                </w:r>
                                <w:r w:rsidRPr="008D5773">
                                  <w:rPr>
                                    <w:rFonts w:ascii="Consolas" w:eastAsiaTheme="minorHAnsi" w:hAnsi="Consolas" w:cs="Consolas"/>
                                    <w:color w:val="A31515"/>
                                    <w:sz w:val="19"/>
                                    <w:szCs w:val="19"/>
                                    <w:lang w:val="en-US"/>
                                    <w:rPrChange w:id="1818" w:author="John Gil" w:date="2022-08-30T19:02:00Z">
                                      <w:rPr>
                                        <w:rFonts w:ascii="Consolas" w:eastAsiaTheme="minorHAnsi" w:hAnsi="Consolas" w:cs="Consolas"/>
                                        <w:color w:val="A31515"/>
                                        <w:sz w:val="19"/>
                                        <w:szCs w:val="19"/>
                                      </w:rPr>
                                    </w:rPrChange>
                                  </w:rPr>
                                  <w:t xml:space="preserve">   </w:t>
                                </w:r>
                              </w:ins>
                            </w:p>
                            <w:p w14:paraId="0BA0CF9E" w14:textId="6A62F886" w:rsidR="008D5773" w:rsidRPr="008D5773" w:rsidRDefault="008D5773" w:rsidP="008D5773">
                              <w:pPr>
                                <w:widowControl/>
                                <w:adjustRightInd w:val="0"/>
                                <w:rPr>
                                  <w:ins w:id="1819" w:author="John Gil" w:date="2022-08-30T19:02:00Z"/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  <w:lang w:val="en-US"/>
                                  <w:rPrChange w:id="1820" w:author="John Gil" w:date="2022-08-30T19:02:00Z">
                                    <w:rPr>
                                      <w:ins w:id="1821" w:author="John Gil" w:date="2022-08-30T19:02:00Z"/>
                                      <w:rFonts w:ascii="Consolas" w:eastAsiaTheme="minorHAnsi" w:hAnsi="Consolas" w:cs="Consolas"/>
                                      <w:color w:val="000000"/>
                                      <w:sz w:val="19"/>
                                      <w:szCs w:val="19"/>
                                    </w:rPr>
                                  </w:rPrChange>
                                </w:rPr>
                              </w:pPr>
                              <w:ins w:id="1822" w:author="John Gil" w:date="2022-08-30T19:02:00Z">
                                <w:r>
                                  <w:rPr>
                                    <w:rFonts w:ascii="Consolas" w:eastAsiaTheme="minorHAnsi" w:hAnsi="Consolas" w:cs="Consolas"/>
                                    <w:color w:val="A31515"/>
                                    <w:sz w:val="19"/>
                                    <w:szCs w:val="19"/>
                                    <w:lang w:val="en-US"/>
                                  </w:rPr>
                                  <w:t xml:space="preserve">   </w:t>
                                </w:r>
                                <w:r w:rsidRPr="008D5773">
                                  <w:rPr>
                                    <w:rFonts w:ascii="Consolas" w:eastAsiaTheme="minorHAnsi" w:hAnsi="Consolas" w:cs="Consolas"/>
                                    <w:color w:val="A31515"/>
                                    <w:sz w:val="19"/>
                                    <w:szCs w:val="19"/>
                                    <w:lang w:val="en-US"/>
                                    <w:rPrChange w:id="1823" w:author="John Gil" w:date="2022-08-30T19:02:00Z">
                                      <w:rPr>
                                        <w:rFonts w:ascii="Consolas" w:eastAsiaTheme="minorHAnsi" w:hAnsi="Consolas" w:cs="Consolas"/>
                                        <w:color w:val="A31515"/>
                                        <w:sz w:val="19"/>
                                        <w:szCs w:val="19"/>
                                      </w:rPr>
                                    </w:rPrChange>
                                  </w:rPr>
                                  <w:t xml:space="preserve"> uniform mat4 projection = mat4(1.0f);</w:t>
                                </w:r>
                              </w:ins>
                            </w:p>
                            <w:p w14:paraId="26CF402A" w14:textId="4050D034" w:rsidR="008D5773" w:rsidRPr="008D5773" w:rsidRDefault="008D5773" w:rsidP="008D5773">
                              <w:pPr>
                                <w:widowControl/>
                                <w:adjustRightInd w:val="0"/>
                                <w:rPr>
                                  <w:ins w:id="1824" w:author="John Gil" w:date="2022-08-30T19:02:00Z"/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  <w:lang w:val="en-US"/>
                                  <w:rPrChange w:id="1825" w:author="John Gil" w:date="2022-08-30T19:02:00Z">
                                    <w:rPr>
                                      <w:ins w:id="1826" w:author="John Gil" w:date="2022-08-30T19:02:00Z"/>
                                      <w:rFonts w:ascii="Consolas" w:eastAsiaTheme="minorHAnsi" w:hAnsi="Consolas" w:cs="Consolas"/>
                                      <w:color w:val="000000"/>
                                      <w:sz w:val="19"/>
                                      <w:szCs w:val="19"/>
                                    </w:rPr>
                                  </w:rPrChange>
                                </w:rPr>
                              </w:pPr>
                              <w:ins w:id="1827" w:author="John Gil" w:date="2022-08-30T19:02:00Z">
                                <w:r w:rsidRPr="008D5773">
                                  <w:rPr>
                                    <w:rFonts w:ascii="Consolas" w:eastAsiaTheme="minorHAnsi" w:hAnsi="Consolas" w:cs="Consolas"/>
                                    <w:color w:val="A31515"/>
                                    <w:sz w:val="19"/>
                                    <w:szCs w:val="19"/>
                                    <w:lang w:val="en-US"/>
                                    <w:rPrChange w:id="1828" w:author="John Gil" w:date="2022-08-30T19:02:00Z">
                                      <w:rPr>
                                        <w:rFonts w:ascii="Consolas" w:eastAsiaTheme="minorHAnsi" w:hAnsi="Consolas" w:cs="Consolas"/>
                                        <w:color w:val="A31515"/>
                                        <w:sz w:val="19"/>
                                        <w:szCs w:val="19"/>
                                      </w:rPr>
                                    </w:rPrChange>
                                  </w:rPr>
                                  <w:t xml:space="preserve">    uniform mat4 model      = mat4(1.0f); //</w:t>
                                </w:r>
                                <w:r>
                                  <w:rPr>
                                    <w:rFonts w:ascii="Consolas" w:eastAsiaTheme="minorHAnsi" w:hAnsi="Consolas" w:cs="Consolas"/>
                                    <w:color w:val="A31515"/>
                                    <w:sz w:val="19"/>
                                    <w:szCs w:val="19"/>
                                  </w:rPr>
                                  <w:t>Матрица</w:t>
                                </w:r>
                                <w:r w:rsidRPr="008D5773">
                                  <w:rPr>
                                    <w:rFonts w:ascii="Consolas" w:eastAsiaTheme="minorHAnsi" w:hAnsi="Consolas" w:cs="Consolas"/>
                                    <w:color w:val="A31515"/>
                                    <w:sz w:val="19"/>
                                    <w:szCs w:val="19"/>
                                    <w:lang w:val="en-US"/>
                                    <w:rPrChange w:id="1829" w:author="John Gil" w:date="2022-08-30T19:02:00Z">
                                      <w:rPr>
                                        <w:rFonts w:ascii="Consolas" w:eastAsiaTheme="minorHAnsi" w:hAnsi="Consolas" w:cs="Consolas"/>
                                        <w:color w:val="A31515"/>
                                        <w:sz w:val="19"/>
                                        <w:szCs w:val="19"/>
                                      </w:rPr>
                                    </w:rPrChange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Consolas" w:eastAsiaTheme="minorHAnsi" w:hAnsi="Consolas" w:cs="Consolas"/>
                                    <w:color w:val="A31515"/>
                                    <w:sz w:val="19"/>
                                    <w:szCs w:val="19"/>
                                  </w:rPr>
                                  <w:t>преобразований</w:t>
                                </w:r>
                              </w:ins>
                            </w:p>
                            <w:p w14:paraId="00F56879" w14:textId="774F0876" w:rsidR="008D5773" w:rsidRPr="008D5773" w:rsidRDefault="008D5773" w:rsidP="008D5773">
                              <w:pPr>
                                <w:widowControl/>
                                <w:adjustRightInd w:val="0"/>
                                <w:rPr>
                                  <w:ins w:id="1830" w:author="John Gil" w:date="2022-08-30T19:02:00Z"/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  <w:lang w:val="en-US"/>
                                  <w:rPrChange w:id="1831" w:author="John Gil" w:date="2022-08-30T19:02:00Z">
                                    <w:rPr>
                                      <w:ins w:id="1832" w:author="John Gil" w:date="2022-08-30T19:02:00Z"/>
                                      <w:rFonts w:ascii="Consolas" w:eastAsiaTheme="minorHAnsi" w:hAnsi="Consolas" w:cs="Consolas"/>
                                      <w:color w:val="000000"/>
                                      <w:sz w:val="19"/>
                                      <w:szCs w:val="19"/>
                                    </w:rPr>
                                  </w:rPrChange>
                                </w:rPr>
                              </w:pPr>
                              <w:ins w:id="1833" w:author="John Gil" w:date="2022-08-30T19:02:00Z">
                                <w:r>
                                  <w:rPr>
                                    <w:rFonts w:ascii="Consolas" w:eastAsiaTheme="minorHAnsi" w:hAnsi="Consolas" w:cs="Consolas"/>
                                    <w:color w:val="A31515"/>
                                    <w:sz w:val="19"/>
                                    <w:szCs w:val="19"/>
                                    <w:lang w:val="en-US"/>
                                  </w:rPr>
                                  <w:t>...</w:t>
                                </w:r>
                              </w:ins>
                            </w:p>
                            <w:p w14:paraId="61B5A706" w14:textId="77777777" w:rsidR="008D5773" w:rsidRPr="008D5773" w:rsidRDefault="008D5773" w:rsidP="008D5773">
                              <w:pPr>
                                <w:widowControl/>
                                <w:adjustRightInd w:val="0"/>
                                <w:rPr>
                                  <w:ins w:id="1834" w:author="John Gil" w:date="2022-08-30T19:02:00Z"/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  <w:lang w:val="en-US"/>
                                  <w:rPrChange w:id="1835" w:author="John Gil" w:date="2022-08-30T19:02:00Z">
                                    <w:rPr>
                                      <w:ins w:id="1836" w:author="John Gil" w:date="2022-08-30T19:02:00Z"/>
                                      <w:rFonts w:ascii="Consolas" w:eastAsiaTheme="minorHAnsi" w:hAnsi="Consolas" w:cs="Consolas"/>
                                      <w:color w:val="000000"/>
                                      <w:sz w:val="19"/>
                                      <w:szCs w:val="19"/>
                                    </w:rPr>
                                  </w:rPrChange>
                                </w:rPr>
                              </w:pPr>
                            </w:p>
                            <w:p w14:paraId="10D56C72" w14:textId="77777777" w:rsidR="008D5773" w:rsidRPr="008D5773" w:rsidRDefault="008D5773" w:rsidP="008D5773">
                              <w:pPr>
                                <w:widowControl/>
                                <w:adjustRightInd w:val="0"/>
                                <w:rPr>
                                  <w:ins w:id="1837" w:author="John Gil" w:date="2022-08-30T19:02:00Z"/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  <w:lang w:val="en-US"/>
                                  <w:rPrChange w:id="1838" w:author="John Gil" w:date="2022-08-30T19:02:00Z">
                                    <w:rPr>
                                      <w:ins w:id="1839" w:author="John Gil" w:date="2022-08-30T19:02:00Z"/>
                                      <w:rFonts w:ascii="Consolas" w:eastAsiaTheme="minorHAnsi" w:hAnsi="Consolas" w:cs="Consolas"/>
                                      <w:color w:val="000000"/>
                                      <w:sz w:val="19"/>
                                      <w:szCs w:val="19"/>
                                    </w:rPr>
                                  </w:rPrChange>
                                </w:rPr>
                              </w:pPr>
                              <w:ins w:id="1840" w:author="John Gil" w:date="2022-08-30T19:02:00Z">
                                <w:r w:rsidRPr="008D5773">
                                  <w:rPr>
                                    <w:rFonts w:ascii="Consolas" w:eastAsiaTheme="minorHAnsi" w:hAnsi="Consolas" w:cs="Consolas"/>
                                    <w:color w:val="A31515"/>
                                    <w:sz w:val="19"/>
                                    <w:szCs w:val="19"/>
                                    <w:lang w:val="en-US"/>
                                    <w:rPrChange w:id="1841" w:author="John Gil" w:date="2022-08-30T19:02:00Z">
                                      <w:rPr>
                                        <w:rFonts w:ascii="Consolas" w:eastAsiaTheme="minorHAnsi" w:hAnsi="Consolas" w:cs="Consolas"/>
                                        <w:color w:val="A31515"/>
                                        <w:sz w:val="19"/>
                                        <w:szCs w:val="19"/>
                                      </w:rPr>
                                    </w:rPrChange>
                                  </w:rPr>
                                  <w:t xml:space="preserve">    void main() { </w:t>
                                </w:r>
                              </w:ins>
                            </w:p>
                            <w:p w14:paraId="66AE197E" w14:textId="77777777" w:rsidR="008D5773" w:rsidRPr="008D5773" w:rsidRDefault="008D5773" w:rsidP="008D5773">
                              <w:pPr>
                                <w:widowControl/>
                                <w:adjustRightInd w:val="0"/>
                                <w:rPr>
                                  <w:ins w:id="1842" w:author="John Gil" w:date="2022-08-30T19:02:00Z"/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  <w:lang w:val="en-US"/>
                                  <w:rPrChange w:id="1843" w:author="John Gil" w:date="2022-08-30T19:02:00Z">
                                    <w:rPr>
                                      <w:ins w:id="1844" w:author="John Gil" w:date="2022-08-30T19:02:00Z"/>
                                      <w:rFonts w:ascii="Consolas" w:eastAsiaTheme="minorHAnsi" w:hAnsi="Consolas" w:cs="Consolas"/>
                                      <w:color w:val="000000"/>
                                      <w:sz w:val="19"/>
                                      <w:szCs w:val="19"/>
                                    </w:rPr>
                                  </w:rPrChange>
                                </w:rPr>
                              </w:pPr>
                              <w:ins w:id="1845" w:author="John Gil" w:date="2022-08-30T19:02:00Z">
                                <w:r w:rsidRPr="008D5773">
                                  <w:rPr>
                                    <w:rFonts w:ascii="Consolas" w:eastAsiaTheme="minorHAnsi" w:hAnsi="Consolas" w:cs="Consolas"/>
                                    <w:color w:val="A31515"/>
                                    <w:sz w:val="19"/>
                                    <w:szCs w:val="19"/>
                                    <w:lang w:val="en-US"/>
                                    <w:rPrChange w:id="1846" w:author="John Gil" w:date="2022-08-30T19:02:00Z">
                                      <w:rPr>
                                        <w:rFonts w:ascii="Consolas" w:eastAsiaTheme="minorHAnsi" w:hAnsi="Consolas" w:cs="Consolas"/>
                                        <w:color w:val="A31515"/>
                                        <w:sz w:val="19"/>
                                        <w:szCs w:val="19"/>
                                      </w:rPr>
                                    </w:rPrChange>
                                  </w:rPr>
                                  <w:t xml:space="preserve">       </w:t>
                                </w:r>
                                <w:proofErr w:type="spellStart"/>
                                <w:r w:rsidRPr="008D5773">
                                  <w:rPr>
                                    <w:rFonts w:ascii="Consolas" w:eastAsiaTheme="minorHAnsi" w:hAnsi="Consolas" w:cs="Consolas"/>
                                    <w:color w:val="A31515"/>
                                    <w:sz w:val="19"/>
                                    <w:szCs w:val="19"/>
                                    <w:lang w:val="en-US"/>
                                    <w:rPrChange w:id="1847" w:author="John Gil" w:date="2022-08-30T19:02:00Z">
                                      <w:rPr>
                                        <w:rFonts w:ascii="Consolas" w:eastAsiaTheme="minorHAnsi" w:hAnsi="Consolas" w:cs="Consolas"/>
                                        <w:color w:val="A31515"/>
                                        <w:sz w:val="19"/>
                                        <w:szCs w:val="19"/>
                                      </w:rPr>
                                    </w:rPrChange>
                                  </w:rPr>
                                  <w:t>vs_out.outColor</w:t>
                                </w:r>
                                <w:proofErr w:type="spellEnd"/>
                                <w:r w:rsidRPr="008D5773">
                                  <w:rPr>
                                    <w:rFonts w:ascii="Consolas" w:eastAsiaTheme="minorHAnsi" w:hAnsi="Consolas" w:cs="Consolas"/>
                                    <w:color w:val="A31515"/>
                                    <w:sz w:val="19"/>
                                    <w:szCs w:val="19"/>
                                    <w:lang w:val="en-US"/>
                                    <w:rPrChange w:id="1848" w:author="John Gil" w:date="2022-08-30T19:02:00Z">
                                      <w:rPr>
                                        <w:rFonts w:ascii="Consolas" w:eastAsiaTheme="minorHAnsi" w:hAnsi="Consolas" w:cs="Consolas"/>
                                        <w:color w:val="A31515"/>
                                        <w:sz w:val="19"/>
                                        <w:szCs w:val="19"/>
                                      </w:rPr>
                                    </w:rPrChange>
                                  </w:rPr>
                                  <w:t xml:space="preserve"> = </w:t>
                                </w:r>
                                <w:proofErr w:type="spellStart"/>
                                <w:r w:rsidRPr="008D5773">
                                  <w:rPr>
                                    <w:rFonts w:ascii="Consolas" w:eastAsiaTheme="minorHAnsi" w:hAnsi="Consolas" w:cs="Consolas"/>
                                    <w:color w:val="A31515"/>
                                    <w:sz w:val="19"/>
                                    <w:szCs w:val="19"/>
                                    <w:lang w:val="en-US"/>
                                    <w:rPrChange w:id="1849" w:author="John Gil" w:date="2022-08-30T19:02:00Z">
                                      <w:rPr>
                                        <w:rFonts w:ascii="Consolas" w:eastAsiaTheme="minorHAnsi" w:hAnsi="Consolas" w:cs="Consolas"/>
                                        <w:color w:val="A31515"/>
                                        <w:sz w:val="19"/>
                                        <w:szCs w:val="19"/>
                                      </w:rPr>
                                    </w:rPrChange>
                                  </w:rPr>
                                  <w:t>vColor</w:t>
                                </w:r>
                                <w:proofErr w:type="spellEnd"/>
                                <w:r w:rsidRPr="008D5773">
                                  <w:rPr>
                                    <w:rFonts w:ascii="Consolas" w:eastAsiaTheme="minorHAnsi" w:hAnsi="Consolas" w:cs="Consolas"/>
                                    <w:color w:val="A31515"/>
                                    <w:sz w:val="19"/>
                                    <w:szCs w:val="19"/>
                                    <w:lang w:val="en-US"/>
                                    <w:rPrChange w:id="1850" w:author="John Gil" w:date="2022-08-30T19:02:00Z">
                                      <w:rPr>
                                        <w:rFonts w:ascii="Consolas" w:eastAsiaTheme="minorHAnsi" w:hAnsi="Consolas" w:cs="Consolas"/>
                                        <w:color w:val="A31515"/>
                                        <w:sz w:val="19"/>
                                        <w:szCs w:val="19"/>
                                      </w:rPr>
                                    </w:rPrChange>
                                  </w:rPr>
                                  <w:t>;</w:t>
                                </w:r>
                              </w:ins>
                            </w:p>
                            <w:p w14:paraId="4014ECF0" w14:textId="77777777" w:rsidR="008D5773" w:rsidRPr="008D5773" w:rsidRDefault="008D5773" w:rsidP="008D5773">
                              <w:pPr>
                                <w:widowControl/>
                                <w:adjustRightInd w:val="0"/>
                                <w:rPr>
                                  <w:ins w:id="1851" w:author="John Gil" w:date="2022-08-30T19:02:00Z"/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  <w:lang w:val="en-US"/>
                                  <w:rPrChange w:id="1852" w:author="John Gil" w:date="2022-08-30T19:02:00Z">
                                    <w:rPr>
                                      <w:ins w:id="1853" w:author="John Gil" w:date="2022-08-30T19:02:00Z"/>
                                      <w:rFonts w:ascii="Consolas" w:eastAsiaTheme="minorHAnsi" w:hAnsi="Consolas" w:cs="Consolas"/>
                                      <w:color w:val="000000"/>
                                      <w:sz w:val="19"/>
                                      <w:szCs w:val="19"/>
                                    </w:rPr>
                                  </w:rPrChange>
                                </w:rPr>
                              </w:pPr>
                              <w:ins w:id="1854" w:author="John Gil" w:date="2022-08-30T19:02:00Z">
                                <w:r w:rsidRPr="008D5773">
                                  <w:rPr>
                                    <w:rFonts w:ascii="Consolas" w:eastAsiaTheme="minorHAnsi" w:hAnsi="Consolas" w:cs="Consolas"/>
                                    <w:color w:val="A31515"/>
                                    <w:sz w:val="19"/>
                                    <w:szCs w:val="19"/>
                                    <w:lang w:val="en-US"/>
                                    <w:rPrChange w:id="1855" w:author="John Gil" w:date="2022-08-30T19:02:00Z">
                                      <w:rPr>
                                        <w:rFonts w:ascii="Consolas" w:eastAsiaTheme="minorHAnsi" w:hAnsi="Consolas" w:cs="Consolas"/>
                                        <w:color w:val="A31515"/>
                                        <w:sz w:val="19"/>
                                        <w:szCs w:val="19"/>
                                      </w:rPr>
                                    </w:rPrChange>
                                  </w:rPr>
                                  <w:t xml:space="preserve">       </w:t>
                                </w:r>
                                <w:proofErr w:type="spellStart"/>
                                <w:r w:rsidRPr="008D5773">
                                  <w:rPr>
                                    <w:rFonts w:ascii="Consolas" w:eastAsiaTheme="minorHAnsi" w:hAnsi="Consolas" w:cs="Consolas"/>
                                    <w:color w:val="A31515"/>
                                    <w:sz w:val="19"/>
                                    <w:szCs w:val="19"/>
                                    <w:lang w:val="en-US"/>
                                    <w:rPrChange w:id="1856" w:author="John Gil" w:date="2022-08-30T19:02:00Z">
                                      <w:rPr>
                                        <w:rFonts w:ascii="Consolas" w:eastAsiaTheme="minorHAnsi" w:hAnsi="Consolas" w:cs="Consolas"/>
                                        <w:color w:val="A31515"/>
                                        <w:sz w:val="19"/>
                                        <w:szCs w:val="19"/>
                                      </w:rPr>
                                    </w:rPrChange>
                                  </w:rPr>
                                  <w:t>vs_out.outUV</w:t>
                                </w:r>
                                <w:proofErr w:type="spellEnd"/>
                                <w:r w:rsidRPr="008D5773">
                                  <w:rPr>
                                    <w:rFonts w:ascii="Consolas" w:eastAsiaTheme="minorHAnsi" w:hAnsi="Consolas" w:cs="Consolas"/>
                                    <w:color w:val="A31515"/>
                                    <w:sz w:val="19"/>
                                    <w:szCs w:val="19"/>
                                    <w:lang w:val="en-US"/>
                                    <w:rPrChange w:id="1857" w:author="John Gil" w:date="2022-08-30T19:02:00Z">
                                      <w:rPr>
                                        <w:rFonts w:ascii="Consolas" w:eastAsiaTheme="minorHAnsi" w:hAnsi="Consolas" w:cs="Consolas"/>
                                        <w:color w:val="A31515"/>
                                        <w:sz w:val="19"/>
                                        <w:szCs w:val="19"/>
                                      </w:rPr>
                                    </w:rPrChange>
                                  </w:rPr>
                                  <w:t xml:space="preserve">    = </w:t>
                                </w:r>
                                <w:proofErr w:type="spellStart"/>
                                <w:r w:rsidRPr="008D5773">
                                  <w:rPr>
                                    <w:rFonts w:ascii="Consolas" w:eastAsiaTheme="minorHAnsi" w:hAnsi="Consolas" w:cs="Consolas"/>
                                    <w:color w:val="A31515"/>
                                    <w:sz w:val="19"/>
                                    <w:szCs w:val="19"/>
                                    <w:lang w:val="en-US"/>
                                    <w:rPrChange w:id="1858" w:author="John Gil" w:date="2022-08-30T19:02:00Z">
                                      <w:rPr>
                                        <w:rFonts w:ascii="Consolas" w:eastAsiaTheme="minorHAnsi" w:hAnsi="Consolas" w:cs="Consolas"/>
                                        <w:color w:val="A31515"/>
                                        <w:sz w:val="19"/>
                                        <w:szCs w:val="19"/>
                                      </w:rPr>
                                    </w:rPrChange>
                                  </w:rPr>
                                  <w:t>vUV</w:t>
                                </w:r>
                                <w:proofErr w:type="spellEnd"/>
                                <w:r w:rsidRPr="008D5773">
                                  <w:rPr>
                                    <w:rFonts w:ascii="Consolas" w:eastAsiaTheme="minorHAnsi" w:hAnsi="Consolas" w:cs="Consolas"/>
                                    <w:color w:val="A31515"/>
                                    <w:sz w:val="19"/>
                                    <w:szCs w:val="19"/>
                                    <w:lang w:val="en-US"/>
                                    <w:rPrChange w:id="1859" w:author="John Gil" w:date="2022-08-30T19:02:00Z">
                                      <w:rPr>
                                        <w:rFonts w:ascii="Consolas" w:eastAsiaTheme="minorHAnsi" w:hAnsi="Consolas" w:cs="Consolas"/>
                                        <w:color w:val="A31515"/>
                                        <w:sz w:val="19"/>
                                        <w:szCs w:val="19"/>
                                      </w:rPr>
                                    </w:rPrChange>
                                  </w:rPr>
                                  <w:t>;</w:t>
                                </w:r>
                              </w:ins>
                            </w:p>
                            <w:p w14:paraId="7DD277D2" w14:textId="77777777" w:rsidR="008D5773" w:rsidRPr="008D5773" w:rsidRDefault="008D5773" w:rsidP="008D5773">
                              <w:pPr>
                                <w:widowControl/>
                                <w:adjustRightInd w:val="0"/>
                                <w:rPr>
                                  <w:ins w:id="1860" w:author="John Gil" w:date="2022-08-30T19:02:00Z"/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  <w:lang w:val="en-US"/>
                                  <w:rPrChange w:id="1861" w:author="John Gil" w:date="2022-08-30T19:02:00Z">
                                    <w:rPr>
                                      <w:ins w:id="1862" w:author="John Gil" w:date="2022-08-30T19:02:00Z"/>
                                      <w:rFonts w:ascii="Consolas" w:eastAsiaTheme="minorHAnsi" w:hAnsi="Consolas" w:cs="Consolas"/>
                                      <w:color w:val="000000"/>
                                      <w:sz w:val="19"/>
                                      <w:szCs w:val="19"/>
                                    </w:rPr>
                                  </w:rPrChange>
                                </w:rPr>
                              </w:pPr>
                              <w:ins w:id="1863" w:author="John Gil" w:date="2022-08-30T19:02:00Z">
                                <w:r w:rsidRPr="008D5773">
                                  <w:rPr>
                                    <w:rFonts w:ascii="Consolas" w:eastAsiaTheme="minorHAnsi" w:hAnsi="Consolas" w:cs="Consolas"/>
                                    <w:color w:val="A31515"/>
                                    <w:sz w:val="19"/>
                                    <w:szCs w:val="19"/>
                                    <w:lang w:val="en-US"/>
                                    <w:rPrChange w:id="1864" w:author="John Gil" w:date="2022-08-30T19:02:00Z">
                                      <w:rPr>
                                        <w:rFonts w:ascii="Consolas" w:eastAsiaTheme="minorHAnsi" w:hAnsi="Consolas" w:cs="Consolas"/>
                                        <w:color w:val="A31515"/>
                                        <w:sz w:val="19"/>
                                        <w:szCs w:val="19"/>
                                      </w:rPr>
                                    </w:rPrChange>
                                  </w:rPr>
                                  <w:t xml:space="preserve">       </w:t>
                                </w:r>
                                <w:proofErr w:type="spellStart"/>
                                <w:r w:rsidRPr="008D5773">
                                  <w:rPr>
                                    <w:rFonts w:ascii="Consolas" w:eastAsiaTheme="minorHAnsi" w:hAnsi="Consolas" w:cs="Consolas"/>
                                    <w:color w:val="A31515"/>
                                    <w:sz w:val="19"/>
                                    <w:szCs w:val="19"/>
                                    <w:lang w:val="en-US"/>
                                    <w:rPrChange w:id="1865" w:author="John Gil" w:date="2022-08-30T19:02:00Z">
                                      <w:rPr>
                                        <w:rFonts w:ascii="Consolas" w:eastAsiaTheme="minorHAnsi" w:hAnsi="Consolas" w:cs="Consolas"/>
                                        <w:color w:val="A31515"/>
                                        <w:sz w:val="19"/>
                                        <w:szCs w:val="19"/>
                                      </w:rPr>
                                    </w:rPrChange>
                                  </w:rPr>
                                  <w:t>gl_Position</w:t>
                                </w:r>
                                <w:proofErr w:type="spellEnd"/>
                                <w:r w:rsidRPr="008D5773">
                                  <w:rPr>
                                    <w:rFonts w:ascii="Consolas" w:eastAsiaTheme="minorHAnsi" w:hAnsi="Consolas" w:cs="Consolas"/>
                                    <w:color w:val="A31515"/>
                                    <w:sz w:val="19"/>
                                    <w:szCs w:val="19"/>
                                    <w:lang w:val="en-US"/>
                                    <w:rPrChange w:id="1866" w:author="John Gil" w:date="2022-08-30T19:02:00Z">
                                      <w:rPr>
                                        <w:rFonts w:ascii="Consolas" w:eastAsiaTheme="minorHAnsi" w:hAnsi="Consolas" w:cs="Consolas"/>
                                        <w:color w:val="A31515"/>
                                        <w:sz w:val="19"/>
                                        <w:szCs w:val="19"/>
                                      </w:rPr>
                                    </w:rPrChange>
                                  </w:rPr>
                                  <w:t xml:space="preserve"> =  projection * model * vec4(</w:t>
                                </w:r>
                                <w:proofErr w:type="spellStart"/>
                                <w:r w:rsidRPr="008D5773">
                                  <w:rPr>
                                    <w:rFonts w:ascii="Consolas" w:eastAsiaTheme="minorHAnsi" w:hAnsi="Consolas" w:cs="Consolas"/>
                                    <w:color w:val="A31515"/>
                                    <w:sz w:val="19"/>
                                    <w:szCs w:val="19"/>
                                    <w:lang w:val="en-US"/>
                                    <w:rPrChange w:id="1867" w:author="John Gil" w:date="2022-08-30T19:02:00Z">
                                      <w:rPr>
                                        <w:rFonts w:ascii="Consolas" w:eastAsiaTheme="minorHAnsi" w:hAnsi="Consolas" w:cs="Consolas"/>
                                        <w:color w:val="A31515"/>
                                        <w:sz w:val="19"/>
                                        <w:szCs w:val="19"/>
                                      </w:rPr>
                                    </w:rPrChange>
                                  </w:rPr>
                                  <w:t>vPos.x</w:t>
                                </w:r>
                                <w:proofErr w:type="spellEnd"/>
                                <w:r w:rsidRPr="008D5773">
                                  <w:rPr>
                                    <w:rFonts w:ascii="Consolas" w:eastAsiaTheme="minorHAnsi" w:hAnsi="Consolas" w:cs="Consolas"/>
                                    <w:color w:val="A31515"/>
                                    <w:sz w:val="19"/>
                                    <w:szCs w:val="19"/>
                                    <w:lang w:val="en-US"/>
                                    <w:rPrChange w:id="1868" w:author="John Gil" w:date="2022-08-30T19:02:00Z">
                                      <w:rPr>
                                        <w:rFonts w:ascii="Consolas" w:eastAsiaTheme="minorHAnsi" w:hAnsi="Consolas" w:cs="Consolas"/>
                                        <w:color w:val="A31515"/>
                                        <w:sz w:val="19"/>
                                        <w:szCs w:val="19"/>
                                      </w:rPr>
                                    </w:rPrChange>
                                  </w:rPr>
                                  <w:t xml:space="preserve">, </w:t>
                                </w:r>
                                <w:proofErr w:type="spellStart"/>
                                <w:r w:rsidRPr="008D5773">
                                  <w:rPr>
                                    <w:rFonts w:ascii="Consolas" w:eastAsiaTheme="minorHAnsi" w:hAnsi="Consolas" w:cs="Consolas"/>
                                    <w:color w:val="A31515"/>
                                    <w:sz w:val="19"/>
                                    <w:szCs w:val="19"/>
                                    <w:lang w:val="en-US"/>
                                    <w:rPrChange w:id="1869" w:author="John Gil" w:date="2022-08-30T19:02:00Z">
                                      <w:rPr>
                                        <w:rFonts w:ascii="Consolas" w:eastAsiaTheme="minorHAnsi" w:hAnsi="Consolas" w:cs="Consolas"/>
                                        <w:color w:val="A31515"/>
                                        <w:sz w:val="19"/>
                                        <w:szCs w:val="19"/>
                                      </w:rPr>
                                    </w:rPrChange>
                                  </w:rPr>
                                  <w:t>vPos.y</w:t>
                                </w:r>
                                <w:proofErr w:type="spellEnd"/>
                                <w:r w:rsidRPr="008D5773">
                                  <w:rPr>
                                    <w:rFonts w:ascii="Consolas" w:eastAsiaTheme="minorHAnsi" w:hAnsi="Consolas" w:cs="Consolas"/>
                                    <w:color w:val="A31515"/>
                                    <w:sz w:val="19"/>
                                    <w:szCs w:val="19"/>
                                    <w:lang w:val="en-US"/>
                                    <w:rPrChange w:id="1870" w:author="John Gil" w:date="2022-08-30T19:02:00Z">
                                      <w:rPr>
                                        <w:rFonts w:ascii="Consolas" w:eastAsiaTheme="minorHAnsi" w:hAnsi="Consolas" w:cs="Consolas"/>
                                        <w:color w:val="A31515"/>
                                        <w:sz w:val="19"/>
                                        <w:szCs w:val="19"/>
                                      </w:rPr>
                                    </w:rPrChange>
                                  </w:rPr>
                                  <w:t xml:space="preserve">, 0.0f, 1.0f); </w:t>
                                </w:r>
                              </w:ins>
                            </w:p>
                            <w:p w14:paraId="7B254F19" w14:textId="0E4B9BD1" w:rsidR="001C4F67" w:rsidRPr="00122E83" w:rsidRDefault="008D5773" w:rsidP="008D5773">
                              <w:pPr>
                                <w:widowControl/>
                                <w:adjustRightInd w:val="0"/>
                                <w:rPr>
                                  <w:ins w:id="1871" w:author="John Gil" w:date="2022-08-30T18:50:00Z"/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  <w:lang w:val="en-US"/>
                                  <w:rPrChange w:id="1872" w:author="John Gil" w:date="2022-08-30T18:50:00Z">
                                    <w:rPr>
                                      <w:ins w:id="1873" w:author="John Gil" w:date="2022-08-30T18:50:00Z"/>
                                      <w:rFonts w:ascii="Consolas" w:eastAsiaTheme="minorHAnsi" w:hAnsi="Consolas" w:cs="Consolas"/>
                                      <w:color w:val="000000"/>
                                      <w:sz w:val="19"/>
                                      <w:szCs w:val="19"/>
                                    </w:rPr>
                                  </w:rPrChange>
                                </w:rPr>
                              </w:pPr>
                              <w:ins w:id="1874" w:author="John Gil" w:date="2022-08-30T19:02:00Z">
                                <w:r w:rsidRPr="008D5773">
                                  <w:rPr>
                                    <w:rFonts w:ascii="Consolas" w:eastAsiaTheme="minorHAnsi" w:hAnsi="Consolas" w:cs="Consolas"/>
                                    <w:color w:val="A31515"/>
                                    <w:sz w:val="19"/>
                                    <w:szCs w:val="19"/>
                                    <w:lang w:val="en-US"/>
                                    <w:rPrChange w:id="1875" w:author="John Gil" w:date="2022-08-30T19:02:00Z">
                                      <w:rPr>
                                        <w:rFonts w:ascii="Consolas" w:eastAsiaTheme="minorHAnsi" w:hAnsi="Consolas" w:cs="Consolas"/>
                                        <w:color w:val="A31515"/>
                                        <w:sz w:val="19"/>
                                        <w:szCs w:val="19"/>
                                      </w:rPr>
                                    </w:rPrChange>
                                  </w:rPr>
                                  <w:t xml:space="preserve">    </w:t>
                                </w:r>
                                <w:r>
                                  <w:rPr>
                                    <w:rFonts w:ascii="Consolas" w:eastAsiaTheme="minorHAnsi" w:hAnsi="Consolas" w:cs="Consolas"/>
                                    <w:color w:val="A31515"/>
                                    <w:sz w:val="19"/>
                                    <w:szCs w:val="19"/>
                                  </w:rPr>
                                  <w:t>}</w:t>
                                </w:r>
                              </w:ins>
                            </w:p>
                            <w:p w14:paraId="61586B50" w14:textId="77777777" w:rsidR="001C4F67" w:rsidDel="00B229DC" w:rsidRDefault="001C4F67">
                              <w:pPr>
                                <w:widowControl/>
                                <w:adjustRightInd w:val="0"/>
                                <w:rPr>
                                  <w:del w:id="1876" w:author="John Gil" w:date="2022-08-28T20:03:00Z"/>
                                  <w:rFonts w:ascii="Consolas" w:eastAsiaTheme="minorHAnsi" w:hAnsi="Consolas" w:cs="Consolas"/>
                                  <w:color w:val="A31515"/>
                                  <w:sz w:val="19"/>
                                  <w:szCs w:val="19"/>
                                </w:rPr>
                              </w:pPr>
                              <w:ins w:id="1877" w:author="John Gil" w:date="2022-08-30T18:50:00Z">
                                <w:r w:rsidRPr="00122E83"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  <w:lang w:val="en-US"/>
                                    <w:rPrChange w:id="1878" w:author="John Gil" w:date="2022-08-30T18:50:00Z">
                                      <w:rPr>
                                        <w:rFonts w:ascii="Consolas" w:eastAsiaTheme="minorHAnsi" w:hAnsi="Consolas" w:cs="Consolas"/>
                                        <w:color w:val="000000"/>
                                        <w:sz w:val="19"/>
                                        <w:szCs w:val="19"/>
                                      </w:rPr>
                                    </w:rPrChange>
                                  </w:rPr>
                                  <w:t xml:space="preserve">        </w:t>
                                </w:r>
                              </w:ins>
                              <w:del w:id="1879" w:author="John Gil" w:date="2022-08-28T20:03:00Z">
                                <w:r w:rsidRPr="00D56A0B" w:rsidDel="00D56A0B">
                                  <w:rPr>
                                    <w:rFonts w:ascii="Consolas" w:eastAsiaTheme="minorHAnsi" w:hAnsi="Consolas" w:cs="Consolas"/>
                                    <w:color w:val="A31515"/>
                                    <w:sz w:val="19"/>
                                    <w:szCs w:val="19"/>
                                    <w:rPrChange w:id="1880" w:author="John Gil" w:date="2022-08-28T20:03:00Z">
                                      <w:rPr>
                                        <w:rFonts w:ascii="Consolas" w:eastAsiaTheme="minorHAnsi" w:hAnsi="Consolas" w:cs="Consolas"/>
                                        <w:color w:val="A31515"/>
                                        <w:sz w:val="19"/>
                                        <w:szCs w:val="19"/>
                                        <w:lang w:val="en-US"/>
                                      </w:rPr>
                                    </w:rPrChange>
                                  </w:rPr>
                                  <w:delText>...</w:delText>
                                </w:r>
                              </w:del>
                            </w:p>
                            <w:p w14:paraId="1819D85F" w14:textId="77777777" w:rsidR="001C4F67" w:rsidDel="00D56A0B" w:rsidRDefault="001C4F67">
                              <w:pPr>
                                <w:widowControl/>
                                <w:adjustRightInd w:val="0"/>
                                <w:rPr>
                                  <w:del w:id="1881" w:author="John Gil" w:date="2022-08-28T20:01:00Z"/>
                                  <w:rFonts w:ascii="Consolas" w:eastAsiaTheme="minorHAnsi" w:hAnsi="Consolas" w:cs="Consolas"/>
                                  <w:color w:val="A31515"/>
                                  <w:sz w:val="19"/>
                                  <w:szCs w:val="19"/>
                                </w:rPr>
                              </w:pPr>
                              <w:del w:id="1882" w:author="John Gil" w:date="2022-08-28T20:01:00Z">
                                <w:r w:rsidRPr="00CA778E" w:rsidDel="00D56A0B">
                                  <w:rPr>
                                    <w:rFonts w:ascii="Consolas" w:eastAsiaTheme="minorHAnsi" w:hAnsi="Consolas" w:cs="Consolas"/>
                                    <w:color w:val="A31515"/>
                                    <w:sz w:val="19"/>
                                    <w:szCs w:val="19"/>
                                    <w:lang w:val="en-US"/>
                                  </w:rPr>
                                  <w:delText>layout(location = 2) in vec2 vUV;  //</w:delText>
                                </w:r>
                                <w:r w:rsidDel="00D56A0B">
                                  <w:rPr>
                                    <w:rFonts w:ascii="Consolas" w:eastAsiaTheme="minorHAnsi" w:hAnsi="Consolas" w:cs="Consolas"/>
                                    <w:color w:val="A31515"/>
                                    <w:sz w:val="19"/>
                                    <w:szCs w:val="19"/>
                                  </w:rPr>
                                  <w:delText>Цвет</w:delText>
                                </w:r>
                                <w:r w:rsidRPr="00CA778E" w:rsidDel="00D56A0B">
                                  <w:rPr>
                                    <w:rFonts w:ascii="Consolas" w:eastAsiaTheme="minorHAnsi" w:hAnsi="Consolas" w:cs="Consolas"/>
                                    <w:color w:val="A31515"/>
                                    <w:sz w:val="19"/>
                                    <w:szCs w:val="19"/>
                                    <w:lang w:val="en-US"/>
                                  </w:rPr>
                                  <w:delText xml:space="preserve"> </w:delText>
                                </w:r>
                                <w:r w:rsidDel="00D56A0B">
                                  <w:rPr>
                                    <w:rFonts w:ascii="Consolas" w:eastAsiaTheme="minorHAnsi" w:hAnsi="Consolas" w:cs="Consolas"/>
                                    <w:color w:val="A31515"/>
                                    <w:sz w:val="19"/>
                                    <w:szCs w:val="19"/>
                                  </w:rPr>
                                  <w:delText>вершины</w:delText>
                                </w:r>
                                <w:r w:rsidRPr="00CA778E" w:rsidDel="00D56A0B">
                                  <w:rPr>
                                    <w:rFonts w:ascii="Consolas" w:eastAsiaTheme="minorHAnsi" w:hAnsi="Consolas" w:cs="Consolas"/>
                                    <w:color w:val="A31515"/>
                                    <w:sz w:val="19"/>
                                    <w:szCs w:val="19"/>
                                    <w:lang w:val="en-US"/>
                                  </w:rPr>
                                  <w:delText xml:space="preserve"> </w:delText>
                                </w:r>
                                <w:r w:rsidDel="00D56A0B">
                                  <w:rPr>
                                    <w:rFonts w:ascii="Consolas" w:eastAsiaTheme="minorHAnsi" w:hAnsi="Consolas" w:cs="Consolas"/>
                                    <w:color w:val="A31515"/>
                                    <w:sz w:val="19"/>
                                    <w:szCs w:val="19"/>
                                  </w:rPr>
                                  <w:delText>примитива</w:delText>
                                </w:r>
                              </w:del>
                            </w:p>
                            <w:p w14:paraId="328E751A" w14:textId="77777777" w:rsidR="001C4F67" w:rsidRPr="000A63D4" w:rsidDel="00D56A0B" w:rsidRDefault="001C4F67">
                              <w:pPr>
                                <w:widowControl/>
                                <w:adjustRightInd w:val="0"/>
                                <w:rPr>
                                  <w:del w:id="1883" w:author="John Gil" w:date="2022-08-28T20:01:00Z"/>
                                  <w:rFonts w:ascii="Consolas" w:eastAsiaTheme="minorHAnsi" w:hAnsi="Consolas" w:cs="Consolas"/>
                                  <w:color w:val="A31515"/>
                                  <w:sz w:val="19"/>
                                  <w:szCs w:val="19"/>
                                  <w:rPrChange w:id="1884" w:author="John Gil" w:date="2022-08-28T20:00:00Z">
                                    <w:rPr>
                                      <w:del w:id="1885" w:author="John Gil" w:date="2022-08-28T20:01:00Z"/>
                                      <w:rFonts w:ascii="Consolas" w:eastAsiaTheme="minorHAnsi" w:hAnsi="Consolas" w:cs="Consolas"/>
                                      <w:color w:val="A31515"/>
                                      <w:sz w:val="19"/>
                                      <w:szCs w:val="19"/>
                                      <w:lang w:val="en-US"/>
                                    </w:rPr>
                                  </w:rPrChange>
                                </w:rPr>
                              </w:pPr>
                              <w:del w:id="1886" w:author="John Gil" w:date="2022-08-28T20:01:00Z">
                                <w:r w:rsidRPr="000A63D4" w:rsidDel="00D56A0B">
                                  <w:rPr>
                                    <w:rFonts w:ascii="Consolas" w:eastAsiaTheme="minorHAnsi" w:hAnsi="Consolas" w:cs="Consolas"/>
                                    <w:color w:val="A31515"/>
                                    <w:sz w:val="19"/>
                                    <w:szCs w:val="19"/>
                                    <w:rPrChange w:id="1887" w:author="John Gil" w:date="2022-08-28T20:00:00Z">
                                      <w:rPr>
                                        <w:rFonts w:ascii="Consolas" w:eastAsiaTheme="minorHAnsi" w:hAnsi="Consolas" w:cs="Consolas"/>
                                        <w:color w:val="A31515"/>
                                        <w:sz w:val="19"/>
                                        <w:szCs w:val="19"/>
                                        <w:lang w:val="en-US"/>
                                      </w:rPr>
                                    </w:rPrChange>
                                  </w:rPr>
                                  <w:delText>...</w:delText>
                                </w:r>
                              </w:del>
                            </w:p>
                            <w:p w14:paraId="1E2F2FF4" w14:textId="77777777" w:rsidR="001C4F67" w:rsidDel="00D56A0B" w:rsidRDefault="001C4F67">
                              <w:pPr>
                                <w:widowControl/>
                                <w:adjustRightInd w:val="0"/>
                                <w:rPr>
                                  <w:del w:id="1888" w:author="John Gil" w:date="2022-08-28T20:01:00Z"/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</w:pPr>
                              <w:del w:id="1889" w:author="John Gil" w:date="2022-08-28T20:01:00Z">
                                <w:r w:rsidRPr="000A63D4" w:rsidDel="00D56A0B">
                                  <w:rPr>
                                    <w:rFonts w:ascii="Consolas" w:eastAsiaTheme="minorHAnsi" w:hAnsi="Consolas" w:cs="Consolas"/>
                                    <w:color w:val="A31515"/>
                                    <w:sz w:val="19"/>
                                    <w:szCs w:val="19"/>
                                    <w:rPrChange w:id="1890" w:author="John Gil" w:date="2022-08-28T20:00:00Z">
                                      <w:rPr>
                                        <w:rFonts w:ascii="Consolas" w:eastAsiaTheme="minorHAnsi" w:hAnsi="Consolas" w:cs="Consolas"/>
                                        <w:color w:val="A31515"/>
                                        <w:sz w:val="19"/>
                                        <w:szCs w:val="19"/>
                                        <w:lang w:val="en-US"/>
                                      </w:rPr>
                                    </w:rPrChange>
                                  </w:rPr>
                                  <w:delText xml:space="preserve">    </w:delText>
                                </w:r>
                                <w:r w:rsidDel="00D56A0B">
                                  <w:rPr>
                                    <w:rFonts w:ascii="Consolas" w:eastAsiaTheme="minorHAnsi" w:hAnsi="Consolas" w:cs="Consolas"/>
                                    <w:color w:val="A31515"/>
                                    <w:sz w:val="19"/>
                                    <w:szCs w:val="19"/>
                                  </w:rPr>
                                  <w:delText>//Выходные данные вершинного шейдера</w:delText>
                                </w:r>
                              </w:del>
                            </w:p>
                            <w:p w14:paraId="134F5E63" w14:textId="77777777" w:rsidR="001C4F67" w:rsidDel="00D56A0B" w:rsidRDefault="001C4F67">
                              <w:pPr>
                                <w:widowControl/>
                                <w:adjustRightInd w:val="0"/>
                                <w:rPr>
                                  <w:del w:id="1891" w:author="John Gil" w:date="2022-08-28T20:01:00Z"/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</w:pPr>
                              <w:del w:id="1892" w:author="John Gil" w:date="2022-08-28T20:01:00Z">
                                <w:r w:rsidDel="00D56A0B">
                                  <w:rPr>
                                    <w:rFonts w:ascii="Consolas" w:eastAsiaTheme="minorHAnsi" w:hAnsi="Consolas" w:cs="Consolas"/>
                                    <w:color w:val="A31515"/>
                                    <w:sz w:val="19"/>
                                    <w:szCs w:val="19"/>
                                  </w:rPr>
                                  <w:delText xml:space="preserve">    out VS_OUT{</w:delText>
                                </w:r>
                              </w:del>
                            </w:p>
                            <w:p w14:paraId="66E4BF06" w14:textId="77777777" w:rsidR="001C4F67" w:rsidRPr="00CA778E" w:rsidDel="00D56A0B" w:rsidRDefault="001C4F67">
                              <w:pPr>
                                <w:widowControl/>
                                <w:adjustRightInd w:val="0"/>
                                <w:rPr>
                                  <w:del w:id="1893" w:author="John Gil" w:date="2022-08-28T20:01:00Z"/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  <w:lang w:val="en-US"/>
                                </w:rPr>
                              </w:pPr>
                              <w:del w:id="1894" w:author="John Gil" w:date="2022-08-28T20:01:00Z">
                                <w:r w:rsidDel="00D56A0B">
                                  <w:rPr>
                                    <w:rFonts w:ascii="Consolas" w:eastAsiaTheme="minorHAnsi" w:hAnsi="Consolas" w:cs="Consolas"/>
                                    <w:color w:val="A31515"/>
                                    <w:sz w:val="19"/>
                                    <w:szCs w:val="19"/>
                                  </w:rPr>
                                  <w:delText xml:space="preserve">        </w:delText>
                                </w:r>
                                <w:r w:rsidRPr="00CA778E" w:rsidDel="00D56A0B">
                                  <w:rPr>
                                    <w:rFonts w:ascii="Consolas" w:eastAsiaTheme="minorHAnsi" w:hAnsi="Consolas" w:cs="Consolas"/>
                                    <w:color w:val="A31515"/>
                                    <w:sz w:val="19"/>
                                    <w:szCs w:val="19"/>
                                    <w:lang w:val="en-US"/>
                                  </w:rPr>
                                  <w:delText>vec3 outColor;</w:delText>
                                </w:r>
                              </w:del>
                            </w:p>
                            <w:p w14:paraId="708138D2" w14:textId="77777777" w:rsidR="001C4F67" w:rsidRPr="00CA778E" w:rsidDel="00D56A0B" w:rsidRDefault="001C4F67">
                              <w:pPr>
                                <w:widowControl/>
                                <w:adjustRightInd w:val="0"/>
                                <w:rPr>
                                  <w:del w:id="1895" w:author="John Gil" w:date="2022-08-28T20:01:00Z"/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  <w:lang w:val="en-US"/>
                                </w:rPr>
                              </w:pPr>
                              <w:del w:id="1896" w:author="John Gil" w:date="2022-08-28T20:01:00Z">
                                <w:r w:rsidRPr="00CA778E" w:rsidDel="00D56A0B">
                                  <w:rPr>
                                    <w:rFonts w:ascii="Consolas" w:eastAsiaTheme="minorHAnsi" w:hAnsi="Consolas" w:cs="Consolas"/>
                                    <w:color w:val="A31515"/>
                                    <w:sz w:val="19"/>
                                    <w:szCs w:val="19"/>
                                    <w:lang w:val="en-US"/>
                                  </w:rPr>
                                  <w:delText xml:space="preserve">        vec2 outUV;</w:delText>
                                </w:r>
                              </w:del>
                            </w:p>
                            <w:p w14:paraId="286DC2DB" w14:textId="77777777" w:rsidR="001C4F67" w:rsidRPr="00CA778E" w:rsidDel="00D56A0B" w:rsidRDefault="001C4F67">
                              <w:pPr>
                                <w:widowControl/>
                                <w:adjustRightInd w:val="0"/>
                                <w:rPr>
                                  <w:del w:id="1897" w:author="John Gil" w:date="2022-08-28T20:01:00Z"/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  <w:lang w:val="en-US"/>
                                </w:rPr>
                              </w:pPr>
                              <w:del w:id="1898" w:author="John Gil" w:date="2022-08-28T20:01:00Z">
                                <w:r w:rsidRPr="00CA778E" w:rsidDel="00D56A0B">
                                  <w:rPr>
                                    <w:rFonts w:ascii="Consolas" w:eastAsiaTheme="minorHAnsi" w:hAnsi="Consolas" w:cs="Consolas"/>
                                    <w:color w:val="A31515"/>
                                    <w:sz w:val="19"/>
                                    <w:szCs w:val="19"/>
                                    <w:lang w:val="en-US"/>
                                  </w:rPr>
                                  <w:delText xml:space="preserve">    }vs_out;</w:delText>
                                </w:r>
                              </w:del>
                            </w:p>
                            <w:p w14:paraId="15D91B0F" w14:textId="77777777" w:rsidR="001C4F67" w:rsidRPr="00CA778E" w:rsidDel="00D56A0B" w:rsidRDefault="001C4F67">
                              <w:pPr>
                                <w:widowControl/>
                                <w:adjustRightInd w:val="0"/>
                                <w:rPr>
                                  <w:del w:id="1899" w:author="John Gil" w:date="2022-08-28T20:01:00Z"/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  <w:lang w:val="en-US"/>
                                </w:rPr>
                              </w:pPr>
                            </w:p>
                            <w:p w14:paraId="44EFDD93" w14:textId="77777777" w:rsidR="001C4F67" w:rsidRPr="00CA778E" w:rsidDel="00D56A0B" w:rsidRDefault="001C4F67">
                              <w:pPr>
                                <w:widowControl/>
                                <w:adjustRightInd w:val="0"/>
                                <w:rPr>
                                  <w:del w:id="1900" w:author="John Gil" w:date="2022-08-28T20:01:00Z"/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  <w:lang w:val="en-US"/>
                                </w:rPr>
                              </w:pPr>
                              <w:del w:id="1901" w:author="John Gil" w:date="2022-08-28T20:01:00Z">
                                <w:r w:rsidRPr="00CA778E" w:rsidDel="00D56A0B">
                                  <w:rPr>
                                    <w:rFonts w:ascii="Consolas" w:eastAsiaTheme="minorHAnsi" w:hAnsi="Consolas" w:cs="Consolas"/>
                                    <w:color w:val="A31515"/>
                                    <w:sz w:val="19"/>
                                    <w:szCs w:val="19"/>
                                    <w:lang w:val="en-US"/>
                                  </w:rPr>
                                  <w:delText xml:space="preserve">    void main() { </w:delText>
                                </w:r>
                              </w:del>
                            </w:p>
                            <w:p w14:paraId="4114230C" w14:textId="77777777" w:rsidR="001C4F67" w:rsidRPr="00CA778E" w:rsidDel="00D56A0B" w:rsidRDefault="001C4F67">
                              <w:pPr>
                                <w:widowControl/>
                                <w:adjustRightInd w:val="0"/>
                                <w:rPr>
                                  <w:del w:id="1902" w:author="John Gil" w:date="2022-08-28T20:01:00Z"/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  <w:lang w:val="en-US"/>
                                </w:rPr>
                              </w:pPr>
                              <w:del w:id="1903" w:author="John Gil" w:date="2022-08-28T20:01:00Z">
                                <w:r w:rsidRPr="00CA778E" w:rsidDel="00D56A0B">
                                  <w:rPr>
                                    <w:rFonts w:ascii="Consolas" w:eastAsiaTheme="minorHAnsi" w:hAnsi="Consolas" w:cs="Consolas"/>
                                    <w:color w:val="A31515"/>
                                    <w:sz w:val="19"/>
                                    <w:szCs w:val="19"/>
                                    <w:lang w:val="en-US"/>
                                  </w:rPr>
                                  <w:delText xml:space="preserve">       vs_out.outColor = vColor;</w:delText>
                                </w:r>
                              </w:del>
                            </w:p>
                            <w:p w14:paraId="3C916A9C" w14:textId="77777777" w:rsidR="001C4F67" w:rsidDel="00D56A0B" w:rsidRDefault="001C4F67">
                              <w:pPr>
                                <w:widowControl/>
                                <w:adjustRightInd w:val="0"/>
                                <w:rPr>
                                  <w:del w:id="1904" w:author="John Gil" w:date="2022-08-28T20:01:00Z"/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  <w:lang w:val="en-US"/>
                                </w:rPr>
                              </w:pPr>
                              <w:del w:id="1905" w:author="John Gil" w:date="2022-08-28T20:01:00Z">
                                <w:r w:rsidRPr="00CA778E" w:rsidDel="00D56A0B">
                                  <w:rPr>
                                    <w:rFonts w:ascii="Consolas" w:eastAsiaTheme="minorHAnsi" w:hAnsi="Consolas" w:cs="Consolas"/>
                                    <w:color w:val="A31515"/>
                                    <w:sz w:val="19"/>
                                    <w:szCs w:val="19"/>
                                    <w:lang w:val="en-US"/>
                                  </w:rPr>
                                  <w:delText xml:space="preserve">       </w:delText>
                                </w:r>
                                <w:r w:rsidDel="00D56A0B">
                                  <w:rPr>
                                    <w:rFonts w:ascii="Consolas" w:eastAsiaTheme="minorHAnsi" w:hAnsi="Consolas" w:cs="Consolas"/>
                                    <w:color w:val="A31515"/>
                                    <w:sz w:val="19"/>
                                    <w:szCs w:val="19"/>
                                  </w:rPr>
                                  <w:delText>vs_out.outUV    = vUV;</w:delText>
                                </w:r>
                              </w:del>
                            </w:p>
                            <w:p w14:paraId="31B3C80D" w14:textId="77777777" w:rsidR="001C4F67" w:rsidRPr="00F225B3" w:rsidDel="00D56A0B" w:rsidRDefault="001C4F67">
                              <w:pPr>
                                <w:widowControl/>
                                <w:adjustRightInd w:val="0"/>
                                <w:rPr>
                                  <w:del w:id="1906" w:author="John Gil" w:date="2022-08-28T20:03:00Z"/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  <w:lang w:val="en-US"/>
                                </w:rPr>
                              </w:pPr>
                              <w:del w:id="1907" w:author="John Gil" w:date="2022-08-28T20:03:00Z">
                                <w:r w:rsidDel="00D56A0B"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  <w:lang w:val="en-US"/>
                                  </w:rPr>
                                  <w:delText>...</w:delText>
                                </w:r>
                              </w:del>
                            </w:p>
                            <w:p w14:paraId="590E6B58" w14:textId="77777777" w:rsidR="001C4F67" w:rsidRDefault="001C4F67">
                              <w:pPr>
                                <w:widowControl/>
                                <w:adjustRightInd w:val="0"/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a:graphicData>
                  </a:graphic>
                </wp:inline>
              </w:drawing>
            </mc:Choice>
            <mc:Fallback>
              <w:pict>
                <v:shape w14:anchorId="1B8B797A" id="_x0000_s1032" type="#_x0000_t202" style="width:467.75pt;height:122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" fillcolor="white [3201]" strokecolor="#4472c4 [3204]" strokeweight="1pt">
                  <v:shadow on="t" color="black" opacity="26214f" origin="-.5,-.5" offset=".74836mm,.74836mm"/>
                  <v:textbox>
                    <w:txbxContent>
                      <w:p w14:paraId="64242222" w14:textId="0F671445" w:rsidR="008D5773" w:rsidRDefault="008D5773" w:rsidP="008D5773">
                        <w:pPr>
                          <w:widowControl/>
                          <w:adjustRightInd w:val="0"/>
                          <w:rPr>
                            <w:ins w:id="2713" w:author="John Gil" w:date="2022-08-30T19:02:00Z"/>
                            <w:rFonts w:ascii="Consolas" w:eastAsiaTheme="minorHAnsi" w:hAnsi="Consolas" w:cs="Consolas"/>
                            <w:color w:val="A31515"/>
                            <w:sz w:val="19"/>
                            <w:szCs w:val="19"/>
                            <w:lang w:val="en-US"/>
                          </w:rPr>
                        </w:pPr>
                        <w:ins w:id="2714" w:author="John Gil" w:date="2022-08-30T19:02:00Z">
                          <w:r>
                            <w:rPr>
                              <w:rFonts w:ascii="Consolas" w:eastAsiaTheme="minorHAnsi" w:hAnsi="Consolas" w:cs="Consolas"/>
                              <w:color w:val="A31515"/>
                              <w:sz w:val="19"/>
                              <w:szCs w:val="19"/>
                              <w:lang w:val="en-US"/>
                            </w:rPr>
                            <w:t>...</w:t>
                          </w:r>
                          <w:r w:rsidRPr="008D5773">
                            <w:rPr>
                              <w:rFonts w:ascii="Consolas" w:eastAsiaTheme="minorHAnsi" w:hAnsi="Consolas" w:cs="Consolas"/>
                              <w:color w:val="A31515"/>
                              <w:sz w:val="19"/>
                              <w:szCs w:val="19"/>
                              <w:lang w:val="en-US"/>
                              <w:rPrChange w:id="2715" w:author="John Gil" w:date="2022-08-30T19:02:00Z">
                                <w:rPr>
                                  <w:rFonts w:ascii="Consolas" w:eastAsiaTheme="minorHAnsi" w:hAnsi="Consolas" w:cs="Consolas"/>
                                  <w:color w:val="A31515"/>
                                  <w:sz w:val="19"/>
                                  <w:szCs w:val="19"/>
                                </w:rPr>
                              </w:rPrChange>
                            </w:rPr>
                            <w:t xml:space="preserve">   </w:t>
                          </w:r>
                        </w:ins>
                      </w:p>
                      <w:p w14:paraId="0BA0CF9E" w14:textId="6A62F886" w:rsidR="008D5773" w:rsidRPr="008D5773" w:rsidRDefault="008D5773" w:rsidP="008D5773">
                        <w:pPr>
                          <w:widowControl/>
                          <w:adjustRightInd w:val="0"/>
                          <w:rPr>
                            <w:ins w:id="2716" w:author="John Gil" w:date="2022-08-30T19:02:00Z"/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  <w:lang w:val="en-US"/>
                            <w:rPrChange w:id="2717" w:author="John Gil" w:date="2022-08-30T19:02:00Z">
                              <w:rPr>
                                <w:ins w:id="2718" w:author="John Gil" w:date="2022-08-30T19:02:00Z"/>
                                <w:rFonts w:ascii="Consolas" w:eastAsiaTheme="minorHAnsi" w:hAnsi="Consolas" w:cs="Consolas"/>
                                <w:color w:val="000000"/>
                                <w:sz w:val="19"/>
                                <w:szCs w:val="19"/>
                              </w:rPr>
                            </w:rPrChange>
                          </w:rPr>
                        </w:pPr>
                        <w:ins w:id="2719" w:author="John Gil" w:date="2022-08-30T19:02:00Z">
                          <w:r>
                            <w:rPr>
                              <w:rFonts w:ascii="Consolas" w:eastAsiaTheme="minorHAnsi" w:hAnsi="Consolas" w:cs="Consolas"/>
                              <w:color w:val="A31515"/>
                              <w:sz w:val="19"/>
                              <w:szCs w:val="19"/>
                              <w:lang w:val="en-US"/>
                            </w:rPr>
                            <w:t xml:space="preserve">   </w:t>
                          </w:r>
                          <w:r w:rsidRPr="008D5773">
                            <w:rPr>
                              <w:rFonts w:ascii="Consolas" w:eastAsiaTheme="minorHAnsi" w:hAnsi="Consolas" w:cs="Consolas"/>
                              <w:color w:val="A31515"/>
                              <w:sz w:val="19"/>
                              <w:szCs w:val="19"/>
                              <w:lang w:val="en-US"/>
                              <w:rPrChange w:id="2720" w:author="John Gil" w:date="2022-08-30T19:02:00Z">
                                <w:rPr>
                                  <w:rFonts w:ascii="Consolas" w:eastAsiaTheme="minorHAnsi" w:hAnsi="Consolas" w:cs="Consolas"/>
                                  <w:color w:val="A31515"/>
                                  <w:sz w:val="19"/>
                                  <w:szCs w:val="19"/>
                                </w:rPr>
                              </w:rPrChange>
                            </w:rPr>
                            <w:t xml:space="preserve"> uniform mat4 projection = mat4(1.0f);</w:t>
                          </w:r>
                        </w:ins>
                      </w:p>
                      <w:p w14:paraId="26CF402A" w14:textId="4050D034" w:rsidR="008D5773" w:rsidRPr="008D5773" w:rsidRDefault="008D5773" w:rsidP="008D5773">
                        <w:pPr>
                          <w:widowControl/>
                          <w:adjustRightInd w:val="0"/>
                          <w:rPr>
                            <w:ins w:id="2721" w:author="John Gil" w:date="2022-08-30T19:02:00Z"/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  <w:lang w:val="en-US"/>
                            <w:rPrChange w:id="2722" w:author="John Gil" w:date="2022-08-30T19:02:00Z">
                              <w:rPr>
                                <w:ins w:id="2723" w:author="John Gil" w:date="2022-08-30T19:02:00Z"/>
                                <w:rFonts w:ascii="Consolas" w:eastAsiaTheme="minorHAnsi" w:hAnsi="Consolas" w:cs="Consolas"/>
                                <w:color w:val="000000"/>
                                <w:sz w:val="19"/>
                                <w:szCs w:val="19"/>
                              </w:rPr>
                            </w:rPrChange>
                          </w:rPr>
                        </w:pPr>
                        <w:ins w:id="2724" w:author="John Gil" w:date="2022-08-30T19:02:00Z">
                          <w:r w:rsidRPr="008D5773">
                            <w:rPr>
                              <w:rFonts w:ascii="Consolas" w:eastAsiaTheme="minorHAnsi" w:hAnsi="Consolas" w:cs="Consolas"/>
                              <w:color w:val="A31515"/>
                              <w:sz w:val="19"/>
                              <w:szCs w:val="19"/>
                              <w:lang w:val="en-US"/>
                              <w:rPrChange w:id="2725" w:author="John Gil" w:date="2022-08-30T19:02:00Z">
                                <w:rPr>
                                  <w:rFonts w:ascii="Consolas" w:eastAsiaTheme="minorHAnsi" w:hAnsi="Consolas" w:cs="Consolas"/>
                                  <w:color w:val="A31515"/>
                                  <w:sz w:val="19"/>
                                  <w:szCs w:val="19"/>
                                </w:rPr>
                              </w:rPrChange>
                            </w:rPr>
                            <w:t xml:space="preserve">    uniform mat4 model      = mat4(1.0f); //</w:t>
                          </w:r>
                          <w:r>
                            <w:rPr>
                              <w:rFonts w:ascii="Consolas" w:eastAsiaTheme="minorHAnsi" w:hAnsi="Consolas" w:cs="Consolas"/>
                              <w:color w:val="A31515"/>
                              <w:sz w:val="19"/>
                              <w:szCs w:val="19"/>
                            </w:rPr>
                            <w:t>Матрица</w:t>
                          </w:r>
                          <w:r w:rsidRPr="008D5773">
                            <w:rPr>
                              <w:rFonts w:ascii="Consolas" w:eastAsiaTheme="minorHAnsi" w:hAnsi="Consolas" w:cs="Consolas"/>
                              <w:color w:val="A31515"/>
                              <w:sz w:val="19"/>
                              <w:szCs w:val="19"/>
                              <w:lang w:val="en-US"/>
                              <w:rPrChange w:id="2726" w:author="John Gil" w:date="2022-08-30T19:02:00Z">
                                <w:rPr>
                                  <w:rFonts w:ascii="Consolas" w:eastAsiaTheme="minorHAnsi" w:hAnsi="Consolas" w:cs="Consolas"/>
                                  <w:color w:val="A31515"/>
                                  <w:sz w:val="19"/>
                                  <w:szCs w:val="19"/>
                                </w:rPr>
                              </w:rPrChange>
                            </w:rPr>
                            <w:t xml:space="preserve"> </w:t>
                          </w:r>
                          <w:r>
                            <w:rPr>
                              <w:rFonts w:ascii="Consolas" w:eastAsiaTheme="minorHAnsi" w:hAnsi="Consolas" w:cs="Consolas"/>
                              <w:color w:val="A31515"/>
                              <w:sz w:val="19"/>
                              <w:szCs w:val="19"/>
                            </w:rPr>
                            <w:t>преобразований</w:t>
                          </w:r>
                        </w:ins>
                      </w:p>
                      <w:p w14:paraId="00F56879" w14:textId="774F0876" w:rsidR="008D5773" w:rsidRPr="008D5773" w:rsidRDefault="008D5773" w:rsidP="008D5773">
                        <w:pPr>
                          <w:widowControl/>
                          <w:adjustRightInd w:val="0"/>
                          <w:rPr>
                            <w:ins w:id="2727" w:author="John Gil" w:date="2022-08-30T19:02:00Z"/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  <w:lang w:val="en-US"/>
                            <w:rPrChange w:id="2728" w:author="John Gil" w:date="2022-08-30T19:02:00Z">
                              <w:rPr>
                                <w:ins w:id="2729" w:author="John Gil" w:date="2022-08-30T19:02:00Z"/>
                                <w:rFonts w:ascii="Consolas" w:eastAsiaTheme="minorHAnsi" w:hAnsi="Consolas" w:cs="Consolas"/>
                                <w:color w:val="000000"/>
                                <w:sz w:val="19"/>
                                <w:szCs w:val="19"/>
                              </w:rPr>
                            </w:rPrChange>
                          </w:rPr>
                        </w:pPr>
                        <w:ins w:id="2730" w:author="John Gil" w:date="2022-08-30T19:02:00Z">
                          <w:r>
                            <w:rPr>
                              <w:rFonts w:ascii="Consolas" w:eastAsiaTheme="minorHAnsi" w:hAnsi="Consolas" w:cs="Consolas"/>
                              <w:color w:val="A31515"/>
                              <w:sz w:val="19"/>
                              <w:szCs w:val="19"/>
                              <w:lang w:val="en-US"/>
                            </w:rPr>
                            <w:t>...</w:t>
                          </w:r>
                        </w:ins>
                      </w:p>
                      <w:p w14:paraId="61B5A706" w14:textId="77777777" w:rsidR="008D5773" w:rsidRPr="008D5773" w:rsidRDefault="008D5773" w:rsidP="008D5773">
                        <w:pPr>
                          <w:widowControl/>
                          <w:adjustRightInd w:val="0"/>
                          <w:rPr>
                            <w:ins w:id="2731" w:author="John Gil" w:date="2022-08-30T19:02:00Z"/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  <w:lang w:val="en-US"/>
                            <w:rPrChange w:id="2732" w:author="John Gil" w:date="2022-08-30T19:02:00Z">
                              <w:rPr>
                                <w:ins w:id="2733" w:author="John Gil" w:date="2022-08-30T19:02:00Z"/>
                                <w:rFonts w:ascii="Consolas" w:eastAsiaTheme="minorHAnsi" w:hAnsi="Consolas" w:cs="Consolas"/>
                                <w:color w:val="000000"/>
                                <w:sz w:val="19"/>
                                <w:szCs w:val="19"/>
                              </w:rPr>
                            </w:rPrChange>
                          </w:rPr>
                        </w:pPr>
                      </w:p>
                      <w:p w14:paraId="10D56C72" w14:textId="77777777" w:rsidR="008D5773" w:rsidRPr="008D5773" w:rsidRDefault="008D5773" w:rsidP="008D5773">
                        <w:pPr>
                          <w:widowControl/>
                          <w:adjustRightInd w:val="0"/>
                          <w:rPr>
                            <w:ins w:id="2734" w:author="John Gil" w:date="2022-08-30T19:02:00Z"/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  <w:lang w:val="en-US"/>
                            <w:rPrChange w:id="2735" w:author="John Gil" w:date="2022-08-30T19:02:00Z">
                              <w:rPr>
                                <w:ins w:id="2736" w:author="John Gil" w:date="2022-08-30T19:02:00Z"/>
                                <w:rFonts w:ascii="Consolas" w:eastAsiaTheme="minorHAnsi" w:hAnsi="Consolas" w:cs="Consolas"/>
                                <w:color w:val="000000"/>
                                <w:sz w:val="19"/>
                                <w:szCs w:val="19"/>
                              </w:rPr>
                            </w:rPrChange>
                          </w:rPr>
                        </w:pPr>
                        <w:ins w:id="2737" w:author="John Gil" w:date="2022-08-30T19:02:00Z">
                          <w:r w:rsidRPr="008D5773">
                            <w:rPr>
                              <w:rFonts w:ascii="Consolas" w:eastAsiaTheme="minorHAnsi" w:hAnsi="Consolas" w:cs="Consolas"/>
                              <w:color w:val="A31515"/>
                              <w:sz w:val="19"/>
                              <w:szCs w:val="19"/>
                              <w:lang w:val="en-US"/>
                              <w:rPrChange w:id="2738" w:author="John Gil" w:date="2022-08-30T19:02:00Z">
                                <w:rPr>
                                  <w:rFonts w:ascii="Consolas" w:eastAsiaTheme="minorHAnsi" w:hAnsi="Consolas" w:cs="Consolas"/>
                                  <w:color w:val="A31515"/>
                                  <w:sz w:val="19"/>
                                  <w:szCs w:val="19"/>
                                </w:rPr>
                              </w:rPrChange>
                            </w:rPr>
                            <w:t xml:space="preserve">    void main() { </w:t>
                          </w:r>
                        </w:ins>
                      </w:p>
                      <w:p w14:paraId="66AE197E" w14:textId="77777777" w:rsidR="008D5773" w:rsidRPr="008D5773" w:rsidRDefault="008D5773" w:rsidP="008D5773">
                        <w:pPr>
                          <w:widowControl/>
                          <w:adjustRightInd w:val="0"/>
                          <w:rPr>
                            <w:ins w:id="2739" w:author="John Gil" w:date="2022-08-30T19:02:00Z"/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  <w:lang w:val="en-US"/>
                            <w:rPrChange w:id="2740" w:author="John Gil" w:date="2022-08-30T19:02:00Z">
                              <w:rPr>
                                <w:ins w:id="2741" w:author="John Gil" w:date="2022-08-30T19:02:00Z"/>
                                <w:rFonts w:ascii="Consolas" w:eastAsiaTheme="minorHAnsi" w:hAnsi="Consolas" w:cs="Consolas"/>
                                <w:color w:val="000000"/>
                                <w:sz w:val="19"/>
                                <w:szCs w:val="19"/>
                              </w:rPr>
                            </w:rPrChange>
                          </w:rPr>
                        </w:pPr>
                        <w:ins w:id="2742" w:author="John Gil" w:date="2022-08-30T19:02:00Z">
                          <w:r w:rsidRPr="008D5773">
                            <w:rPr>
                              <w:rFonts w:ascii="Consolas" w:eastAsiaTheme="minorHAnsi" w:hAnsi="Consolas" w:cs="Consolas"/>
                              <w:color w:val="A31515"/>
                              <w:sz w:val="19"/>
                              <w:szCs w:val="19"/>
                              <w:lang w:val="en-US"/>
                              <w:rPrChange w:id="2743" w:author="John Gil" w:date="2022-08-30T19:02:00Z">
                                <w:rPr>
                                  <w:rFonts w:ascii="Consolas" w:eastAsiaTheme="minorHAnsi" w:hAnsi="Consolas" w:cs="Consolas"/>
                                  <w:color w:val="A31515"/>
                                  <w:sz w:val="19"/>
                                  <w:szCs w:val="19"/>
                                </w:rPr>
                              </w:rPrChange>
                            </w:rPr>
                            <w:t xml:space="preserve">       </w:t>
                          </w:r>
                          <w:proofErr w:type="spellStart"/>
                          <w:r w:rsidRPr="008D5773">
                            <w:rPr>
                              <w:rFonts w:ascii="Consolas" w:eastAsiaTheme="minorHAnsi" w:hAnsi="Consolas" w:cs="Consolas"/>
                              <w:color w:val="A31515"/>
                              <w:sz w:val="19"/>
                              <w:szCs w:val="19"/>
                              <w:lang w:val="en-US"/>
                              <w:rPrChange w:id="2744" w:author="John Gil" w:date="2022-08-30T19:02:00Z">
                                <w:rPr>
                                  <w:rFonts w:ascii="Consolas" w:eastAsiaTheme="minorHAnsi" w:hAnsi="Consolas" w:cs="Consolas"/>
                                  <w:color w:val="A31515"/>
                                  <w:sz w:val="19"/>
                                  <w:szCs w:val="19"/>
                                </w:rPr>
                              </w:rPrChange>
                            </w:rPr>
                            <w:t>vs_out.outColor</w:t>
                          </w:r>
                          <w:proofErr w:type="spellEnd"/>
                          <w:r w:rsidRPr="008D5773">
                            <w:rPr>
                              <w:rFonts w:ascii="Consolas" w:eastAsiaTheme="minorHAnsi" w:hAnsi="Consolas" w:cs="Consolas"/>
                              <w:color w:val="A31515"/>
                              <w:sz w:val="19"/>
                              <w:szCs w:val="19"/>
                              <w:lang w:val="en-US"/>
                              <w:rPrChange w:id="2745" w:author="John Gil" w:date="2022-08-30T19:02:00Z">
                                <w:rPr>
                                  <w:rFonts w:ascii="Consolas" w:eastAsiaTheme="minorHAnsi" w:hAnsi="Consolas" w:cs="Consolas"/>
                                  <w:color w:val="A31515"/>
                                  <w:sz w:val="19"/>
                                  <w:szCs w:val="19"/>
                                </w:rPr>
                              </w:rPrChange>
                            </w:rPr>
                            <w:t xml:space="preserve"> = </w:t>
                          </w:r>
                          <w:proofErr w:type="spellStart"/>
                          <w:r w:rsidRPr="008D5773">
                            <w:rPr>
                              <w:rFonts w:ascii="Consolas" w:eastAsiaTheme="minorHAnsi" w:hAnsi="Consolas" w:cs="Consolas"/>
                              <w:color w:val="A31515"/>
                              <w:sz w:val="19"/>
                              <w:szCs w:val="19"/>
                              <w:lang w:val="en-US"/>
                              <w:rPrChange w:id="2746" w:author="John Gil" w:date="2022-08-30T19:02:00Z">
                                <w:rPr>
                                  <w:rFonts w:ascii="Consolas" w:eastAsiaTheme="minorHAnsi" w:hAnsi="Consolas" w:cs="Consolas"/>
                                  <w:color w:val="A31515"/>
                                  <w:sz w:val="19"/>
                                  <w:szCs w:val="19"/>
                                </w:rPr>
                              </w:rPrChange>
                            </w:rPr>
                            <w:t>vColor</w:t>
                          </w:r>
                          <w:proofErr w:type="spellEnd"/>
                          <w:r w:rsidRPr="008D5773">
                            <w:rPr>
                              <w:rFonts w:ascii="Consolas" w:eastAsiaTheme="minorHAnsi" w:hAnsi="Consolas" w:cs="Consolas"/>
                              <w:color w:val="A31515"/>
                              <w:sz w:val="19"/>
                              <w:szCs w:val="19"/>
                              <w:lang w:val="en-US"/>
                              <w:rPrChange w:id="2747" w:author="John Gil" w:date="2022-08-30T19:02:00Z">
                                <w:rPr>
                                  <w:rFonts w:ascii="Consolas" w:eastAsiaTheme="minorHAnsi" w:hAnsi="Consolas" w:cs="Consolas"/>
                                  <w:color w:val="A31515"/>
                                  <w:sz w:val="19"/>
                                  <w:szCs w:val="19"/>
                                </w:rPr>
                              </w:rPrChange>
                            </w:rPr>
                            <w:t>;</w:t>
                          </w:r>
                        </w:ins>
                      </w:p>
                      <w:p w14:paraId="4014ECF0" w14:textId="77777777" w:rsidR="008D5773" w:rsidRPr="008D5773" w:rsidRDefault="008D5773" w:rsidP="008D5773">
                        <w:pPr>
                          <w:widowControl/>
                          <w:adjustRightInd w:val="0"/>
                          <w:rPr>
                            <w:ins w:id="2748" w:author="John Gil" w:date="2022-08-30T19:02:00Z"/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  <w:lang w:val="en-US"/>
                            <w:rPrChange w:id="2749" w:author="John Gil" w:date="2022-08-30T19:02:00Z">
                              <w:rPr>
                                <w:ins w:id="2750" w:author="John Gil" w:date="2022-08-30T19:02:00Z"/>
                                <w:rFonts w:ascii="Consolas" w:eastAsiaTheme="minorHAnsi" w:hAnsi="Consolas" w:cs="Consolas"/>
                                <w:color w:val="000000"/>
                                <w:sz w:val="19"/>
                                <w:szCs w:val="19"/>
                              </w:rPr>
                            </w:rPrChange>
                          </w:rPr>
                        </w:pPr>
                        <w:ins w:id="2751" w:author="John Gil" w:date="2022-08-30T19:02:00Z">
                          <w:r w:rsidRPr="008D5773">
                            <w:rPr>
                              <w:rFonts w:ascii="Consolas" w:eastAsiaTheme="minorHAnsi" w:hAnsi="Consolas" w:cs="Consolas"/>
                              <w:color w:val="A31515"/>
                              <w:sz w:val="19"/>
                              <w:szCs w:val="19"/>
                              <w:lang w:val="en-US"/>
                              <w:rPrChange w:id="2752" w:author="John Gil" w:date="2022-08-30T19:02:00Z">
                                <w:rPr>
                                  <w:rFonts w:ascii="Consolas" w:eastAsiaTheme="minorHAnsi" w:hAnsi="Consolas" w:cs="Consolas"/>
                                  <w:color w:val="A31515"/>
                                  <w:sz w:val="19"/>
                                  <w:szCs w:val="19"/>
                                </w:rPr>
                              </w:rPrChange>
                            </w:rPr>
                            <w:t xml:space="preserve">       </w:t>
                          </w:r>
                          <w:proofErr w:type="spellStart"/>
                          <w:r w:rsidRPr="008D5773">
                            <w:rPr>
                              <w:rFonts w:ascii="Consolas" w:eastAsiaTheme="minorHAnsi" w:hAnsi="Consolas" w:cs="Consolas"/>
                              <w:color w:val="A31515"/>
                              <w:sz w:val="19"/>
                              <w:szCs w:val="19"/>
                              <w:lang w:val="en-US"/>
                              <w:rPrChange w:id="2753" w:author="John Gil" w:date="2022-08-30T19:02:00Z">
                                <w:rPr>
                                  <w:rFonts w:ascii="Consolas" w:eastAsiaTheme="minorHAnsi" w:hAnsi="Consolas" w:cs="Consolas"/>
                                  <w:color w:val="A31515"/>
                                  <w:sz w:val="19"/>
                                  <w:szCs w:val="19"/>
                                </w:rPr>
                              </w:rPrChange>
                            </w:rPr>
                            <w:t>vs_out.outUV</w:t>
                          </w:r>
                          <w:proofErr w:type="spellEnd"/>
                          <w:r w:rsidRPr="008D5773">
                            <w:rPr>
                              <w:rFonts w:ascii="Consolas" w:eastAsiaTheme="minorHAnsi" w:hAnsi="Consolas" w:cs="Consolas"/>
                              <w:color w:val="A31515"/>
                              <w:sz w:val="19"/>
                              <w:szCs w:val="19"/>
                              <w:lang w:val="en-US"/>
                              <w:rPrChange w:id="2754" w:author="John Gil" w:date="2022-08-30T19:02:00Z">
                                <w:rPr>
                                  <w:rFonts w:ascii="Consolas" w:eastAsiaTheme="minorHAnsi" w:hAnsi="Consolas" w:cs="Consolas"/>
                                  <w:color w:val="A31515"/>
                                  <w:sz w:val="19"/>
                                  <w:szCs w:val="19"/>
                                </w:rPr>
                              </w:rPrChange>
                            </w:rPr>
                            <w:t xml:space="preserve">    = </w:t>
                          </w:r>
                          <w:proofErr w:type="spellStart"/>
                          <w:r w:rsidRPr="008D5773">
                            <w:rPr>
                              <w:rFonts w:ascii="Consolas" w:eastAsiaTheme="minorHAnsi" w:hAnsi="Consolas" w:cs="Consolas"/>
                              <w:color w:val="A31515"/>
                              <w:sz w:val="19"/>
                              <w:szCs w:val="19"/>
                              <w:lang w:val="en-US"/>
                              <w:rPrChange w:id="2755" w:author="John Gil" w:date="2022-08-30T19:02:00Z">
                                <w:rPr>
                                  <w:rFonts w:ascii="Consolas" w:eastAsiaTheme="minorHAnsi" w:hAnsi="Consolas" w:cs="Consolas"/>
                                  <w:color w:val="A31515"/>
                                  <w:sz w:val="19"/>
                                  <w:szCs w:val="19"/>
                                </w:rPr>
                              </w:rPrChange>
                            </w:rPr>
                            <w:t>vUV</w:t>
                          </w:r>
                          <w:proofErr w:type="spellEnd"/>
                          <w:r w:rsidRPr="008D5773">
                            <w:rPr>
                              <w:rFonts w:ascii="Consolas" w:eastAsiaTheme="minorHAnsi" w:hAnsi="Consolas" w:cs="Consolas"/>
                              <w:color w:val="A31515"/>
                              <w:sz w:val="19"/>
                              <w:szCs w:val="19"/>
                              <w:lang w:val="en-US"/>
                              <w:rPrChange w:id="2756" w:author="John Gil" w:date="2022-08-30T19:02:00Z">
                                <w:rPr>
                                  <w:rFonts w:ascii="Consolas" w:eastAsiaTheme="minorHAnsi" w:hAnsi="Consolas" w:cs="Consolas"/>
                                  <w:color w:val="A31515"/>
                                  <w:sz w:val="19"/>
                                  <w:szCs w:val="19"/>
                                </w:rPr>
                              </w:rPrChange>
                            </w:rPr>
                            <w:t>;</w:t>
                          </w:r>
                        </w:ins>
                      </w:p>
                      <w:p w14:paraId="7DD277D2" w14:textId="77777777" w:rsidR="008D5773" w:rsidRPr="008D5773" w:rsidRDefault="008D5773" w:rsidP="008D5773">
                        <w:pPr>
                          <w:widowControl/>
                          <w:adjustRightInd w:val="0"/>
                          <w:rPr>
                            <w:ins w:id="2757" w:author="John Gil" w:date="2022-08-30T19:02:00Z"/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  <w:lang w:val="en-US"/>
                            <w:rPrChange w:id="2758" w:author="John Gil" w:date="2022-08-30T19:02:00Z">
                              <w:rPr>
                                <w:ins w:id="2759" w:author="John Gil" w:date="2022-08-30T19:02:00Z"/>
                                <w:rFonts w:ascii="Consolas" w:eastAsiaTheme="minorHAnsi" w:hAnsi="Consolas" w:cs="Consolas"/>
                                <w:color w:val="000000"/>
                                <w:sz w:val="19"/>
                                <w:szCs w:val="19"/>
                              </w:rPr>
                            </w:rPrChange>
                          </w:rPr>
                        </w:pPr>
                        <w:ins w:id="2760" w:author="John Gil" w:date="2022-08-30T19:02:00Z">
                          <w:r w:rsidRPr="008D5773">
                            <w:rPr>
                              <w:rFonts w:ascii="Consolas" w:eastAsiaTheme="minorHAnsi" w:hAnsi="Consolas" w:cs="Consolas"/>
                              <w:color w:val="A31515"/>
                              <w:sz w:val="19"/>
                              <w:szCs w:val="19"/>
                              <w:lang w:val="en-US"/>
                              <w:rPrChange w:id="2761" w:author="John Gil" w:date="2022-08-30T19:02:00Z">
                                <w:rPr>
                                  <w:rFonts w:ascii="Consolas" w:eastAsiaTheme="minorHAnsi" w:hAnsi="Consolas" w:cs="Consolas"/>
                                  <w:color w:val="A31515"/>
                                  <w:sz w:val="19"/>
                                  <w:szCs w:val="19"/>
                                </w:rPr>
                              </w:rPrChange>
                            </w:rPr>
                            <w:t xml:space="preserve">       </w:t>
                          </w:r>
                          <w:proofErr w:type="spellStart"/>
                          <w:r w:rsidRPr="008D5773">
                            <w:rPr>
                              <w:rFonts w:ascii="Consolas" w:eastAsiaTheme="minorHAnsi" w:hAnsi="Consolas" w:cs="Consolas"/>
                              <w:color w:val="A31515"/>
                              <w:sz w:val="19"/>
                              <w:szCs w:val="19"/>
                              <w:lang w:val="en-US"/>
                              <w:rPrChange w:id="2762" w:author="John Gil" w:date="2022-08-30T19:02:00Z">
                                <w:rPr>
                                  <w:rFonts w:ascii="Consolas" w:eastAsiaTheme="minorHAnsi" w:hAnsi="Consolas" w:cs="Consolas"/>
                                  <w:color w:val="A31515"/>
                                  <w:sz w:val="19"/>
                                  <w:szCs w:val="19"/>
                                </w:rPr>
                              </w:rPrChange>
                            </w:rPr>
                            <w:t>gl_Position</w:t>
                          </w:r>
                          <w:proofErr w:type="spellEnd"/>
                          <w:r w:rsidRPr="008D5773">
                            <w:rPr>
                              <w:rFonts w:ascii="Consolas" w:eastAsiaTheme="minorHAnsi" w:hAnsi="Consolas" w:cs="Consolas"/>
                              <w:color w:val="A31515"/>
                              <w:sz w:val="19"/>
                              <w:szCs w:val="19"/>
                              <w:lang w:val="en-US"/>
                              <w:rPrChange w:id="2763" w:author="John Gil" w:date="2022-08-30T19:02:00Z">
                                <w:rPr>
                                  <w:rFonts w:ascii="Consolas" w:eastAsiaTheme="minorHAnsi" w:hAnsi="Consolas" w:cs="Consolas"/>
                                  <w:color w:val="A31515"/>
                                  <w:sz w:val="19"/>
                                  <w:szCs w:val="19"/>
                                </w:rPr>
                              </w:rPrChange>
                            </w:rPr>
                            <w:t xml:space="preserve"> =  projection * model * vec4(</w:t>
                          </w:r>
                          <w:proofErr w:type="spellStart"/>
                          <w:r w:rsidRPr="008D5773">
                            <w:rPr>
                              <w:rFonts w:ascii="Consolas" w:eastAsiaTheme="minorHAnsi" w:hAnsi="Consolas" w:cs="Consolas"/>
                              <w:color w:val="A31515"/>
                              <w:sz w:val="19"/>
                              <w:szCs w:val="19"/>
                              <w:lang w:val="en-US"/>
                              <w:rPrChange w:id="2764" w:author="John Gil" w:date="2022-08-30T19:02:00Z">
                                <w:rPr>
                                  <w:rFonts w:ascii="Consolas" w:eastAsiaTheme="minorHAnsi" w:hAnsi="Consolas" w:cs="Consolas"/>
                                  <w:color w:val="A31515"/>
                                  <w:sz w:val="19"/>
                                  <w:szCs w:val="19"/>
                                </w:rPr>
                              </w:rPrChange>
                            </w:rPr>
                            <w:t>vPos.x</w:t>
                          </w:r>
                          <w:proofErr w:type="spellEnd"/>
                          <w:r w:rsidRPr="008D5773">
                            <w:rPr>
                              <w:rFonts w:ascii="Consolas" w:eastAsiaTheme="minorHAnsi" w:hAnsi="Consolas" w:cs="Consolas"/>
                              <w:color w:val="A31515"/>
                              <w:sz w:val="19"/>
                              <w:szCs w:val="19"/>
                              <w:lang w:val="en-US"/>
                              <w:rPrChange w:id="2765" w:author="John Gil" w:date="2022-08-30T19:02:00Z">
                                <w:rPr>
                                  <w:rFonts w:ascii="Consolas" w:eastAsiaTheme="minorHAnsi" w:hAnsi="Consolas" w:cs="Consolas"/>
                                  <w:color w:val="A31515"/>
                                  <w:sz w:val="19"/>
                                  <w:szCs w:val="19"/>
                                </w:rPr>
                              </w:rPrChange>
                            </w:rPr>
                            <w:t xml:space="preserve">, </w:t>
                          </w:r>
                          <w:proofErr w:type="spellStart"/>
                          <w:r w:rsidRPr="008D5773">
                            <w:rPr>
                              <w:rFonts w:ascii="Consolas" w:eastAsiaTheme="minorHAnsi" w:hAnsi="Consolas" w:cs="Consolas"/>
                              <w:color w:val="A31515"/>
                              <w:sz w:val="19"/>
                              <w:szCs w:val="19"/>
                              <w:lang w:val="en-US"/>
                              <w:rPrChange w:id="2766" w:author="John Gil" w:date="2022-08-30T19:02:00Z">
                                <w:rPr>
                                  <w:rFonts w:ascii="Consolas" w:eastAsiaTheme="minorHAnsi" w:hAnsi="Consolas" w:cs="Consolas"/>
                                  <w:color w:val="A31515"/>
                                  <w:sz w:val="19"/>
                                  <w:szCs w:val="19"/>
                                </w:rPr>
                              </w:rPrChange>
                            </w:rPr>
                            <w:t>vPos.y</w:t>
                          </w:r>
                          <w:proofErr w:type="spellEnd"/>
                          <w:r w:rsidRPr="008D5773">
                            <w:rPr>
                              <w:rFonts w:ascii="Consolas" w:eastAsiaTheme="minorHAnsi" w:hAnsi="Consolas" w:cs="Consolas"/>
                              <w:color w:val="A31515"/>
                              <w:sz w:val="19"/>
                              <w:szCs w:val="19"/>
                              <w:lang w:val="en-US"/>
                              <w:rPrChange w:id="2767" w:author="John Gil" w:date="2022-08-30T19:02:00Z">
                                <w:rPr>
                                  <w:rFonts w:ascii="Consolas" w:eastAsiaTheme="minorHAnsi" w:hAnsi="Consolas" w:cs="Consolas"/>
                                  <w:color w:val="A31515"/>
                                  <w:sz w:val="19"/>
                                  <w:szCs w:val="19"/>
                                </w:rPr>
                              </w:rPrChange>
                            </w:rPr>
                            <w:t xml:space="preserve">, 0.0f, 1.0f); </w:t>
                          </w:r>
                        </w:ins>
                      </w:p>
                      <w:p w14:paraId="7B254F19" w14:textId="0E4B9BD1" w:rsidR="001C4F67" w:rsidRPr="00122E83" w:rsidRDefault="008D5773" w:rsidP="008D5773">
                        <w:pPr>
                          <w:widowControl/>
                          <w:adjustRightInd w:val="0"/>
                          <w:rPr>
                            <w:ins w:id="2768" w:author="John Gil" w:date="2022-08-30T18:50:00Z"/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  <w:lang w:val="en-US"/>
                            <w:rPrChange w:id="2769" w:author="John Gil" w:date="2022-08-30T18:50:00Z">
                              <w:rPr>
                                <w:ins w:id="2770" w:author="John Gil" w:date="2022-08-30T18:50:00Z"/>
                                <w:rFonts w:ascii="Consolas" w:eastAsiaTheme="minorHAnsi" w:hAnsi="Consolas" w:cs="Consolas"/>
                                <w:color w:val="000000"/>
                                <w:sz w:val="19"/>
                                <w:szCs w:val="19"/>
                              </w:rPr>
                            </w:rPrChange>
                          </w:rPr>
                        </w:pPr>
                        <w:ins w:id="2771" w:author="John Gil" w:date="2022-08-30T19:02:00Z">
                          <w:r w:rsidRPr="008D5773">
                            <w:rPr>
                              <w:rFonts w:ascii="Consolas" w:eastAsiaTheme="minorHAnsi" w:hAnsi="Consolas" w:cs="Consolas"/>
                              <w:color w:val="A31515"/>
                              <w:sz w:val="19"/>
                              <w:szCs w:val="19"/>
                              <w:lang w:val="en-US"/>
                              <w:rPrChange w:id="2772" w:author="John Gil" w:date="2022-08-30T19:02:00Z">
                                <w:rPr>
                                  <w:rFonts w:ascii="Consolas" w:eastAsiaTheme="minorHAnsi" w:hAnsi="Consolas" w:cs="Consolas"/>
                                  <w:color w:val="A31515"/>
                                  <w:sz w:val="19"/>
                                  <w:szCs w:val="19"/>
                                </w:rPr>
                              </w:rPrChange>
                            </w:rPr>
                            <w:t xml:space="preserve">    </w:t>
                          </w:r>
                          <w:r>
                            <w:rPr>
                              <w:rFonts w:ascii="Consolas" w:eastAsiaTheme="minorHAnsi" w:hAnsi="Consolas" w:cs="Consolas"/>
                              <w:color w:val="A31515"/>
                              <w:sz w:val="19"/>
                              <w:szCs w:val="19"/>
                            </w:rPr>
                            <w:t>}</w:t>
                          </w:r>
                        </w:ins>
                      </w:p>
                      <w:p w14:paraId="61586B50" w14:textId="77777777" w:rsidR="001C4F67" w:rsidDel="00B229DC" w:rsidRDefault="001C4F67" w:rsidP="001C4F67">
                        <w:pPr>
                          <w:widowControl/>
                          <w:adjustRightInd w:val="0"/>
                          <w:rPr>
                            <w:del w:id="2773" w:author="John Gil" w:date="2022-08-28T20:03:00Z"/>
                            <w:rFonts w:ascii="Consolas" w:eastAsiaTheme="minorHAnsi" w:hAnsi="Consolas" w:cs="Consolas"/>
                            <w:color w:val="A31515"/>
                            <w:sz w:val="19"/>
                            <w:szCs w:val="19"/>
                          </w:rPr>
                          <w:pPrChange w:id="2774" w:author="John Gil" w:date="2022-08-30T18:50:00Z">
                            <w:pPr>
                              <w:widowControl/>
                              <w:adjustRightInd w:val="0"/>
                            </w:pPr>
                          </w:pPrChange>
                        </w:pPr>
                        <w:ins w:id="2775" w:author="John Gil" w:date="2022-08-30T18:50:00Z">
                          <w:r w:rsidRPr="00122E83"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  <w:lang w:val="en-US"/>
                              <w:rPrChange w:id="2776" w:author="John Gil" w:date="2022-08-30T18:50:00Z"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</w:rPrChange>
                            </w:rPr>
                            <w:t xml:space="preserve">        </w:t>
                          </w:r>
                        </w:ins>
                        <w:del w:id="2777" w:author="John Gil" w:date="2022-08-28T20:03:00Z">
                          <w:r w:rsidRPr="00D56A0B" w:rsidDel="00D56A0B">
                            <w:rPr>
                              <w:rFonts w:ascii="Consolas" w:eastAsiaTheme="minorHAnsi" w:hAnsi="Consolas" w:cs="Consolas"/>
                              <w:color w:val="A31515"/>
                              <w:sz w:val="19"/>
                              <w:szCs w:val="19"/>
                              <w:rPrChange w:id="2778" w:author="John Gil" w:date="2022-08-28T20:03:00Z">
                                <w:rPr>
                                  <w:rFonts w:ascii="Consolas" w:eastAsiaTheme="minorHAnsi" w:hAnsi="Consolas" w:cs="Consolas"/>
                                  <w:color w:val="A31515"/>
                                  <w:sz w:val="19"/>
                                  <w:szCs w:val="19"/>
                                  <w:lang w:val="en-US"/>
                                </w:rPr>
                              </w:rPrChange>
                            </w:rPr>
                            <w:delText>...</w:delText>
                          </w:r>
                        </w:del>
                      </w:p>
                      <w:p w14:paraId="1819D85F" w14:textId="77777777" w:rsidR="001C4F67" w:rsidDel="00D56A0B" w:rsidRDefault="001C4F67" w:rsidP="001C4F67">
                        <w:pPr>
                          <w:widowControl/>
                          <w:adjustRightInd w:val="0"/>
                          <w:rPr>
                            <w:del w:id="2779" w:author="John Gil" w:date="2022-08-28T20:01:00Z"/>
                            <w:rFonts w:ascii="Consolas" w:eastAsiaTheme="minorHAnsi" w:hAnsi="Consolas" w:cs="Consolas"/>
                            <w:color w:val="A31515"/>
                            <w:sz w:val="19"/>
                            <w:szCs w:val="19"/>
                          </w:rPr>
                          <w:pPrChange w:id="2780" w:author="John Gil" w:date="2022-08-30T18:50:00Z">
                            <w:pPr>
                              <w:widowControl/>
                              <w:adjustRightInd w:val="0"/>
                            </w:pPr>
                          </w:pPrChange>
                        </w:pPr>
                        <w:del w:id="2781" w:author="John Gil" w:date="2022-08-28T20:01:00Z">
                          <w:r w:rsidRPr="00CA778E" w:rsidDel="00D56A0B">
                            <w:rPr>
                              <w:rFonts w:ascii="Consolas" w:eastAsiaTheme="minorHAnsi" w:hAnsi="Consolas" w:cs="Consolas"/>
                              <w:color w:val="A31515"/>
                              <w:sz w:val="19"/>
                              <w:szCs w:val="19"/>
                              <w:lang w:val="en-US"/>
                            </w:rPr>
                            <w:delText>layout(location = 2) in vec2 vUV;  //</w:delText>
                          </w:r>
                          <w:r w:rsidDel="00D56A0B">
                            <w:rPr>
                              <w:rFonts w:ascii="Consolas" w:eastAsiaTheme="minorHAnsi" w:hAnsi="Consolas" w:cs="Consolas"/>
                              <w:color w:val="A31515"/>
                              <w:sz w:val="19"/>
                              <w:szCs w:val="19"/>
                            </w:rPr>
                            <w:delText>Цвет</w:delText>
                          </w:r>
                          <w:r w:rsidRPr="00CA778E" w:rsidDel="00D56A0B">
                            <w:rPr>
                              <w:rFonts w:ascii="Consolas" w:eastAsiaTheme="minorHAnsi" w:hAnsi="Consolas" w:cs="Consolas"/>
                              <w:color w:val="A31515"/>
                              <w:sz w:val="19"/>
                              <w:szCs w:val="19"/>
                              <w:lang w:val="en-US"/>
                            </w:rPr>
                            <w:delText xml:space="preserve"> </w:delText>
                          </w:r>
                          <w:r w:rsidDel="00D56A0B">
                            <w:rPr>
                              <w:rFonts w:ascii="Consolas" w:eastAsiaTheme="minorHAnsi" w:hAnsi="Consolas" w:cs="Consolas"/>
                              <w:color w:val="A31515"/>
                              <w:sz w:val="19"/>
                              <w:szCs w:val="19"/>
                            </w:rPr>
                            <w:delText>вершины</w:delText>
                          </w:r>
                          <w:r w:rsidRPr="00CA778E" w:rsidDel="00D56A0B">
                            <w:rPr>
                              <w:rFonts w:ascii="Consolas" w:eastAsiaTheme="minorHAnsi" w:hAnsi="Consolas" w:cs="Consolas"/>
                              <w:color w:val="A31515"/>
                              <w:sz w:val="19"/>
                              <w:szCs w:val="19"/>
                              <w:lang w:val="en-US"/>
                            </w:rPr>
                            <w:delText xml:space="preserve"> </w:delText>
                          </w:r>
                          <w:r w:rsidDel="00D56A0B">
                            <w:rPr>
                              <w:rFonts w:ascii="Consolas" w:eastAsiaTheme="minorHAnsi" w:hAnsi="Consolas" w:cs="Consolas"/>
                              <w:color w:val="A31515"/>
                              <w:sz w:val="19"/>
                              <w:szCs w:val="19"/>
                            </w:rPr>
                            <w:delText>примитива</w:delText>
                          </w:r>
                        </w:del>
                      </w:p>
                      <w:p w14:paraId="328E751A" w14:textId="77777777" w:rsidR="001C4F67" w:rsidRPr="000A63D4" w:rsidDel="00D56A0B" w:rsidRDefault="001C4F67" w:rsidP="001C4F67">
                        <w:pPr>
                          <w:widowControl/>
                          <w:adjustRightInd w:val="0"/>
                          <w:rPr>
                            <w:del w:id="2782" w:author="John Gil" w:date="2022-08-28T20:01:00Z"/>
                            <w:rFonts w:ascii="Consolas" w:eastAsiaTheme="minorHAnsi" w:hAnsi="Consolas" w:cs="Consolas"/>
                            <w:color w:val="A31515"/>
                            <w:sz w:val="19"/>
                            <w:szCs w:val="19"/>
                            <w:rPrChange w:id="2783" w:author="John Gil" w:date="2022-08-28T20:00:00Z">
                              <w:rPr>
                                <w:del w:id="2784" w:author="John Gil" w:date="2022-08-28T20:01:00Z"/>
                                <w:rFonts w:ascii="Consolas" w:eastAsiaTheme="minorHAnsi" w:hAnsi="Consolas" w:cs="Consolas"/>
                                <w:color w:val="A31515"/>
                                <w:sz w:val="19"/>
                                <w:szCs w:val="19"/>
                                <w:lang w:val="en-US"/>
                              </w:rPr>
                            </w:rPrChange>
                          </w:rPr>
                          <w:pPrChange w:id="2785" w:author="John Gil" w:date="2022-08-30T18:50:00Z">
                            <w:pPr>
                              <w:widowControl/>
                              <w:adjustRightInd w:val="0"/>
                            </w:pPr>
                          </w:pPrChange>
                        </w:pPr>
                        <w:del w:id="2786" w:author="John Gil" w:date="2022-08-28T20:01:00Z">
                          <w:r w:rsidRPr="000A63D4" w:rsidDel="00D56A0B">
                            <w:rPr>
                              <w:rFonts w:ascii="Consolas" w:eastAsiaTheme="minorHAnsi" w:hAnsi="Consolas" w:cs="Consolas"/>
                              <w:color w:val="A31515"/>
                              <w:sz w:val="19"/>
                              <w:szCs w:val="19"/>
                              <w:rPrChange w:id="2787" w:author="John Gil" w:date="2022-08-28T20:00:00Z">
                                <w:rPr>
                                  <w:rFonts w:ascii="Consolas" w:eastAsiaTheme="minorHAnsi" w:hAnsi="Consolas" w:cs="Consolas"/>
                                  <w:color w:val="A31515"/>
                                  <w:sz w:val="19"/>
                                  <w:szCs w:val="19"/>
                                  <w:lang w:val="en-US"/>
                                </w:rPr>
                              </w:rPrChange>
                            </w:rPr>
                            <w:delText>...</w:delText>
                          </w:r>
                        </w:del>
                      </w:p>
                      <w:p w14:paraId="1E2F2FF4" w14:textId="77777777" w:rsidR="001C4F67" w:rsidDel="00D56A0B" w:rsidRDefault="001C4F67" w:rsidP="001C4F67">
                        <w:pPr>
                          <w:widowControl/>
                          <w:adjustRightInd w:val="0"/>
                          <w:rPr>
                            <w:del w:id="2788" w:author="John Gil" w:date="2022-08-28T20:01:00Z"/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  <w:pPrChange w:id="2789" w:author="John Gil" w:date="2022-08-30T18:50:00Z">
                            <w:pPr>
                              <w:widowControl/>
                              <w:adjustRightInd w:val="0"/>
                            </w:pPr>
                          </w:pPrChange>
                        </w:pPr>
                        <w:del w:id="2790" w:author="John Gil" w:date="2022-08-28T20:01:00Z">
                          <w:r w:rsidRPr="000A63D4" w:rsidDel="00D56A0B">
                            <w:rPr>
                              <w:rFonts w:ascii="Consolas" w:eastAsiaTheme="minorHAnsi" w:hAnsi="Consolas" w:cs="Consolas"/>
                              <w:color w:val="A31515"/>
                              <w:sz w:val="19"/>
                              <w:szCs w:val="19"/>
                              <w:rPrChange w:id="2791" w:author="John Gil" w:date="2022-08-28T20:00:00Z">
                                <w:rPr>
                                  <w:rFonts w:ascii="Consolas" w:eastAsiaTheme="minorHAnsi" w:hAnsi="Consolas" w:cs="Consolas"/>
                                  <w:color w:val="A31515"/>
                                  <w:sz w:val="19"/>
                                  <w:szCs w:val="19"/>
                                  <w:lang w:val="en-US"/>
                                </w:rPr>
                              </w:rPrChange>
                            </w:rPr>
                            <w:delText xml:space="preserve">    </w:delText>
                          </w:r>
                          <w:r w:rsidDel="00D56A0B">
                            <w:rPr>
                              <w:rFonts w:ascii="Consolas" w:eastAsiaTheme="minorHAnsi" w:hAnsi="Consolas" w:cs="Consolas"/>
                              <w:color w:val="A31515"/>
                              <w:sz w:val="19"/>
                              <w:szCs w:val="19"/>
                            </w:rPr>
                            <w:delText>//Выходные данные вершинного шейдера</w:delText>
                          </w:r>
                        </w:del>
                      </w:p>
                      <w:p w14:paraId="134F5E63" w14:textId="77777777" w:rsidR="001C4F67" w:rsidDel="00D56A0B" w:rsidRDefault="001C4F67" w:rsidP="001C4F67">
                        <w:pPr>
                          <w:widowControl/>
                          <w:adjustRightInd w:val="0"/>
                          <w:rPr>
                            <w:del w:id="2792" w:author="John Gil" w:date="2022-08-28T20:01:00Z"/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  <w:pPrChange w:id="2793" w:author="John Gil" w:date="2022-08-30T18:50:00Z">
                            <w:pPr>
                              <w:widowControl/>
                              <w:adjustRightInd w:val="0"/>
                            </w:pPr>
                          </w:pPrChange>
                        </w:pPr>
                        <w:del w:id="2794" w:author="John Gil" w:date="2022-08-28T20:01:00Z">
                          <w:r w:rsidDel="00D56A0B">
                            <w:rPr>
                              <w:rFonts w:ascii="Consolas" w:eastAsiaTheme="minorHAnsi" w:hAnsi="Consolas" w:cs="Consolas"/>
                              <w:color w:val="A31515"/>
                              <w:sz w:val="19"/>
                              <w:szCs w:val="19"/>
                            </w:rPr>
                            <w:delText xml:space="preserve">    out VS_OUT{</w:delText>
                          </w:r>
                        </w:del>
                      </w:p>
                      <w:p w14:paraId="66E4BF06" w14:textId="77777777" w:rsidR="001C4F67" w:rsidRPr="00CA778E" w:rsidDel="00D56A0B" w:rsidRDefault="001C4F67" w:rsidP="001C4F67">
                        <w:pPr>
                          <w:widowControl/>
                          <w:adjustRightInd w:val="0"/>
                          <w:rPr>
                            <w:del w:id="2795" w:author="John Gil" w:date="2022-08-28T20:01:00Z"/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  <w:lang w:val="en-US"/>
                          </w:rPr>
                          <w:pPrChange w:id="2796" w:author="John Gil" w:date="2022-08-30T18:50:00Z">
                            <w:pPr>
                              <w:widowControl/>
                              <w:adjustRightInd w:val="0"/>
                            </w:pPr>
                          </w:pPrChange>
                        </w:pPr>
                        <w:del w:id="2797" w:author="John Gil" w:date="2022-08-28T20:01:00Z">
                          <w:r w:rsidDel="00D56A0B">
                            <w:rPr>
                              <w:rFonts w:ascii="Consolas" w:eastAsiaTheme="minorHAnsi" w:hAnsi="Consolas" w:cs="Consolas"/>
                              <w:color w:val="A31515"/>
                              <w:sz w:val="19"/>
                              <w:szCs w:val="19"/>
                            </w:rPr>
                            <w:delText xml:space="preserve">        </w:delText>
                          </w:r>
                          <w:r w:rsidRPr="00CA778E" w:rsidDel="00D56A0B">
                            <w:rPr>
                              <w:rFonts w:ascii="Consolas" w:eastAsiaTheme="minorHAnsi" w:hAnsi="Consolas" w:cs="Consolas"/>
                              <w:color w:val="A31515"/>
                              <w:sz w:val="19"/>
                              <w:szCs w:val="19"/>
                              <w:lang w:val="en-US"/>
                            </w:rPr>
                            <w:delText>vec3 outColor;</w:delText>
                          </w:r>
                        </w:del>
                      </w:p>
                      <w:p w14:paraId="708138D2" w14:textId="77777777" w:rsidR="001C4F67" w:rsidRPr="00CA778E" w:rsidDel="00D56A0B" w:rsidRDefault="001C4F67" w:rsidP="001C4F67">
                        <w:pPr>
                          <w:widowControl/>
                          <w:adjustRightInd w:val="0"/>
                          <w:rPr>
                            <w:del w:id="2798" w:author="John Gil" w:date="2022-08-28T20:01:00Z"/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  <w:lang w:val="en-US"/>
                          </w:rPr>
                          <w:pPrChange w:id="2799" w:author="John Gil" w:date="2022-08-30T18:50:00Z">
                            <w:pPr>
                              <w:widowControl/>
                              <w:adjustRightInd w:val="0"/>
                            </w:pPr>
                          </w:pPrChange>
                        </w:pPr>
                        <w:del w:id="2800" w:author="John Gil" w:date="2022-08-28T20:01:00Z">
                          <w:r w:rsidRPr="00CA778E" w:rsidDel="00D56A0B">
                            <w:rPr>
                              <w:rFonts w:ascii="Consolas" w:eastAsiaTheme="minorHAnsi" w:hAnsi="Consolas" w:cs="Consolas"/>
                              <w:color w:val="A31515"/>
                              <w:sz w:val="19"/>
                              <w:szCs w:val="19"/>
                              <w:lang w:val="en-US"/>
                            </w:rPr>
                            <w:delText xml:space="preserve">        vec2 outUV;</w:delText>
                          </w:r>
                        </w:del>
                      </w:p>
                      <w:p w14:paraId="286DC2DB" w14:textId="77777777" w:rsidR="001C4F67" w:rsidRPr="00CA778E" w:rsidDel="00D56A0B" w:rsidRDefault="001C4F67" w:rsidP="001C4F67">
                        <w:pPr>
                          <w:widowControl/>
                          <w:adjustRightInd w:val="0"/>
                          <w:rPr>
                            <w:del w:id="2801" w:author="John Gil" w:date="2022-08-28T20:01:00Z"/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  <w:lang w:val="en-US"/>
                          </w:rPr>
                          <w:pPrChange w:id="2802" w:author="John Gil" w:date="2022-08-30T18:50:00Z">
                            <w:pPr>
                              <w:widowControl/>
                              <w:adjustRightInd w:val="0"/>
                            </w:pPr>
                          </w:pPrChange>
                        </w:pPr>
                        <w:del w:id="2803" w:author="John Gil" w:date="2022-08-28T20:01:00Z">
                          <w:r w:rsidRPr="00CA778E" w:rsidDel="00D56A0B">
                            <w:rPr>
                              <w:rFonts w:ascii="Consolas" w:eastAsiaTheme="minorHAnsi" w:hAnsi="Consolas" w:cs="Consolas"/>
                              <w:color w:val="A31515"/>
                              <w:sz w:val="19"/>
                              <w:szCs w:val="19"/>
                              <w:lang w:val="en-US"/>
                            </w:rPr>
                            <w:delText xml:space="preserve">    }vs_out;</w:delText>
                          </w:r>
                        </w:del>
                      </w:p>
                      <w:p w14:paraId="15D91B0F" w14:textId="77777777" w:rsidR="001C4F67" w:rsidRPr="00CA778E" w:rsidDel="00D56A0B" w:rsidRDefault="001C4F67" w:rsidP="001C4F67">
                        <w:pPr>
                          <w:widowControl/>
                          <w:adjustRightInd w:val="0"/>
                          <w:rPr>
                            <w:del w:id="2804" w:author="John Gil" w:date="2022-08-28T20:01:00Z"/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  <w:lang w:val="en-US"/>
                          </w:rPr>
                          <w:pPrChange w:id="2805" w:author="John Gil" w:date="2022-08-30T18:50:00Z">
                            <w:pPr>
                              <w:widowControl/>
                              <w:adjustRightInd w:val="0"/>
                            </w:pPr>
                          </w:pPrChange>
                        </w:pPr>
                      </w:p>
                      <w:p w14:paraId="44EFDD93" w14:textId="77777777" w:rsidR="001C4F67" w:rsidRPr="00CA778E" w:rsidDel="00D56A0B" w:rsidRDefault="001C4F67" w:rsidP="001C4F67">
                        <w:pPr>
                          <w:widowControl/>
                          <w:adjustRightInd w:val="0"/>
                          <w:rPr>
                            <w:del w:id="2806" w:author="John Gil" w:date="2022-08-28T20:01:00Z"/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  <w:lang w:val="en-US"/>
                          </w:rPr>
                          <w:pPrChange w:id="2807" w:author="John Gil" w:date="2022-08-30T18:50:00Z">
                            <w:pPr>
                              <w:widowControl/>
                              <w:adjustRightInd w:val="0"/>
                            </w:pPr>
                          </w:pPrChange>
                        </w:pPr>
                        <w:del w:id="2808" w:author="John Gil" w:date="2022-08-28T20:01:00Z">
                          <w:r w:rsidRPr="00CA778E" w:rsidDel="00D56A0B">
                            <w:rPr>
                              <w:rFonts w:ascii="Consolas" w:eastAsiaTheme="minorHAnsi" w:hAnsi="Consolas" w:cs="Consolas"/>
                              <w:color w:val="A31515"/>
                              <w:sz w:val="19"/>
                              <w:szCs w:val="19"/>
                              <w:lang w:val="en-US"/>
                            </w:rPr>
                            <w:delText xml:space="preserve">    void main() { </w:delText>
                          </w:r>
                        </w:del>
                      </w:p>
                      <w:p w14:paraId="4114230C" w14:textId="77777777" w:rsidR="001C4F67" w:rsidRPr="00CA778E" w:rsidDel="00D56A0B" w:rsidRDefault="001C4F67" w:rsidP="001C4F67">
                        <w:pPr>
                          <w:widowControl/>
                          <w:adjustRightInd w:val="0"/>
                          <w:rPr>
                            <w:del w:id="2809" w:author="John Gil" w:date="2022-08-28T20:01:00Z"/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  <w:lang w:val="en-US"/>
                          </w:rPr>
                          <w:pPrChange w:id="2810" w:author="John Gil" w:date="2022-08-30T18:50:00Z">
                            <w:pPr>
                              <w:widowControl/>
                              <w:adjustRightInd w:val="0"/>
                            </w:pPr>
                          </w:pPrChange>
                        </w:pPr>
                        <w:del w:id="2811" w:author="John Gil" w:date="2022-08-28T20:01:00Z">
                          <w:r w:rsidRPr="00CA778E" w:rsidDel="00D56A0B">
                            <w:rPr>
                              <w:rFonts w:ascii="Consolas" w:eastAsiaTheme="minorHAnsi" w:hAnsi="Consolas" w:cs="Consolas"/>
                              <w:color w:val="A31515"/>
                              <w:sz w:val="19"/>
                              <w:szCs w:val="19"/>
                              <w:lang w:val="en-US"/>
                            </w:rPr>
                            <w:delText xml:space="preserve">       vs_out.outColor = vColor;</w:delText>
                          </w:r>
                        </w:del>
                      </w:p>
                      <w:p w14:paraId="3C916A9C" w14:textId="77777777" w:rsidR="001C4F67" w:rsidDel="00D56A0B" w:rsidRDefault="001C4F67" w:rsidP="001C4F67">
                        <w:pPr>
                          <w:widowControl/>
                          <w:adjustRightInd w:val="0"/>
                          <w:rPr>
                            <w:del w:id="2812" w:author="John Gil" w:date="2022-08-28T20:01:00Z"/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  <w:lang w:val="en-US"/>
                          </w:rPr>
                          <w:pPrChange w:id="2813" w:author="John Gil" w:date="2022-08-30T18:50:00Z">
                            <w:pPr>
                              <w:widowControl/>
                              <w:adjustRightInd w:val="0"/>
                            </w:pPr>
                          </w:pPrChange>
                        </w:pPr>
                        <w:del w:id="2814" w:author="John Gil" w:date="2022-08-28T20:01:00Z">
                          <w:r w:rsidRPr="00CA778E" w:rsidDel="00D56A0B">
                            <w:rPr>
                              <w:rFonts w:ascii="Consolas" w:eastAsiaTheme="minorHAnsi" w:hAnsi="Consolas" w:cs="Consolas"/>
                              <w:color w:val="A31515"/>
                              <w:sz w:val="19"/>
                              <w:szCs w:val="19"/>
                              <w:lang w:val="en-US"/>
                            </w:rPr>
                            <w:delText xml:space="preserve">       </w:delText>
                          </w:r>
                          <w:r w:rsidDel="00D56A0B">
                            <w:rPr>
                              <w:rFonts w:ascii="Consolas" w:eastAsiaTheme="minorHAnsi" w:hAnsi="Consolas" w:cs="Consolas"/>
                              <w:color w:val="A31515"/>
                              <w:sz w:val="19"/>
                              <w:szCs w:val="19"/>
                            </w:rPr>
                            <w:delText>vs_out.outUV    = vUV;</w:delText>
                          </w:r>
                        </w:del>
                      </w:p>
                      <w:p w14:paraId="31B3C80D" w14:textId="77777777" w:rsidR="001C4F67" w:rsidRPr="00F225B3" w:rsidDel="00D56A0B" w:rsidRDefault="001C4F67" w:rsidP="001C4F67">
                        <w:pPr>
                          <w:widowControl/>
                          <w:adjustRightInd w:val="0"/>
                          <w:rPr>
                            <w:del w:id="2815" w:author="John Gil" w:date="2022-08-28T20:03:00Z"/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  <w:lang w:val="en-US"/>
                          </w:rPr>
                          <w:pPrChange w:id="2816" w:author="John Gil" w:date="2022-08-30T18:50:00Z">
                            <w:pPr>
                              <w:widowControl/>
                              <w:adjustRightInd w:val="0"/>
                            </w:pPr>
                          </w:pPrChange>
                        </w:pPr>
                        <w:del w:id="2817" w:author="John Gil" w:date="2022-08-28T20:03:00Z">
                          <w:r w:rsidDel="00D56A0B"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  <w:lang w:val="en-US"/>
                            </w:rPr>
                            <w:delText>...</w:delText>
                          </w:r>
                        </w:del>
                      </w:p>
                      <w:p w14:paraId="590E6B58" w14:textId="77777777" w:rsidR="001C4F67" w:rsidRDefault="001C4F67" w:rsidP="001C4F67">
                        <w:pPr>
                          <w:widowControl/>
                          <w:adjustRightInd w:val="0"/>
                          <w:pPrChange w:id="2818" w:author="John Gil" w:date="2022-08-30T18:50:00Z">
                            <w:pPr>
                              <w:widowControl/>
                              <w:adjustRightInd w:val="0"/>
                            </w:pPr>
                          </w:pPrChange>
                        </w:pPr>
                      </w:p>
                    </w:txbxContent>
                  </v:textbox>
                  <w10:anchorlock/>
                </v:shape>
              </w:pict>
            </mc:Fallback>
          </mc:AlternateContent>
        </w:r>
      </w:ins>
    </w:p>
    <w:p w14:paraId="7402637E" w14:textId="68860D7E" w:rsidR="008D5773" w:rsidRPr="00247F06" w:rsidRDefault="008D5773" w:rsidP="008D5773">
      <w:pPr>
        <w:pStyle w:val="af1"/>
        <w:rPr>
          <w:ins w:id="1908" w:author="John Gil" w:date="2022-08-30T19:02:00Z"/>
          <w:noProof/>
          <w:sz w:val="28"/>
          <w:szCs w:val="28"/>
        </w:rPr>
      </w:pPr>
      <w:ins w:id="1909" w:author="John Gil" w:date="2022-08-30T19:02:00Z">
        <w:r>
          <w:rPr>
            <w:noProof/>
          </w:rPr>
          <w:t>Вершинный шейдер</w:t>
        </w:r>
      </w:ins>
    </w:p>
    <w:p w14:paraId="418E7E4A" w14:textId="4B638993" w:rsidR="006D30BE" w:rsidRPr="00F37C87" w:rsidRDefault="008D5773" w:rsidP="00036547">
      <w:pPr>
        <w:pStyle w:val="a3"/>
        <w:spacing w:before="8"/>
        <w:rPr>
          <w:ins w:id="1910" w:author="John Gil" w:date="2022-08-30T18:51:00Z"/>
          <w:rPrChange w:id="1911" w:author="John Gil" w:date="2022-09-03T20:50:00Z">
            <w:rPr>
              <w:ins w:id="1912" w:author="John Gil" w:date="2022-08-30T18:51:00Z"/>
            </w:rPr>
          </w:rPrChange>
        </w:rPr>
      </w:pPr>
      <w:ins w:id="1913" w:author="John Gil" w:date="2022-08-30T19:04:00Z">
        <w:r>
          <w:t xml:space="preserve">Добавим </w:t>
        </w:r>
        <w:r>
          <w:rPr>
            <w:lang w:val="en-US"/>
          </w:rPr>
          <w:t>uniform</w:t>
        </w:r>
        <w:r w:rsidRPr="008D5773">
          <w:rPr>
            <w:rPrChange w:id="1914" w:author="John Gil" w:date="2022-08-30T19:04:00Z">
              <w:rPr>
                <w:lang w:val="en-US"/>
              </w:rPr>
            </w:rPrChange>
          </w:rPr>
          <w:t xml:space="preserve"> </w:t>
        </w:r>
        <w:r>
          <w:t xml:space="preserve">переменную </w:t>
        </w:r>
        <w:r>
          <w:rPr>
            <w:lang w:val="en-US"/>
          </w:rPr>
          <w:t>projection</w:t>
        </w:r>
        <w:r w:rsidRPr="008D5773">
          <w:rPr>
            <w:rPrChange w:id="1915" w:author="John Gil" w:date="2022-08-30T19:04:00Z">
              <w:rPr>
                <w:lang w:val="en-US"/>
              </w:rPr>
            </w:rPrChange>
          </w:rPr>
          <w:t xml:space="preserve"> </w:t>
        </w:r>
        <w:r>
          <w:t>–</w:t>
        </w:r>
        <w:r w:rsidRPr="008D5773">
          <w:rPr>
            <w:rPrChange w:id="1916" w:author="John Gil" w:date="2022-08-30T19:04:00Z">
              <w:rPr>
                <w:lang w:val="en-US"/>
              </w:rPr>
            </w:rPrChange>
          </w:rPr>
          <w:t xml:space="preserve"> </w:t>
        </w:r>
        <w:r>
          <w:t xml:space="preserve">матрицу проекции. Конечная позиция вершины </w:t>
        </w:r>
        <w:proofErr w:type="spellStart"/>
        <w:r>
          <w:rPr>
            <w:lang w:val="en-US"/>
          </w:rPr>
          <w:t>gl</w:t>
        </w:r>
        <w:proofErr w:type="spellEnd"/>
        <w:r w:rsidRPr="008D5773">
          <w:rPr>
            <w:rPrChange w:id="1917" w:author="John Gil" w:date="2022-08-30T19:04:00Z">
              <w:rPr>
                <w:lang w:val="en-US"/>
              </w:rPr>
            </w:rPrChange>
          </w:rPr>
          <w:t>_</w:t>
        </w:r>
        <w:r>
          <w:rPr>
            <w:lang w:val="en-US"/>
          </w:rPr>
          <w:t>Position</w:t>
        </w:r>
        <w:r w:rsidRPr="008D5773">
          <w:rPr>
            <w:rPrChange w:id="1918" w:author="John Gil" w:date="2022-08-30T19:04:00Z">
              <w:rPr>
                <w:lang w:val="en-US"/>
              </w:rPr>
            </w:rPrChange>
          </w:rPr>
          <w:t xml:space="preserve"> </w:t>
        </w:r>
        <w:r>
          <w:t>теперь рассчитывается как произведение матриц</w:t>
        </w:r>
      </w:ins>
      <w:ins w:id="1919" w:author="John Gil" w:date="2022-08-30T19:05:00Z">
        <w:r>
          <w:t xml:space="preserve"> проекции и преобразования умноженное на координаты вершины.</w:t>
        </w:r>
      </w:ins>
      <w:ins w:id="1920" w:author="John Gil" w:date="2022-08-30T19:07:00Z">
        <w:r w:rsidRPr="008D5773">
          <w:rPr>
            <w:rPrChange w:id="1921" w:author="John Gil" w:date="2022-08-30T19:07:00Z">
              <w:rPr>
                <w:lang w:val="en-US"/>
              </w:rPr>
            </w:rPrChange>
          </w:rPr>
          <w:t xml:space="preserve"> </w:t>
        </w:r>
        <w:r>
          <w:t xml:space="preserve">Значение матрицы </w:t>
        </w:r>
      </w:ins>
      <w:ins w:id="1922" w:author="John Gil" w:date="2022-08-30T19:08:00Z">
        <w:r>
          <w:t>проекции по умолчанию равно диагональной матрице с единицами по диагонали. Таким образом</w:t>
        </w:r>
        <w:r w:rsidRPr="008D5773">
          <w:rPr>
            <w:rPrChange w:id="1923" w:author="John Gil" w:date="2022-08-30T19:08:00Z">
              <w:rPr>
                <w:lang w:val="en-US"/>
              </w:rPr>
            </w:rPrChange>
          </w:rPr>
          <w:t xml:space="preserve">, </w:t>
        </w:r>
        <w:r>
          <w:t>если не передать матрицу проекции через приложение-к</w:t>
        </w:r>
      </w:ins>
      <w:ins w:id="1924" w:author="John Gil" w:date="2022-08-30T19:09:00Z">
        <w:r>
          <w:t>лиент</w:t>
        </w:r>
        <w:r w:rsidRPr="008D5773">
          <w:rPr>
            <w:rPrChange w:id="1925" w:author="John Gil" w:date="2022-08-30T19:09:00Z">
              <w:rPr>
                <w:lang w:val="en-US"/>
              </w:rPr>
            </w:rPrChange>
          </w:rPr>
          <w:t xml:space="preserve">, </w:t>
        </w:r>
        <w:r>
          <w:t>то матрица проекции никак не будет влиять на конечный результат.</w:t>
        </w:r>
      </w:ins>
      <w:ins w:id="1926" w:author="John Gil" w:date="2022-08-30T20:11:00Z">
        <w:r w:rsidR="00A5071F">
          <w:rPr>
            <w:noProof/>
          </w:rPr>
          <w:lastRenderedPageBreak/>
          <mc:AlternateContent>
            <mc:Choice Requires="wps">
              <w:drawing>
                <wp:inline distT="0" distB="0" distL="0" distR="0" wp14:anchorId="3DC9D54F" wp14:editId="587054A9">
                  <wp:extent cx="5940425" cy="4552950"/>
                  <wp:effectExtent l="38100" t="38100" r="117475" b="114300"/>
                  <wp:docPr id="23" name="Надпись 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5940425" cy="4552950"/>
                          </a:xfrm>
                          <a:prstGeom prst="rect">
                            <a:avLst/>
                          </a:prstGeom>
                          <a:ln>
                            <a:headEnd/>
                            <a:tailEnd/>
                          </a:ln>
                          <a:effectLst>
                            <a:outerShdw blurRad="50800" dist="38100" dir="2700000" algn="tl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66B90E2" w14:textId="3293B94C" w:rsidR="00A5071F" w:rsidRDefault="00A5071F" w:rsidP="00A5071F">
                              <w:pPr>
                                <w:widowControl/>
                                <w:adjustRightInd w:val="0"/>
                                <w:rPr>
                                  <w:ins w:id="1927" w:author="John Gil" w:date="2022-08-30T20:11:00Z"/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  <w:lang w:val="en-US"/>
                                </w:rPr>
                              </w:pPr>
                              <w:ins w:id="1928" w:author="John Gil" w:date="2022-08-30T20:11:00Z">
                                <w:r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  <w:lang w:val="en-US"/>
                                  </w:rPr>
                                  <w:t>...</w:t>
                                </w:r>
                                <w:r w:rsidRPr="00A5071F"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  <w:lang w:val="en-US"/>
                                    <w:rPrChange w:id="1929" w:author="John Gil" w:date="2022-08-30T20:11:00Z">
                                      <w:rPr>
                                        <w:rFonts w:ascii="Consolas" w:eastAsiaTheme="minorHAnsi" w:hAnsi="Consolas" w:cs="Consolas"/>
                                        <w:color w:val="000000"/>
                                        <w:sz w:val="19"/>
                                        <w:szCs w:val="19"/>
                                      </w:rPr>
                                    </w:rPrChange>
                                  </w:rPr>
                                  <w:t xml:space="preserve">  </w:t>
                                </w:r>
                              </w:ins>
                            </w:p>
                            <w:p w14:paraId="5D3B7530" w14:textId="5185B1CC" w:rsidR="00A5071F" w:rsidRPr="00A5071F" w:rsidRDefault="00A5071F" w:rsidP="00A5071F">
                              <w:pPr>
                                <w:widowControl/>
                                <w:adjustRightInd w:val="0"/>
                                <w:rPr>
                                  <w:ins w:id="1930" w:author="John Gil" w:date="2022-08-30T20:11:00Z"/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  <w:lang w:val="en-US"/>
                                  <w:rPrChange w:id="1931" w:author="John Gil" w:date="2022-08-30T20:11:00Z">
                                    <w:rPr>
                                      <w:ins w:id="1932" w:author="John Gil" w:date="2022-08-30T20:11:00Z"/>
                                      <w:rFonts w:ascii="Consolas" w:eastAsiaTheme="minorHAnsi" w:hAnsi="Consolas" w:cs="Consolas"/>
                                      <w:color w:val="000000"/>
                                      <w:sz w:val="19"/>
                                      <w:szCs w:val="19"/>
                                    </w:rPr>
                                  </w:rPrChange>
                                </w:rPr>
                              </w:pPr>
                              <w:ins w:id="1933" w:author="John Gil" w:date="2022-08-30T20:11:00Z">
                                <w:r>
                                  <w:rPr>
                                    <w:rFonts w:ascii="Consolas" w:eastAsiaTheme="minorHAnsi" w:hAnsi="Consolas" w:cs="Consolas"/>
                                    <w:color w:val="008000"/>
                                    <w:sz w:val="19"/>
                                    <w:szCs w:val="19"/>
                                    <w:lang w:val="en-US"/>
                                  </w:rPr>
                                  <w:t xml:space="preserve">    </w:t>
                                </w:r>
                                <w:r w:rsidRPr="00A5071F">
                                  <w:rPr>
                                    <w:rFonts w:ascii="Consolas" w:eastAsiaTheme="minorHAnsi" w:hAnsi="Consolas" w:cs="Consolas"/>
                                    <w:color w:val="008000"/>
                                    <w:sz w:val="19"/>
                                    <w:szCs w:val="19"/>
                                    <w:lang w:val="en-US"/>
                                    <w:rPrChange w:id="1934" w:author="John Gil" w:date="2022-08-30T20:11:00Z">
                                      <w:rPr>
                                        <w:rFonts w:ascii="Consolas" w:eastAsiaTheme="minorHAnsi" w:hAnsi="Consolas" w:cs="Consolas"/>
                                        <w:color w:val="008000"/>
                                        <w:sz w:val="19"/>
                                        <w:szCs w:val="19"/>
                                      </w:rPr>
                                    </w:rPrChange>
                                  </w:rPr>
                                  <w:t>//</w:t>
                                </w:r>
                                <w:r>
                                  <w:rPr>
                                    <w:rFonts w:ascii="Consolas" w:eastAsiaTheme="minorHAnsi" w:hAnsi="Consolas" w:cs="Consolas"/>
                                    <w:color w:val="008000"/>
                                    <w:sz w:val="19"/>
                                    <w:szCs w:val="19"/>
                                  </w:rPr>
                                  <w:t>Матрица</w:t>
                                </w:r>
                                <w:r w:rsidRPr="00A5071F">
                                  <w:rPr>
                                    <w:rFonts w:ascii="Consolas" w:eastAsiaTheme="minorHAnsi" w:hAnsi="Consolas" w:cs="Consolas"/>
                                    <w:color w:val="008000"/>
                                    <w:sz w:val="19"/>
                                    <w:szCs w:val="19"/>
                                    <w:lang w:val="en-US"/>
                                    <w:rPrChange w:id="1935" w:author="John Gil" w:date="2022-08-30T20:11:00Z">
                                      <w:rPr>
                                        <w:rFonts w:ascii="Consolas" w:eastAsiaTheme="minorHAnsi" w:hAnsi="Consolas" w:cs="Consolas"/>
                                        <w:color w:val="008000"/>
                                        <w:sz w:val="19"/>
                                        <w:szCs w:val="19"/>
                                      </w:rPr>
                                    </w:rPrChange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Consolas" w:eastAsiaTheme="minorHAnsi" w:hAnsi="Consolas" w:cs="Consolas"/>
                                    <w:color w:val="008000"/>
                                    <w:sz w:val="19"/>
                                    <w:szCs w:val="19"/>
                                  </w:rPr>
                                  <w:t>переноса</w:t>
                                </w:r>
                              </w:ins>
                            </w:p>
                            <w:p w14:paraId="4D0B951E" w14:textId="77777777" w:rsidR="00A5071F" w:rsidRPr="00A5071F" w:rsidRDefault="00A5071F" w:rsidP="00A5071F">
                              <w:pPr>
                                <w:widowControl/>
                                <w:adjustRightInd w:val="0"/>
                                <w:rPr>
                                  <w:ins w:id="1936" w:author="John Gil" w:date="2022-08-30T20:11:00Z"/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  <w:lang w:val="en-US"/>
                                  <w:rPrChange w:id="1937" w:author="John Gil" w:date="2022-08-30T20:11:00Z">
                                    <w:rPr>
                                      <w:ins w:id="1938" w:author="John Gil" w:date="2022-08-30T20:11:00Z"/>
                                      <w:rFonts w:ascii="Consolas" w:eastAsiaTheme="minorHAnsi" w:hAnsi="Consolas" w:cs="Consolas"/>
                                      <w:color w:val="000000"/>
                                      <w:sz w:val="19"/>
                                      <w:szCs w:val="19"/>
                                    </w:rPr>
                                  </w:rPrChange>
                                </w:rPr>
                              </w:pPr>
                              <w:ins w:id="1939" w:author="John Gil" w:date="2022-08-30T20:11:00Z">
                                <w:r w:rsidRPr="00A5071F"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  <w:lang w:val="en-US"/>
                                    <w:rPrChange w:id="1940" w:author="John Gil" w:date="2022-08-30T20:11:00Z">
                                      <w:rPr>
                                        <w:rFonts w:ascii="Consolas" w:eastAsiaTheme="minorHAnsi" w:hAnsi="Consolas" w:cs="Consolas"/>
                                        <w:color w:val="000000"/>
                                        <w:sz w:val="19"/>
                                        <w:szCs w:val="19"/>
                                      </w:rPr>
                                    </w:rPrChange>
                                  </w:rPr>
                                  <w:t xml:space="preserve">    </w:t>
                                </w:r>
                                <w:proofErr w:type="spellStart"/>
                                <w:r w:rsidRPr="00A5071F"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  <w:lang w:val="en-US"/>
                                    <w:rPrChange w:id="1941" w:author="John Gil" w:date="2022-08-30T20:11:00Z">
                                      <w:rPr>
                                        <w:rFonts w:ascii="Consolas" w:eastAsiaTheme="minorHAnsi" w:hAnsi="Consolas" w:cs="Consolas"/>
                                        <w:color w:val="000000"/>
                                        <w:sz w:val="19"/>
                                        <w:szCs w:val="19"/>
                                      </w:rPr>
                                    </w:rPrChange>
                                  </w:rPr>
                                  <w:t>glm</w:t>
                                </w:r>
                                <w:proofErr w:type="spellEnd"/>
                                <w:r w:rsidRPr="00A5071F"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  <w:lang w:val="en-US"/>
                                    <w:rPrChange w:id="1942" w:author="John Gil" w:date="2022-08-30T20:11:00Z">
                                      <w:rPr>
                                        <w:rFonts w:ascii="Consolas" w:eastAsiaTheme="minorHAnsi" w:hAnsi="Consolas" w:cs="Consolas"/>
                                        <w:color w:val="000000"/>
                                        <w:sz w:val="19"/>
                                        <w:szCs w:val="19"/>
                                      </w:rPr>
                                    </w:rPrChange>
                                  </w:rPr>
                                  <w:t>::</w:t>
                                </w:r>
                                <w:r w:rsidRPr="00A5071F">
                                  <w:rPr>
                                    <w:rFonts w:ascii="Consolas" w:eastAsiaTheme="minorHAnsi" w:hAnsi="Consolas" w:cs="Consolas"/>
                                    <w:color w:val="2B91AF"/>
                                    <w:sz w:val="19"/>
                                    <w:szCs w:val="19"/>
                                    <w:lang w:val="en-US"/>
                                    <w:rPrChange w:id="1943" w:author="John Gil" w:date="2022-08-30T20:11:00Z">
                                      <w:rPr>
                                        <w:rFonts w:ascii="Consolas" w:eastAsiaTheme="minorHAnsi" w:hAnsi="Consolas" w:cs="Consolas"/>
                                        <w:color w:val="2B91AF"/>
                                        <w:sz w:val="19"/>
                                        <w:szCs w:val="19"/>
                                      </w:rPr>
                                    </w:rPrChange>
                                  </w:rPr>
                                  <w:t>mat4</w:t>
                                </w:r>
                                <w:r w:rsidRPr="00A5071F"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  <w:lang w:val="en-US"/>
                                    <w:rPrChange w:id="1944" w:author="John Gil" w:date="2022-08-30T20:11:00Z">
                                      <w:rPr>
                                        <w:rFonts w:ascii="Consolas" w:eastAsiaTheme="minorHAnsi" w:hAnsi="Consolas" w:cs="Consolas"/>
                                        <w:color w:val="000000"/>
                                        <w:sz w:val="19"/>
                                        <w:szCs w:val="19"/>
                                      </w:rPr>
                                    </w:rPrChange>
                                  </w:rPr>
                                  <w:t xml:space="preserve"> </w:t>
                                </w:r>
                                <w:proofErr w:type="spellStart"/>
                                <w:r w:rsidRPr="00A5071F"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  <w:lang w:val="en-US"/>
                                    <w:rPrChange w:id="1945" w:author="John Gil" w:date="2022-08-30T20:11:00Z">
                                      <w:rPr>
                                        <w:rFonts w:ascii="Consolas" w:eastAsiaTheme="minorHAnsi" w:hAnsi="Consolas" w:cs="Consolas"/>
                                        <w:color w:val="000000"/>
                                        <w:sz w:val="19"/>
                                        <w:szCs w:val="19"/>
                                      </w:rPr>
                                    </w:rPrChange>
                                  </w:rPr>
                                  <w:t>translationMat</w:t>
                                </w:r>
                                <w:proofErr w:type="spellEnd"/>
                                <w:r w:rsidRPr="00A5071F"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  <w:lang w:val="en-US"/>
                                    <w:rPrChange w:id="1946" w:author="John Gil" w:date="2022-08-30T20:11:00Z">
                                      <w:rPr>
                                        <w:rFonts w:ascii="Consolas" w:eastAsiaTheme="minorHAnsi" w:hAnsi="Consolas" w:cs="Consolas"/>
                                        <w:color w:val="000000"/>
                                        <w:sz w:val="19"/>
                                        <w:szCs w:val="19"/>
                                      </w:rPr>
                                    </w:rPrChange>
                                  </w:rPr>
                                  <w:t xml:space="preserve"> = </w:t>
                                </w:r>
                                <w:proofErr w:type="spellStart"/>
                                <w:r w:rsidRPr="00A5071F"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  <w:lang w:val="en-US"/>
                                    <w:rPrChange w:id="1947" w:author="John Gil" w:date="2022-08-30T20:11:00Z">
                                      <w:rPr>
                                        <w:rFonts w:ascii="Consolas" w:eastAsiaTheme="minorHAnsi" w:hAnsi="Consolas" w:cs="Consolas"/>
                                        <w:color w:val="000000"/>
                                        <w:sz w:val="19"/>
                                        <w:szCs w:val="19"/>
                                      </w:rPr>
                                    </w:rPrChange>
                                  </w:rPr>
                                  <w:t>glm</w:t>
                                </w:r>
                                <w:proofErr w:type="spellEnd"/>
                                <w:r w:rsidRPr="00A5071F"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  <w:lang w:val="en-US"/>
                                    <w:rPrChange w:id="1948" w:author="John Gil" w:date="2022-08-30T20:11:00Z">
                                      <w:rPr>
                                        <w:rFonts w:ascii="Consolas" w:eastAsiaTheme="minorHAnsi" w:hAnsi="Consolas" w:cs="Consolas"/>
                                        <w:color w:val="000000"/>
                                        <w:sz w:val="19"/>
                                        <w:szCs w:val="19"/>
                                      </w:rPr>
                                    </w:rPrChange>
                                  </w:rPr>
                                  <w:t>::translate(</w:t>
                                </w:r>
                                <w:proofErr w:type="spellStart"/>
                                <w:r w:rsidRPr="00A5071F"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  <w:lang w:val="en-US"/>
                                    <w:rPrChange w:id="1949" w:author="John Gil" w:date="2022-08-30T20:11:00Z">
                                      <w:rPr>
                                        <w:rFonts w:ascii="Consolas" w:eastAsiaTheme="minorHAnsi" w:hAnsi="Consolas" w:cs="Consolas"/>
                                        <w:color w:val="000000"/>
                                        <w:sz w:val="19"/>
                                        <w:szCs w:val="19"/>
                                      </w:rPr>
                                    </w:rPrChange>
                                  </w:rPr>
                                  <w:t>glm</w:t>
                                </w:r>
                                <w:proofErr w:type="spellEnd"/>
                                <w:r w:rsidRPr="00A5071F"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  <w:lang w:val="en-US"/>
                                    <w:rPrChange w:id="1950" w:author="John Gil" w:date="2022-08-30T20:11:00Z">
                                      <w:rPr>
                                        <w:rFonts w:ascii="Consolas" w:eastAsiaTheme="minorHAnsi" w:hAnsi="Consolas" w:cs="Consolas"/>
                                        <w:color w:val="000000"/>
                                        <w:sz w:val="19"/>
                                        <w:szCs w:val="19"/>
                                      </w:rPr>
                                    </w:rPrChange>
                                  </w:rPr>
                                  <w:t>::</w:t>
                                </w:r>
                                <w:r w:rsidRPr="00A5071F">
                                  <w:rPr>
                                    <w:rFonts w:ascii="Consolas" w:eastAsiaTheme="minorHAnsi" w:hAnsi="Consolas" w:cs="Consolas"/>
                                    <w:color w:val="2B91AF"/>
                                    <w:sz w:val="19"/>
                                    <w:szCs w:val="19"/>
                                    <w:lang w:val="en-US"/>
                                    <w:rPrChange w:id="1951" w:author="John Gil" w:date="2022-08-30T20:11:00Z">
                                      <w:rPr>
                                        <w:rFonts w:ascii="Consolas" w:eastAsiaTheme="minorHAnsi" w:hAnsi="Consolas" w:cs="Consolas"/>
                                        <w:color w:val="2B91AF"/>
                                        <w:sz w:val="19"/>
                                        <w:szCs w:val="19"/>
                                      </w:rPr>
                                    </w:rPrChange>
                                  </w:rPr>
                                  <w:t>mat4</w:t>
                                </w:r>
                                <w:r w:rsidRPr="00A5071F"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  <w:lang w:val="en-US"/>
                                    <w:rPrChange w:id="1952" w:author="John Gil" w:date="2022-08-30T20:11:00Z">
                                      <w:rPr>
                                        <w:rFonts w:ascii="Consolas" w:eastAsiaTheme="minorHAnsi" w:hAnsi="Consolas" w:cs="Consolas"/>
                                        <w:color w:val="000000"/>
                                        <w:sz w:val="19"/>
                                        <w:szCs w:val="19"/>
                                      </w:rPr>
                                    </w:rPrChange>
                                  </w:rPr>
                                  <w:t xml:space="preserve">(1.0f), </w:t>
                                </w:r>
                                <w:proofErr w:type="spellStart"/>
                                <w:r w:rsidRPr="00A5071F"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  <w:lang w:val="en-US"/>
                                    <w:rPrChange w:id="1953" w:author="John Gil" w:date="2022-08-30T20:11:00Z">
                                      <w:rPr>
                                        <w:rFonts w:ascii="Consolas" w:eastAsiaTheme="minorHAnsi" w:hAnsi="Consolas" w:cs="Consolas"/>
                                        <w:color w:val="000000"/>
                                        <w:sz w:val="19"/>
                                        <w:szCs w:val="19"/>
                                      </w:rPr>
                                    </w:rPrChange>
                                  </w:rPr>
                                  <w:t>glm</w:t>
                                </w:r>
                                <w:proofErr w:type="spellEnd"/>
                                <w:r w:rsidRPr="00A5071F"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  <w:lang w:val="en-US"/>
                                    <w:rPrChange w:id="1954" w:author="John Gil" w:date="2022-08-30T20:11:00Z">
                                      <w:rPr>
                                        <w:rFonts w:ascii="Consolas" w:eastAsiaTheme="minorHAnsi" w:hAnsi="Consolas" w:cs="Consolas"/>
                                        <w:color w:val="000000"/>
                                        <w:sz w:val="19"/>
                                        <w:szCs w:val="19"/>
                                      </w:rPr>
                                    </w:rPrChange>
                                  </w:rPr>
                                  <w:t>::</w:t>
                                </w:r>
                                <w:r w:rsidRPr="00A5071F">
                                  <w:rPr>
                                    <w:rFonts w:ascii="Consolas" w:eastAsiaTheme="minorHAnsi" w:hAnsi="Consolas" w:cs="Consolas"/>
                                    <w:color w:val="2B91AF"/>
                                    <w:sz w:val="19"/>
                                    <w:szCs w:val="19"/>
                                    <w:lang w:val="en-US"/>
                                    <w:rPrChange w:id="1955" w:author="John Gil" w:date="2022-08-30T20:11:00Z">
                                      <w:rPr>
                                        <w:rFonts w:ascii="Consolas" w:eastAsiaTheme="minorHAnsi" w:hAnsi="Consolas" w:cs="Consolas"/>
                                        <w:color w:val="2B91AF"/>
                                        <w:sz w:val="19"/>
                                        <w:szCs w:val="19"/>
                                      </w:rPr>
                                    </w:rPrChange>
                                  </w:rPr>
                                  <w:t>vec3</w:t>
                                </w:r>
                                <w:r w:rsidRPr="00A5071F"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  <w:lang w:val="en-US"/>
                                    <w:rPrChange w:id="1956" w:author="John Gil" w:date="2022-08-30T20:11:00Z">
                                      <w:rPr>
                                        <w:rFonts w:ascii="Consolas" w:eastAsiaTheme="minorHAnsi" w:hAnsi="Consolas" w:cs="Consolas"/>
                                        <w:color w:val="000000"/>
                                        <w:sz w:val="19"/>
                                        <w:szCs w:val="19"/>
                                      </w:rPr>
                                    </w:rPrChange>
                                  </w:rPr>
                                  <w:t>(400, 300, 0));</w:t>
                                </w:r>
                              </w:ins>
                            </w:p>
                            <w:p w14:paraId="50648234" w14:textId="77777777" w:rsidR="00A5071F" w:rsidRPr="00A5071F" w:rsidRDefault="00A5071F" w:rsidP="00A5071F">
                              <w:pPr>
                                <w:widowControl/>
                                <w:adjustRightInd w:val="0"/>
                                <w:rPr>
                                  <w:ins w:id="1957" w:author="John Gil" w:date="2022-08-30T20:11:00Z"/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  <w:lang w:val="en-US"/>
                                  <w:rPrChange w:id="1958" w:author="John Gil" w:date="2022-08-30T20:11:00Z">
                                    <w:rPr>
                                      <w:ins w:id="1959" w:author="John Gil" w:date="2022-08-30T20:11:00Z"/>
                                      <w:rFonts w:ascii="Consolas" w:eastAsiaTheme="minorHAnsi" w:hAnsi="Consolas" w:cs="Consolas"/>
                                      <w:color w:val="000000"/>
                                      <w:sz w:val="19"/>
                                      <w:szCs w:val="19"/>
                                    </w:rPr>
                                  </w:rPrChange>
                                </w:rPr>
                              </w:pPr>
                              <w:ins w:id="1960" w:author="John Gil" w:date="2022-08-30T20:11:00Z">
                                <w:r w:rsidRPr="00A5071F"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  <w:lang w:val="en-US"/>
                                    <w:rPrChange w:id="1961" w:author="John Gil" w:date="2022-08-30T20:11:00Z">
                                      <w:rPr>
                                        <w:rFonts w:ascii="Consolas" w:eastAsiaTheme="minorHAnsi" w:hAnsi="Consolas" w:cs="Consolas"/>
                                        <w:color w:val="000000"/>
                                        <w:sz w:val="19"/>
                                        <w:szCs w:val="19"/>
                                      </w:rPr>
                                    </w:rPrChange>
                                  </w:rPr>
                                  <w:t xml:space="preserve">    </w:t>
                                </w:r>
                                <w:r w:rsidRPr="00A5071F">
                                  <w:rPr>
                                    <w:rFonts w:ascii="Consolas" w:eastAsiaTheme="minorHAnsi" w:hAnsi="Consolas" w:cs="Consolas"/>
                                    <w:color w:val="008000"/>
                                    <w:sz w:val="19"/>
                                    <w:szCs w:val="19"/>
                                    <w:lang w:val="en-US"/>
                                    <w:rPrChange w:id="1962" w:author="John Gil" w:date="2022-08-30T20:11:00Z">
                                      <w:rPr>
                                        <w:rFonts w:ascii="Consolas" w:eastAsiaTheme="minorHAnsi" w:hAnsi="Consolas" w:cs="Consolas"/>
                                        <w:color w:val="008000"/>
                                        <w:sz w:val="19"/>
                                        <w:szCs w:val="19"/>
                                      </w:rPr>
                                    </w:rPrChange>
                                  </w:rPr>
                                  <w:t>//</w:t>
                                </w:r>
                                <w:r>
                                  <w:rPr>
                                    <w:rFonts w:ascii="Consolas" w:eastAsiaTheme="minorHAnsi" w:hAnsi="Consolas" w:cs="Consolas"/>
                                    <w:color w:val="008000"/>
                                    <w:sz w:val="19"/>
                                    <w:szCs w:val="19"/>
                                  </w:rPr>
                                  <w:t>Матрица</w:t>
                                </w:r>
                                <w:r w:rsidRPr="00A5071F">
                                  <w:rPr>
                                    <w:rFonts w:ascii="Consolas" w:eastAsiaTheme="minorHAnsi" w:hAnsi="Consolas" w:cs="Consolas"/>
                                    <w:color w:val="008000"/>
                                    <w:sz w:val="19"/>
                                    <w:szCs w:val="19"/>
                                    <w:lang w:val="en-US"/>
                                    <w:rPrChange w:id="1963" w:author="John Gil" w:date="2022-08-30T20:11:00Z">
                                      <w:rPr>
                                        <w:rFonts w:ascii="Consolas" w:eastAsiaTheme="minorHAnsi" w:hAnsi="Consolas" w:cs="Consolas"/>
                                        <w:color w:val="008000"/>
                                        <w:sz w:val="19"/>
                                        <w:szCs w:val="19"/>
                                      </w:rPr>
                                    </w:rPrChange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Consolas" w:eastAsiaTheme="minorHAnsi" w:hAnsi="Consolas" w:cs="Consolas"/>
                                    <w:color w:val="008000"/>
                                    <w:sz w:val="19"/>
                                    <w:szCs w:val="19"/>
                                  </w:rPr>
                                  <w:t>масштабирования</w:t>
                                </w:r>
                              </w:ins>
                            </w:p>
                            <w:p w14:paraId="3AE3EAB8" w14:textId="77777777" w:rsidR="00A5071F" w:rsidRPr="00A5071F" w:rsidRDefault="00A5071F" w:rsidP="00A5071F">
                              <w:pPr>
                                <w:widowControl/>
                                <w:adjustRightInd w:val="0"/>
                                <w:rPr>
                                  <w:ins w:id="1964" w:author="John Gil" w:date="2022-08-30T20:11:00Z"/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  <w:lang w:val="en-US"/>
                                  <w:rPrChange w:id="1965" w:author="John Gil" w:date="2022-08-30T20:11:00Z">
                                    <w:rPr>
                                      <w:ins w:id="1966" w:author="John Gil" w:date="2022-08-30T20:11:00Z"/>
                                      <w:rFonts w:ascii="Consolas" w:eastAsiaTheme="minorHAnsi" w:hAnsi="Consolas" w:cs="Consolas"/>
                                      <w:color w:val="000000"/>
                                      <w:sz w:val="19"/>
                                      <w:szCs w:val="19"/>
                                    </w:rPr>
                                  </w:rPrChange>
                                </w:rPr>
                              </w:pPr>
                              <w:ins w:id="1967" w:author="John Gil" w:date="2022-08-30T20:11:00Z">
                                <w:r w:rsidRPr="00A5071F"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  <w:lang w:val="en-US"/>
                                    <w:rPrChange w:id="1968" w:author="John Gil" w:date="2022-08-30T20:11:00Z">
                                      <w:rPr>
                                        <w:rFonts w:ascii="Consolas" w:eastAsiaTheme="minorHAnsi" w:hAnsi="Consolas" w:cs="Consolas"/>
                                        <w:color w:val="000000"/>
                                        <w:sz w:val="19"/>
                                        <w:szCs w:val="19"/>
                                      </w:rPr>
                                    </w:rPrChange>
                                  </w:rPr>
                                  <w:t xml:space="preserve">    </w:t>
                                </w:r>
                                <w:proofErr w:type="spellStart"/>
                                <w:r w:rsidRPr="00A5071F"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  <w:lang w:val="en-US"/>
                                    <w:rPrChange w:id="1969" w:author="John Gil" w:date="2022-08-30T20:11:00Z">
                                      <w:rPr>
                                        <w:rFonts w:ascii="Consolas" w:eastAsiaTheme="minorHAnsi" w:hAnsi="Consolas" w:cs="Consolas"/>
                                        <w:color w:val="000000"/>
                                        <w:sz w:val="19"/>
                                        <w:szCs w:val="19"/>
                                      </w:rPr>
                                    </w:rPrChange>
                                  </w:rPr>
                                  <w:t>glm</w:t>
                                </w:r>
                                <w:proofErr w:type="spellEnd"/>
                                <w:r w:rsidRPr="00A5071F"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  <w:lang w:val="en-US"/>
                                    <w:rPrChange w:id="1970" w:author="John Gil" w:date="2022-08-30T20:11:00Z">
                                      <w:rPr>
                                        <w:rFonts w:ascii="Consolas" w:eastAsiaTheme="minorHAnsi" w:hAnsi="Consolas" w:cs="Consolas"/>
                                        <w:color w:val="000000"/>
                                        <w:sz w:val="19"/>
                                        <w:szCs w:val="19"/>
                                      </w:rPr>
                                    </w:rPrChange>
                                  </w:rPr>
                                  <w:t>::</w:t>
                                </w:r>
                                <w:r w:rsidRPr="00A5071F">
                                  <w:rPr>
                                    <w:rFonts w:ascii="Consolas" w:eastAsiaTheme="minorHAnsi" w:hAnsi="Consolas" w:cs="Consolas"/>
                                    <w:color w:val="2B91AF"/>
                                    <w:sz w:val="19"/>
                                    <w:szCs w:val="19"/>
                                    <w:lang w:val="en-US"/>
                                    <w:rPrChange w:id="1971" w:author="John Gil" w:date="2022-08-30T20:11:00Z">
                                      <w:rPr>
                                        <w:rFonts w:ascii="Consolas" w:eastAsiaTheme="minorHAnsi" w:hAnsi="Consolas" w:cs="Consolas"/>
                                        <w:color w:val="2B91AF"/>
                                        <w:sz w:val="19"/>
                                        <w:szCs w:val="19"/>
                                      </w:rPr>
                                    </w:rPrChange>
                                  </w:rPr>
                                  <w:t>mat4</w:t>
                                </w:r>
                                <w:r w:rsidRPr="00A5071F"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  <w:lang w:val="en-US"/>
                                    <w:rPrChange w:id="1972" w:author="John Gil" w:date="2022-08-30T20:11:00Z">
                                      <w:rPr>
                                        <w:rFonts w:ascii="Consolas" w:eastAsiaTheme="minorHAnsi" w:hAnsi="Consolas" w:cs="Consolas"/>
                                        <w:color w:val="000000"/>
                                        <w:sz w:val="19"/>
                                        <w:szCs w:val="19"/>
                                      </w:rPr>
                                    </w:rPrChange>
                                  </w:rPr>
                                  <w:t xml:space="preserve"> </w:t>
                                </w:r>
                                <w:proofErr w:type="spellStart"/>
                                <w:r w:rsidRPr="00A5071F"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  <w:lang w:val="en-US"/>
                                    <w:rPrChange w:id="1973" w:author="John Gil" w:date="2022-08-30T20:11:00Z">
                                      <w:rPr>
                                        <w:rFonts w:ascii="Consolas" w:eastAsiaTheme="minorHAnsi" w:hAnsi="Consolas" w:cs="Consolas"/>
                                        <w:color w:val="000000"/>
                                        <w:sz w:val="19"/>
                                        <w:szCs w:val="19"/>
                                      </w:rPr>
                                    </w:rPrChange>
                                  </w:rPr>
                                  <w:t>scaleMat</w:t>
                                </w:r>
                                <w:proofErr w:type="spellEnd"/>
                                <w:r w:rsidRPr="00A5071F"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  <w:lang w:val="en-US"/>
                                    <w:rPrChange w:id="1974" w:author="John Gil" w:date="2022-08-30T20:11:00Z">
                                      <w:rPr>
                                        <w:rFonts w:ascii="Consolas" w:eastAsiaTheme="minorHAnsi" w:hAnsi="Consolas" w:cs="Consolas"/>
                                        <w:color w:val="000000"/>
                                        <w:sz w:val="19"/>
                                        <w:szCs w:val="19"/>
                                      </w:rPr>
                                    </w:rPrChange>
                                  </w:rPr>
                                  <w:t xml:space="preserve">       = </w:t>
                                </w:r>
                                <w:proofErr w:type="spellStart"/>
                                <w:r w:rsidRPr="00A5071F"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  <w:lang w:val="en-US"/>
                                    <w:rPrChange w:id="1975" w:author="John Gil" w:date="2022-08-30T20:11:00Z">
                                      <w:rPr>
                                        <w:rFonts w:ascii="Consolas" w:eastAsiaTheme="minorHAnsi" w:hAnsi="Consolas" w:cs="Consolas"/>
                                        <w:color w:val="000000"/>
                                        <w:sz w:val="19"/>
                                        <w:szCs w:val="19"/>
                                      </w:rPr>
                                    </w:rPrChange>
                                  </w:rPr>
                                  <w:t>glm</w:t>
                                </w:r>
                                <w:proofErr w:type="spellEnd"/>
                                <w:r w:rsidRPr="00A5071F"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  <w:lang w:val="en-US"/>
                                    <w:rPrChange w:id="1976" w:author="John Gil" w:date="2022-08-30T20:11:00Z">
                                      <w:rPr>
                                        <w:rFonts w:ascii="Consolas" w:eastAsiaTheme="minorHAnsi" w:hAnsi="Consolas" w:cs="Consolas"/>
                                        <w:color w:val="000000"/>
                                        <w:sz w:val="19"/>
                                        <w:szCs w:val="19"/>
                                      </w:rPr>
                                    </w:rPrChange>
                                  </w:rPr>
                                  <w:t>::scale(</w:t>
                                </w:r>
                                <w:proofErr w:type="spellStart"/>
                                <w:r w:rsidRPr="00A5071F"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  <w:lang w:val="en-US"/>
                                    <w:rPrChange w:id="1977" w:author="John Gil" w:date="2022-08-30T20:11:00Z">
                                      <w:rPr>
                                        <w:rFonts w:ascii="Consolas" w:eastAsiaTheme="minorHAnsi" w:hAnsi="Consolas" w:cs="Consolas"/>
                                        <w:color w:val="000000"/>
                                        <w:sz w:val="19"/>
                                        <w:szCs w:val="19"/>
                                      </w:rPr>
                                    </w:rPrChange>
                                  </w:rPr>
                                  <w:t>glm</w:t>
                                </w:r>
                                <w:proofErr w:type="spellEnd"/>
                                <w:r w:rsidRPr="00A5071F"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  <w:lang w:val="en-US"/>
                                    <w:rPrChange w:id="1978" w:author="John Gil" w:date="2022-08-30T20:11:00Z">
                                      <w:rPr>
                                        <w:rFonts w:ascii="Consolas" w:eastAsiaTheme="minorHAnsi" w:hAnsi="Consolas" w:cs="Consolas"/>
                                        <w:color w:val="000000"/>
                                        <w:sz w:val="19"/>
                                        <w:szCs w:val="19"/>
                                      </w:rPr>
                                    </w:rPrChange>
                                  </w:rPr>
                                  <w:t>::</w:t>
                                </w:r>
                                <w:r w:rsidRPr="00A5071F">
                                  <w:rPr>
                                    <w:rFonts w:ascii="Consolas" w:eastAsiaTheme="minorHAnsi" w:hAnsi="Consolas" w:cs="Consolas"/>
                                    <w:color w:val="2B91AF"/>
                                    <w:sz w:val="19"/>
                                    <w:szCs w:val="19"/>
                                    <w:lang w:val="en-US"/>
                                    <w:rPrChange w:id="1979" w:author="John Gil" w:date="2022-08-30T20:11:00Z">
                                      <w:rPr>
                                        <w:rFonts w:ascii="Consolas" w:eastAsiaTheme="minorHAnsi" w:hAnsi="Consolas" w:cs="Consolas"/>
                                        <w:color w:val="2B91AF"/>
                                        <w:sz w:val="19"/>
                                        <w:szCs w:val="19"/>
                                      </w:rPr>
                                    </w:rPrChange>
                                  </w:rPr>
                                  <w:t>mat4</w:t>
                                </w:r>
                                <w:r w:rsidRPr="00A5071F"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  <w:lang w:val="en-US"/>
                                    <w:rPrChange w:id="1980" w:author="John Gil" w:date="2022-08-30T20:11:00Z">
                                      <w:rPr>
                                        <w:rFonts w:ascii="Consolas" w:eastAsiaTheme="minorHAnsi" w:hAnsi="Consolas" w:cs="Consolas"/>
                                        <w:color w:val="000000"/>
                                        <w:sz w:val="19"/>
                                        <w:szCs w:val="19"/>
                                      </w:rPr>
                                    </w:rPrChange>
                                  </w:rPr>
                                  <w:t xml:space="preserve">(1.0f),     </w:t>
                                </w:r>
                                <w:proofErr w:type="spellStart"/>
                                <w:r w:rsidRPr="00A5071F"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  <w:lang w:val="en-US"/>
                                    <w:rPrChange w:id="1981" w:author="John Gil" w:date="2022-08-30T20:11:00Z">
                                      <w:rPr>
                                        <w:rFonts w:ascii="Consolas" w:eastAsiaTheme="minorHAnsi" w:hAnsi="Consolas" w:cs="Consolas"/>
                                        <w:color w:val="000000"/>
                                        <w:sz w:val="19"/>
                                        <w:szCs w:val="19"/>
                                      </w:rPr>
                                    </w:rPrChange>
                                  </w:rPr>
                                  <w:t>glm</w:t>
                                </w:r>
                                <w:proofErr w:type="spellEnd"/>
                                <w:r w:rsidRPr="00A5071F"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  <w:lang w:val="en-US"/>
                                    <w:rPrChange w:id="1982" w:author="John Gil" w:date="2022-08-30T20:11:00Z">
                                      <w:rPr>
                                        <w:rFonts w:ascii="Consolas" w:eastAsiaTheme="minorHAnsi" w:hAnsi="Consolas" w:cs="Consolas"/>
                                        <w:color w:val="000000"/>
                                        <w:sz w:val="19"/>
                                        <w:szCs w:val="19"/>
                                      </w:rPr>
                                    </w:rPrChange>
                                  </w:rPr>
                                  <w:t>::</w:t>
                                </w:r>
                                <w:r w:rsidRPr="00A5071F">
                                  <w:rPr>
                                    <w:rFonts w:ascii="Consolas" w:eastAsiaTheme="minorHAnsi" w:hAnsi="Consolas" w:cs="Consolas"/>
                                    <w:color w:val="2B91AF"/>
                                    <w:sz w:val="19"/>
                                    <w:szCs w:val="19"/>
                                    <w:lang w:val="en-US"/>
                                    <w:rPrChange w:id="1983" w:author="John Gil" w:date="2022-08-30T20:11:00Z">
                                      <w:rPr>
                                        <w:rFonts w:ascii="Consolas" w:eastAsiaTheme="minorHAnsi" w:hAnsi="Consolas" w:cs="Consolas"/>
                                        <w:color w:val="2B91AF"/>
                                        <w:sz w:val="19"/>
                                        <w:szCs w:val="19"/>
                                      </w:rPr>
                                    </w:rPrChange>
                                  </w:rPr>
                                  <w:t>vec3</w:t>
                                </w:r>
                                <w:r w:rsidRPr="00A5071F"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  <w:lang w:val="en-US"/>
                                    <w:rPrChange w:id="1984" w:author="John Gil" w:date="2022-08-30T20:11:00Z">
                                      <w:rPr>
                                        <w:rFonts w:ascii="Consolas" w:eastAsiaTheme="minorHAnsi" w:hAnsi="Consolas" w:cs="Consolas"/>
                                        <w:color w:val="000000"/>
                                        <w:sz w:val="19"/>
                                        <w:szCs w:val="19"/>
                                      </w:rPr>
                                    </w:rPrChange>
                                  </w:rPr>
                                  <w:t>(300, 300, 0));</w:t>
                                </w:r>
                              </w:ins>
                            </w:p>
                            <w:p w14:paraId="54B068EA" w14:textId="77777777" w:rsidR="00A5071F" w:rsidRPr="00A5071F" w:rsidRDefault="00A5071F" w:rsidP="00A5071F">
                              <w:pPr>
                                <w:widowControl/>
                                <w:adjustRightInd w:val="0"/>
                                <w:rPr>
                                  <w:ins w:id="1985" w:author="John Gil" w:date="2022-08-30T20:11:00Z"/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  <w:lang w:val="en-US"/>
                                  <w:rPrChange w:id="1986" w:author="John Gil" w:date="2022-08-30T20:11:00Z">
                                    <w:rPr>
                                      <w:ins w:id="1987" w:author="John Gil" w:date="2022-08-30T20:11:00Z"/>
                                      <w:rFonts w:ascii="Consolas" w:eastAsiaTheme="minorHAnsi" w:hAnsi="Consolas" w:cs="Consolas"/>
                                      <w:color w:val="000000"/>
                                      <w:sz w:val="19"/>
                                      <w:szCs w:val="19"/>
                                    </w:rPr>
                                  </w:rPrChange>
                                </w:rPr>
                              </w:pPr>
                              <w:ins w:id="1988" w:author="John Gil" w:date="2022-08-30T20:11:00Z">
                                <w:r w:rsidRPr="00A5071F"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  <w:lang w:val="en-US"/>
                                    <w:rPrChange w:id="1989" w:author="John Gil" w:date="2022-08-30T20:11:00Z">
                                      <w:rPr>
                                        <w:rFonts w:ascii="Consolas" w:eastAsiaTheme="minorHAnsi" w:hAnsi="Consolas" w:cs="Consolas"/>
                                        <w:color w:val="000000"/>
                                        <w:sz w:val="19"/>
                                        <w:szCs w:val="19"/>
                                      </w:rPr>
                                    </w:rPrChange>
                                  </w:rPr>
                                  <w:t xml:space="preserve">    </w:t>
                                </w:r>
                                <w:r w:rsidRPr="00A5071F">
                                  <w:rPr>
                                    <w:rFonts w:ascii="Consolas" w:eastAsiaTheme="minorHAnsi" w:hAnsi="Consolas" w:cs="Consolas"/>
                                    <w:color w:val="008000"/>
                                    <w:sz w:val="19"/>
                                    <w:szCs w:val="19"/>
                                    <w:lang w:val="en-US"/>
                                    <w:rPrChange w:id="1990" w:author="John Gil" w:date="2022-08-30T20:11:00Z">
                                      <w:rPr>
                                        <w:rFonts w:ascii="Consolas" w:eastAsiaTheme="minorHAnsi" w:hAnsi="Consolas" w:cs="Consolas"/>
                                        <w:color w:val="008000"/>
                                        <w:sz w:val="19"/>
                                        <w:szCs w:val="19"/>
                                      </w:rPr>
                                    </w:rPrChange>
                                  </w:rPr>
                                  <w:t>//</w:t>
                                </w:r>
                                <w:r>
                                  <w:rPr>
                                    <w:rFonts w:ascii="Consolas" w:eastAsiaTheme="minorHAnsi" w:hAnsi="Consolas" w:cs="Consolas"/>
                                    <w:color w:val="008000"/>
                                    <w:sz w:val="19"/>
                                    <w:szCs w:val="19"/>
                                  </w:rPr>
                                  <w:t>Матрица</w:t>
                                </w:r>
                                <w:r w:rsidRPr="00A5071F">
                                  <w:rPr>
                                    <w:rFonts w:ascii="Consolas" w:eastAsiaTheme="minorHAnsi" w:hAnsi="Consolas" w:cs="Consolas"/>
                                    <w:color w:val="008000"/>
                                    <w:sz w:val="19"/>
                                    <w:szCs w:val="19"/>
                                    <w:lang w:val="en-US"/>
                                    <w:rPrChange w:id="1991" w:author="John Gil" w:date="2022-08-30T20:11:00Z">
                                      <w:rPr>
                                        <w:rFonts w:ascii="Consolas" w:eastAsiaTheme="minorHAnsi" w:hAnsi="Consolas" w:cs="Consolas"/>
                                        <w:color w:val="008000"/>
                                        <w:sz w:val="19"/>
                                        <w:szCs w:val="19"/>
                                      </w:rPr>
                                    </w:rPrChange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Consolas" w:eastAsiaTheme="minorHAnsi" w:hAnsi="Consolas" w:cs="Consolas"/>
                                    <w:color w:val="008000"/>
                                    <w:sz w:val="19"/>
                                    <w:szCs w:val="19"/>
                                  </w:rPr>
                                  <w:t>вращения</w:t>
                                </w:r>
                                <w:r w:rsidRPr="00A5071F">
                                  <w:rPr>
                                    <w:rFonts w:ascii="Consolas" w:eastAsiaTheme="minorHAnsi" w:hAnsi="Consolas" w:cs="Consolas"/>
                                    <w:color w:val="008000"/>
                                    <w:sz w:val="19"/>
                                    <w:szCs w:val="19"/>
                                    <w:lang w:val="en-US"/>
                                    <w:rPrChange w:id="1992" w:author="John Gil" w:date="2022-08-30T20:11:00Z">
                                      <w:rPr>
                                        <w:rFonts w:ascii="Consolas" w:eastAsiaTheme="minorHAnsi" w:hAnsi="Consolas" w:cs="Consolas"/>
                                        <w:color w:val="008000"/>
                                        <w:sz w:val="19"/>
                                        <w:szCs w:val="19"/>
                                      </w:rPr>
                                    </w:rPrChange>
                                  </w:rPr>
                                  <w:t xml:space="preserve">  </w:t>
                                </w:r>
                              </w:ins>
                            </w:p>
                            <w:p w14:paraId="0EB5AB35" w14:textId="77777777" w:rsidR="00A5071F" w:rsidRPr="00A5071F" w:rsidRDefault="00A5071F" w:rsidP="00A5071F">
                              <w:pPr>
                                <w:widowControl/>
                                <w:adjustRightInd w:val="0"/>
                                <w:rPr>
                                  <w:ins w:id="1993" w:author="John Gil" w:date="2022-08-30T20:11:00Z"/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  <w:lang w:val="en-US"/>
                                  <w:rPrChange w:id="1994" w:author="John Gil" w:date="2022-08-30T20:11:00Z">
                                    <w:rPr>
                                      <w:ins w:id="1995" w:author="John Gil" w:date="2022-08-30T20:11:00Z"/>
                                      <w:rFonts w:ascii="Consolas" w:eastAsiaTheme="minorHAnsi" w:hAnsi="Consolas" w:cs="Consolas"/>
                                      <w:color w:val="000000"/>
                                      <w:sz w:val="19"/>
                                      <w:szCs w:val="19"/>
                                    </w:rPr>
                                  </w:rPrChange>
                                </w:rPr>
                              </w:pPr>
                              <w:ins w:id="1996" w:author="John Gil" w:date="2022-08-30T20:11:00Z">
                                <w:r w:rsidRPr="00A5071F"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  <w:lang w:val="en-US"/>
                                    <w:rPrChange w:id="1997" w:author="John Gil" w:date="2022-08-30T20:11:00Z">
                                      <w:rPr>
                                        <w:rFonts w:ascii="Consolas" w:eastAsiaTheme="minorHAnsi" w:hAnsi="Consolas" w:cs="Consolas"/>
                                        <w:color w:val="000000"/>
                                        <w:sz w:val="19"/>
                                        <w:szCs w:val="19"/>
                                      </w:rPr>
                                    </w:rPrChange>
                                  </w:rPr>
                                  <w:t xml:space="preserve">    </w:t>
                                </w:r>
                                <w:proofErr w:type="spellStart"/>
                                <w:r w:rsidRPr="00A5071F"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  <w:lang w:val="en-US"/>
                                    <w:rPrChange w:id="1998" w:author="John Gil" w:date="2022-08-30T20:11:00Z">
                                      <w:rPr>
                                        <w:rFonts w:ascii="Consolas" w:eastAsiaTheme="minorHAnsi" w:hAnsi="Consolas" w:cs="Consolas"/>
                                        <w:color w:val="000000"/>
                                        <w:sz w:val="19"/>
                                        <w:szCs w:val="19"/>
                                      </w:rPr>
                                    </w:rPrChange>
                                  </w:rPr>
                                  <w:t>glm</w:t>
                                </w:r>
                                <w:proofErr w:type="spellEnd"/>
                                <w:r w:rsidRPr="00A5071F"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  <w:lang w:val="en-US"/>
                                    <w:rPrChange w:id="1999" w:author="John Gil" w:date="2022-08-30T20:11:00Z">
                                      <w:rPr>
                                        <w:rFonts w:ascii="Consolas" w:eastAsiaTheme="minorHAnsi" w:hAnsi="Consolas" w:cs="Consolas"/>
                                        <w:color w:val="000000"/>
                                        <w:sz w:val="19"/>
                                        <w:szCs w:val="19"/>
                                      </w:rPr>
                                    </w:rPrChange>
                                  </w:rPr>
                                  <w:t>::</w:t>
                                </w:r>
                                <w:r w:rsidRPr="00A5071F">
                                  <w:rPr>
                                    <w:rFonts w:ascii="Consolas" w:eastAsiaTheme="minorHAnsi" w:hAnsi="Consolas" w:cs="Consolas"/>
                                    <w:color w:val="2B91AF"/>
                                    <w:sz w:val="19"/>
                                    <w:szCs w:val="19"/>
                                    <w:lang w:val="en-US"/>
                                    <w:rPrChange w:id="2000" w:author="John Gil" w:date="2022-08-30T20:11:00Z">
                                      <w:rPr>
                                        <w:rFonts w:ascii="Consolas" w:eastAsiaTheme="minorHAnsi" w:hAnsi="Consolas" w:cs="Consolas"/>
                                        <w:color w:val="2B91AF"/>
                                        <w:sz w:val="19"/>
                                        <w:szCs w:val="19"/>
                                      </w:rPr>
                                    </w:rPrChange>
                                  </w:rPr>
                                  <w:t>mat4</w:t>
                                </w:r>
                                <w:r w:rsidRPr="00A5071F"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  <w:lang w:val="en-US"/>
                                    <w:rPrChange w:id="2001" w:author="John Gil" w:date="2022-08-30T20:11:00Z">
                                      <w:rPr>
                                        <w:rFonts w:ascii="Consolas" w:eastAsiaTheme="minorHAnsi" w:hAnsi="Consolas" w:cs="Consolas"/>
                                        <w:color w:val="000000"/>
                                        <w:sz w:val="19"/>
                                        <w:szCs w:val="19"/>
                                      </w:rPr>
                                    </w:rPrChange>
                                  </w:rPr>
                                  <w:t xml:space="preserve"> </w:t>
                                </w:r>
                                <w:proofErr w:type="spellStart"/>
                                <w:r w:rsidRPr="00A5071F"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  <w:lang w:val="en-US"/>
                                    <w:rPrChange w:id="2002" w:author="John Gil" w:date="2022-08-30T20:11:00Z">
                                      <w:rPr>
                                        <w:rFonts w:ascii="Consolas" w:eastAsiaTheme="minorHAnsi" w:hAnsi="Consolas" w:cs="Consolas"/>
                                        <w:color w:val="000000"/>
                                        <w:sz w:val="19"/>
                                        <w:szCs w:val="19"/>
                                      </w:rPr>
                                    </w:rPrChange>
                                  </w:rPr>
                                  <w:t>rotateMat</w:t>
                                </w:r>
                                <w:proofErr w:type="spellEnd"/>
                                <w:r w:rsidRPr="00A5071F"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  <w:lang w:val="en-US"/>
                                    <w:rPrChange w:id="2003" w:author="John Gil" w:date="2022-08-30T20:11:00Z">
                                      <w:rPr>
                                        <w:rFonts w:ascii="Consolas" w:eastAsiaTheme="minorHAnsi" w:hAnsi="Consolas" w:cs="Consolas"/>
                                        <w:color w:val="000000"/>
                                        <w:sz w:val="19"/>
                                        <w:szCs w:val="19"/>
                                      </w:rPr>
                                    </w:rPrChange>
                                  </w:rPr>
                                  <w:t xml:space="preserve">      = </w:t>
                                </w:r>
                                <w:proofErr w:type="spellStart"/>
                                <w:r w:rsidRPr="00A5071F"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  <w:lang w:val="en-US"/>
                                    <w:rPrChange w:id="2004" w:author="John Gil" w:date="2022-08-30T20:11:00Z">
                                      <w:rPr>
                                        <w:rFonts w:ascii="Consolas" w:eastAsiaTheme="minorHAnsi" w:hAnsi="Consolas" w:cs="Consolas"/>
                                        <w:color w:val="000000"/>
                                        <w:sz w:val="19"/>
                                        <w:szCs w:val="19"/>
                                      </w:rPr>
                                    </w:rPrChange>
                                  </w:rPr>
                                  <w:t>glm</w:t>
                                </w:r>
                                <w:proofErr w:type="spellEnd"/>
                                <w:r w:rsidRPr="00A5071F"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  <w:lang w:val="en-US"/>
                                    <w:rPrChange w:id="2005" w:author="John Gil" w:date="2022-08-30T20:11:00Z">
                                      <w:rPr>
                                        <w:rFonts w:ascii="Consolas" w:eastAsiaTheme="minorHAnsi" w:hAnsi="Consolas" w:cs="Consolas"/>
                                        <w:color w:val="000000"/>
                                        <w:sz w:val="19"/>
                                        <w:szCs w:val="19"/>
                                      </w:rPr>
                                    </w:rPrChange>
                                  </w:rPr>
                                  <w:t>::rotate(</w:t>
                                </w:r>
                                <w:proofErr w:type="spellStart"/>
                                <w:r w:rsidRPr="00A5071F"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  <w:lang w:val="en-US"/>
                                    <w:rPrChange w:id="2006" w:author="John Gil" w:date="2022-08-30T20:11:00Z">
                                      <w:rPr>
                                        <w:rFonts w:ascii="Consolas" w:eastAsiaTheme="minorHAnsi" w:hAnsi="Consolas" w:cs="Consolas"/>
                                        <w:color w:val="000000"/>
                                        <w:sz w:val="19"/>
                                        <w:szCs w:val="19"/>
                                      </w:rPr>
                                    </w:rPrChange>
                                  </w:rPr>
                                  <w:t>glm</w:t>
                                </w:r>
                                <w:proofErr w:type="spellEnd"/>
                                <w:r w:rsidRPr="00A5071F"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  <w:lang w:val="en-US"/>
                                    <w:rPrChange w:id="2007" w:author="John Gil" w:date="2022-08-30T20:11:00Z">
                                      <w:rPr>
                                        <w:rFonts w:ascii="Consolas" w:eastAsiaTheme="minorHAnsi" w:hAnsi="Consolas" w:cs="Consolas"/>
                                        <w:color w:val="000000"/>
                                        <w:sz w:val="19"/>
                                        <w:szCs w:val="19"/>
                                      </w:rPr>
                                    </w:rPrChange>
                                  </w:rPr>
                                  <w:t xml:space="preserve">::radians(0.f),  </w:t>
                                </w:r>
                                <w:proofErr w:type="spellStart"/>
                                <w:r w:rsidRPr="00A5071F"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  <w:lang w:val="en-US"/>
                                    <w:rPrChange w:id="2008" w:author="John Gil" w:date="2022-08-30T20:11:00Z">
                                      <w:rPr>
                                        <w:rFonts w:ascii="Consolas" w:eastAsiaTheme="minorHAnsi" w:hAnsi="Consolas" w:cs="Consolas"/>
                                        <w:color w:val="000000"/>
                                        <w:sz w:val="19"/>
                                        <w:szCs w:val="19"/>
                                      </w:rPr>
                                    </w:rPrChange>
                                  </w:rPr>
                                  <w:t>glm</w:t>
                                </w:r>
                                <w:proofErr w:type="spellEnd"/>
                                <w:r w:rsidRPr="00A5071F"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  <w:lang w:val="en-US"/>
                                    <w:rPrChange w:id="2009" w:author="John Gil" w:date="2022-08-30T20:11:00Z">
                                      <w:rPr>
                                        <w:rFonts w:ascii="Consolas" w:eastAsiaTheme="minorHAnsi" w:hAnsi="Consolas" w:cs="Consolas"/>
                                        <w:color w:val="000000"/>
                                        <w:sz w:val="19"/>
                                        <w:szCs w:val="19"/>
                                      </w:rPr>
                                    </w:rPrChange>
                                  </w:rPr>
                                  <w:t>::</w:t>
                                </w:r>
                                <w:r w:rsidRPr="00A5071F">
                                  <w:rPr>
                                    <w:rFonts w:ascii="Consolas" w:eastAsiaTheme="minorHAnsi" w:hAnsi="Consolas" w:cs="Consolas"/>
                                    <w:color w:val="2B91AF"/>
                                    <w:sz w:val="19"/>
                                    <w:szCs w:val="19"/>
                                    <w:lang w:val="en-US"/>
                                    <w:rPrChange w:id="2010" w:author="John Gil" w:date="2022-08-30T20:11:00Z">
                                      <w:rPr>
                                        <w:rFonts w:ascii="Consolas" w:eastAsiaTheme="minorHAnsi" w:hAnsi="Consolas" w:cs="Consolas"/>
                                        <w:color w:val="2B91AF"/>
                                        <w:sz w:val="19"/>
                                        <w:szCs w:val="19"/>
                                      </w:rPr>
                                    </w:rPrChange>
                                  </w:rPr>
                                  <w:t>vec3</w:t>
                                </w:r>
                                <w:r w:rsidRPr="00A5071F"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  <w:lang w:val="en-US"/>
                                    <w:rPrChange w:id="2011" w:author="John Gil" w:date="2022-08-30T20:11:00Z">
                                      <w:rPr>
                                        <w:rFonts w:ascii="Consolas" w:eastAsiaTheme="minorHAnsi" w:hAnsi="Consolas" w:cs="Consolas"/>
                                        <w:color w:val="000000"/>
                                        <w:sz w:val="19"/>
                                        <w:szCs w:val="19"/>
                                      </w:rPr>
                                    </w:rPrChange>
                                  </w:rPr>
                                  <w:t>(0,    0,  1));</w:t>
                                </w:r>
                              </w:ins>
                            </w:p>
                            <w:p w14:paraId="6A75CDB1" w14:textId="77777777" w:rsidR="00A5071F" w:rsidRPr="00A5071F" w:rsidRDefault="00A5071F" w:rsidP="00A5071F">
                              <w:pPr>
                                <w:widowControl/>
                                <w:adjustRightInd w:val="0"/>
                                <w:rPr>
                                  <w:ins w:id="2012" w:author="John Gil" w:date="2022-08-30T20:11:00Z"/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  <w:lang w:val="en-US"/>
                                  <w:rPrChange w:id="2013" w:author="John Gil" w:date="2022-08-30T20:11:00Z">
                                    <w:rPr>
                                      <w:ins w:id="2014" w:author="John Gil" w:date="2022-08-30T20:11:00Z"/>
                                      <w:rFonts w:ascii="Consolas" w:eastAsiaTheme="minorHAnsi" w:hAnsi="Consolas" w:cs="Consolas"/>
                                      <w:color w:val="000000"/>
                                      <w:sz w:val="19"/>
                                      <w:szCs w:val="19"/>
                                    </w:rPr>
                                  </w:rPrChange>
                                </w:rPr>
                              </w:pPr>
                              <w:ins w:id="2015" w:author="John Gil" w:date="2022-08-30T20:11:00Z">
                                <w:r w:rsidRPr="00A5071F"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  <w:lang w:val="en-US"/>
                                    <w:rPrChange w:id="2016" w:author="John Gil" w:date="2022-08-30T20:11:00Z">
                                      <w:rPr>
                                        <w:rFonts w:ascii="Consolas" w:eastAsiaTheme="minorHAnsi" w:hAnsi="Consolas" w:cs="Consolas"/>
                                        <w:color w:val="000000"/>
                                        <w:sz w:val="19"/>
                                        <w:szCs w:val="19"/>
                                      </w:rPr>
                                    </w:rPrChange>
                                  </w:rPr>
                                  <w:t xml:space="preserve">    </w:t>
                                </w:r>
                                <w:r w:rsidRPr="00A5071F">
                                  <w:rPr>
                                    <w:rFonts w:ascii="Consolas" w:eastAsiaTheme="minorHAnsi" w:hAnsi="Consolas" w:cs="Consolas"/>
                                    <w:color w:val="008000"/>
                                    <w:sz w:val="19"/>
                                    <w:szCs w:val="19"/>
                                    <w:lang w:val="en-US"/>
                                    <w:rPrChange w:id="2017" w:author="John Gil" w:date="2022-08-30T20:11:00Z">
                                      <w:rPr>
                                        <w:rFonts w:ascii="Consolas" w:eastAsiaTheme="minorHAnsi" w:hAnsi="Consolas" w:cs="Consolas"/>
                                        <w:color w:val="008000"/>
                                        <w:sz w:val="19"/>
                                        <w:szCs w:val="19"/>
                                      </w:rPr>
                                    </w:rPrChange>
                                  </w:rPr>
                                  <w:t>//</w:t>
                                </w:r>
                                <w:r>
                                  <w:rPr>
                                    <w:rFonts w:ascii="Consolas" w:eastAsiaTheme="minorHAnsi" w:hAnsi="Consolas" w:cs="Consolas"/>
                                    <w:color w:val="008000"/>
                                    <w:sz w:val="19"/>
                                    <w:szCs w:val="19"/>
                                  </w:rPr>
                                  <w:t>Матрица</w:t>
                                </w:r>
                                <w:r w:rsidRPr="00A5071F">
                                  <w:rPr>
                                    <w:rFonts w:ascii="Consolas" w:eastAsiaTheme="minorHAnsi" w:hAnsi="Consolas" w:cs="Consolas"/>
                                    <w:color w:val="008000"/>
                                    <w:sz w:val="19"/>
                                    <w:szCs w:val="19"/>
                                    <w:lang w:val="en-US"/>
                                    <w:rPrChange w:id="2018" w:author="John Gil" w:date="2022-08-30T20:11:00Z">
                                      <w:rPr>
                                        <w:rFonts w:ascii="Consolas" w:eastAsiaTheme="minorHAnsi" w:hAnsi="Consolas" w:cs="Consolas"/>
                                        <w:color w:val="008000"/>
                                        <w:sz w:val="19"/>
                                        <w:szCs w:val="19"/>
                                      </w:rPr>
                                    </w:rPrChange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Consolas" w:eastAsiaTheme="minorHAnsi" w:hAnsi="Consolas" w:cs="Consolas"/>
                                    <w:color w:val="008000"/>
                                    <w:sz w:val="19"/>
                                    <w:szCs w:val="19"/>
                                  </w:rPr>
                                  <w:t>преобразований</w:t>
                                </w:r>
                              </w:ins>
                            </w:p>
                            <w:p w14:paraId="4460FD68" w14:textId="77777777" w:rsidR="00A5071F" w:rsidRPr="00A5071F" w:rsidRDefault="00A5071F" w:rsidP="00A5071F">
                              <w:pPr>
                                <w:widowControl/>
                                <w:adjustRightInd w:val="0"/>
                                <w:rPr>
                                  <w:ins w:id="2019" w:author="John Gil" w:date="2022-08-30T20:11:00Z"/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  <w:lang w:val="en-US"/>
                                  <w:rPrChange w:id="2020" w:author="John Gil" w:date="2022-08-30T20:11:00Z">
                                    <w:rPr>
                                      <w:ins w:id="2021" w:author="John Gil" w:date="2022-08-30T20:11:00Z"/>
                                      <w:rFonts w:ascii="Consolas" w:eastAsiaTheme="minorHAnsi" w:hAnsi="Consolas" w:cs="Consolas"/>
                                      <w:color w:val="000000"/>
                                      <w:sz w:val="19"/>
                                      <w:szCs w:val="19"/>
                                    </w:rPr>
                                  </w:rPrChange>
                                </w:rPr>
                              </w:pPr>
                              <w:ins w:id="2022" w:author="John Gil" w:date="2022-08-30T20:11:00Z">
                                <w:r w:rsidRPr="00A5071F"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  <w:lang w:val="en-US"/>
                                    <w:rPrChange w:id="2023" w:author="John Gil" w:date="2022-08-30T20:11:00Z">
                                      <w:rPr>
                                        <w:rFonts w:ascii="Consolas" w:eastAsiaTheme="minorHAnsi" w:hAnsi="Consolas" w:cs="Consolas"/>
                                        <w:color w:val="000000"/>
                                        <w:sz w:val="19"/>
                                        <w:szCs w:val="19"/>
                                      </w:rPr>
                                    </w:rPrChange>
                                  </w:rPr>
                                  <w:t xml:space="preserve">    </w:t>
                                </w:r>
                                <w:proofErr w:type="spellStart"/>
                                <w:r w:rsidRPr="00A5071F"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  <w:lang w:val="en-US"/>
                                    <w:rPrChange w:id="2024" w:author="John Gil" w:date="2022-08-30T20:11:00Z">
                                      <w:rPr>
                                        <w:rFonts w:ascii="Consolas" w:eastAsiaTheme="minorHAnsi" w:hAnsi="Consolas" w:cs="Consolas"/>
                                        <w:color w:val="000000"/>
                                        <w:sz w:val="19"/>
                                        <w:szCs w:val="19"/>
                                      </w:rPr>
                                    </w:rPrChange>
                                  </w:rPr>
                                  <w:t>glm</w:t>
                                </w:r>
                                <w:proofErr w:type="spellEnd"/>
                                <w:r w:rsidRPr="00A5071F"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  <w:lang w:val="en-US"/>
                                    <w:rPrChange w:id="2025" w:author="John Gil" w:date="2022-08-30T20:11:00Z">
                                      <w:rPr>
                                        <w:rFonts w:ascii="Consolas" w:eastAsiaTheme="minorHAnsi" w:hAnsi="Consolas" w:cs="Consolas"/>
                                        <w:color w:val="000000"/>
                                        <w:sz w:val="19"/>
                                        <w:szCs w:val="19"/>
                                      </w:rPr>
                                    </w:rPrChange>
                                  </w:rPr>
                                  <w:t>::</w:t>
                                </w:r>
                                <w:r w:rsidRPr="00A5071F">
                                  <w:rPr>
                                    <w:rFonts w:ascii="Consolas" w:eastAsiaTheme="minorHAnsi" w:hAnsi="Consolas" w:cs="Consolas"/>
                                    <w:color w:val="2B91AF"/>
                                    <w:sz w:val="19"/>
                                    <w:szCs w:val="19"/>
                                    <w:lang w:val="en-US"/>
                                    <w:rPrChange w:id="2026" w:author="John Gil" w:date="2022-08-30T20:11:00Z">
                                      <w:rPr>
                                        <w:rFonts w:ascii="Consolas" w:eastAsiaTheme="minorHAnsi" w:hAnsi="Consolas" w:cs="Consolas"/>
                                        <w:color w:val="2B91AF"/>
                                        <w:sz w:val="19"/>
                                        <w:szCs w:val="19"/>
                                      </w:rPr>
                                    </w:rPrChange>
                                  </w:rPr>
                                  <w:t>mat4</w:t>
                                </w:r>
                                <w:r w:rsidRPr="00A5071F"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  <w:lang w:val="en-US"/>
                                    <w:rPrChange w:id="2027" w:author="John Gil" w:date="2022-08-30T20:11:00Z">
                                      <w:rPr>
                                        <w:rFonts w:ascii="Consolas" w:eastAsiaTheme="minorHAnsi" w:hAnsi="Consolas" w:cs="Consolas"/>
                                        <w:color w:val="000000"/>
                                        <w:sz w:val="19"/>
                                        <w:szCs w:val="19"/>
                                      </w:rPr>
                                    </w:rPrChange>
                                  </w:rPr>
                                  <w:t xml:space="preserve"> </w:t>
                                </w:r>
                                <w:proofErr w:type="spellStart"/>
                                <w:r w:rsidRPr="00A5071F"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  <w:lang w:val="en-US"/>
                                    <w:rPrChange w:id="2028" w:author="John Gil" w:date="2022-08-30T20:11:00Z">
                                      <w:rPr>
                                        <w:rFonts w:ascii="Consolas" w:eastAsiaTheme="minorHAnsi" w:hAnsi="Consolas" w:cs="Consolas"/>
                                        <w:color w:val="000000"/>
                                        <w:sz w:val="19"/>
                                        <w:szCs w:val="19"/>
                                      </w:rPr>
                                    </w:rPrChange>
                                  </w:rPr>
                                  <w:t>modelMat</w:t>
                                </w:r>
                                <w:proofErr w:type="spellEnd"/>
                                <w:r w:rsidRPr="00A5071F"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  <w:lang w:val="en-US"/>
                                    <w:rPrChange w:id="2029" w:author="John Gil" w:date="2022-08-30T20:11:00Z">
                                      <w:rPr>
                                        <w:rFonts w:ascii="Consolas" w:eastAsiaTheme="minorHAnsi" w:hAnsi="Consolas" w:cs="Consolas"/>
                                        <w:color w:val="000000"/>
                                        <w:sz w:val="19"/>
                                        <w:szCs w:val="19"/>
                                      </w:rPr>
                                    </w:rPrChange>
                                  </w:rPr>
                                  <w:t xml:space="preserve"> = </w:t>
                                </w:r>
                                <w:proofErr w:type="spellStart"/>
                                <w:r w:rsidRPr="00A5071F"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  <w:lang w:val="en-US"/>
                                    <w:rPrChange w:id="2030" w:author="John Gil" w:date="2022-08-30T20:11:00Z">
                                      <w:rPr>
                                        <w:rFonts w:ascii="Consolas" w:eastAsiaTheme="minorHAnsi" w:hAnsi="Consolas" w:cs="Consolas"/>
                                        <w:color w:val="000000"/>
                                        <w:sz w:val="19"/>
                                        <w:szCs w:val="19"/>
                                      </w:rPr>
                                    </w:rPrChange>
                                  </w:rPr>
                                  <w:t>translationMat</w:t>
                                </w:r>
                                <w:proofErr w:type="spellEnd"/>
                                <w:r w:rsidRPr="00A5071F"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  <w:lang w:val="en-US"/>
                                    <w:rPrChange w:id="2031" w:author="John Gil" w:date="2022-08-30T20:11:00Z">
                                      <w:rPr>
                                        <w:rFonts w:ascii="Consolas" w:eastAsiaTheme="minorHAnsi" w:hAnsi="Consolas" w:cs="Consolas"/>
                                        <w:color w:val="000000"/>
                                        <w:sz w:val="19"/>
                                        <w:szCs w:val="19"/>
                                      </w:rPr>
                                    </w:rPrChange>
                                  </w:rPr>
                                  <w:t xml:space="preserve"> </w:t>
                                </w:r>
                                <w:r w:rsidRPr="00A5071F">
                                  <w:rPr>
                                    <w:rFonts w:ascii="Consolas" w:eastAsiaTheme="minorHAnsi" w:hAnsi="Consolas" w:cs="Consolas"/>
                                    <w:color w:val="008080"/>
                                    <w:sz w:val="19"/>
                                    <w:szCs w:val="19"/>
                                    <w:lang w:val="en-US"/>
                                    <w:rPrChange w:id="2032" w:author="John Gil" w:date="2022-08-30T20:11:00Z">
                                      <w:rPr>
                                        <w:rFonts w:ascii="Consolas" w:eastAsiaTheme="minorHAnsi" w:hAnsi="Consolas" w:cs="Consolas"/>
                                        <w:color w:val="008080"/>
                                        <w:sz w:val="19"/>
                                        <w:szCs w:val="19"/>
                                      </w:rPr>
                                    </w:rPrChange>
                                  </w:rPr>
                                  <w:t>*</w:t>
                                </w:r>
                                <w:r w:rsidRPr="00A5071F"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  <w:lang w:val="en-US"/>
                                    <w:rPrChange w:id="2033" w:author="John Gil" w:date="2022-08-30T20:11:00Z">
                                      <w:rPr>
                                        <w:rFonts w:ascii="Consolas" w:eastAsiaTheme="minorHAnsi" w:hAnsi="Consolas" w:cs="Consolas"/>
                                        <w:color w:val="000000"/>
                                        <w:sz w:val="19"/>
                                        <w:szCs w:val="19"/>
                                      </w:rPr>
                                    </w:rPrChange>
                                  </w:rPr>
                                  <w:t xml:space="preserve"> </w:t>
                                </w:r>
                                <w:proofErr w:type="spellStart"/>
                                <w:r w:rsidRPr="00A5071F"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  <w:lang w:val="en-US"/>
                                    <w:rPrChange w:id="2034" w:author="John Gil" w:date="2022-08-30T20:11:00Z">
                                      <w:rPr>
                                        <w:rFonts w:ascii="Consolas" w:eastAsiaTheme="minorHAnsi" w:hAnsi="Consolas" w:cs="Consolas"/>
                                        <w:color w:val="000000"/>
                                        <w:sz w:val="19"/>
                                        <w:szCs w:val="19"/>
                                      </w:rPr>
                                    </w:rPrChange>
                                  </w:rPr>
                                  <w:t>rotateMat</w:t>
                                </w:r>
                                <w:proofErr w:type="spellEnd"/>
                                <w:r w:rsidRPr="00A5071F"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  <w:lang w:val="en-US"/>
                                    <w:rPrChange w:id="2035" w:author="John Gil" w:date="2022-08-30T20:11:00Z">
                                      <w:rPr>
                                        <w:rFonts w:ascii="Consolas" w:eastAsiaTheme="minorHAnsi" w:hAnsi="Consolas" w:cs="Consolas"/>
                                        <w:color w:val="000000"/>
                                        <w:sz w:val="19"/>
                                        <w:szCs w:val="19"/>
                                      </w:rPr>
                                    </w:rPrChange>
                                  </w:rPr>
                                  <w:t xml:space="preserve"> </w:t>
                                </w:r>
                                <w:r w:rsidRPr="00A5071F">
                                  <w:rPr>
                                    <w:rFonts w:ascii="Consolas" w:eastAsiaTheme="minorHAnsi" w:hAnsi="Consolas" w:cs="Consolas"/>
                                    <w:color w:val="008080"/>
                                    <w:sz w:val="19"/>
                                    <w:szCs w:val="19"/>
                                    <w:lang w:val="en-US"/>
                                    <w:rPrChange w:id="2036" w:author="John Gil" w:date="2022-08-30T20:11:00Z">
                                      <w:rPr>
                                        <w:rFonts w:ascii="Consolas" w:eastAsiaTheme="minorHAnsi" w:hAnsi="Consolas" w:cs="Consolas"/>
                                        <w:color w:val="008080"/>
                                        <w:sz w:val="19"/>
                                        <w:szCs w:val="19"/>
                                      </w:rPr>
                                    </w:rPrChange>
                                  </w:rPr>
                                  <w:t>*</w:t>
                                </w:r>
                                <w:r w:rsidRPr="00A5071F"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  <w:lang w:val="en-US"/>
                                    <w:rPrChange w:id="2037" w:author="John Gil" w:date="2022-08-30T20:11:00Z">
                                      <w:rPr>
                                        <w:rFonts w:ascii="Consolas" w:eastAsiaTheme="minorHAnsi" w:hAnsi="Consolas" w:cs="Consolas"/>
                                        <w:color w:val="000000"/>
                                        <w:sz w:val="19"/>
                                        <w:szCs w:val="19"/>
                                      </w:rPr>
                                    </w:rPrChange>
                                  </w:rPr>
                                  <w:t xml:space="preserve"> </w:t>
                                </w:r>
                                <w:proofErr w:type="spellStart"/>
                                <w:r w:rsidRPr="00A5071F"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  <w:lang w:val="en-US"/>
                                    <w:rPrChange w:id="2038" w:author="John Gil" w:date="2022-08-30T20:11:00Z">
                                      <w:rPr>
                                        <w:rFonts w:ascii="Consolas" w:eastAsiaTheme="minorHAnsi" w:hAnsi="Consolas" w:cs="Consolas"/>
                                        <w:color w:val="000000"/>
                                        <w:sz w:val="19"/>
                                        <w:szCs w:val="19"/>
                                      </w:rPr>
                                    </w:rPrChange>
                                  </w:rPr>
                                  <w:t>scaleMat</w:t>
                                </w:r>
                                <w:proofErr w:type="spellEnd"/>
                                <w:r w:rsidRPr="00A5071F"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  <w:lang w:val="en-US"/>
                                    <w:rPrChange w:id="2039" w:author="John Gil" w:date="2022-08-30T20:11:00Z">
                                      <w:rPr>
                                        <w:rFonts w:ascii="Consolas" w:eastAsiaTheme="minorHAnsi" w:hAnsi="Consolas" w:cs="Consolas"/>
                                        <w:color w:val="000000"/>
                                        <w:sz w:val="19"/>
                                        <w:szCs w:val="19"/>
                                      </w:rPr>
                                    </w:rPrChange>
                                  </w:rPr>
                                  <w:t>;</w:t>
                                </w:r>
                              </w:ins>
                            </w:p>
                            <w:p w14:paraId="57E64D28" w14:textId="77777777" w:rsidR="00A5071F" w:rsidRPr="00A5071F" w:rsidRDefault="00A5071F" w:rsidP="00A5071F">
                              <w:pPr>
                                <w:widowControl/>
                                <w:adjustRightInd w:val="0"/>
                                <w:rPr>
                                  <w:ins w:id="2040" w:author="John Gil" w:date="2022-08-30T20:11:00Z"/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  <w:lang w:val="en-US"/>
                                  <w:rPrChange w:id="2041" w:author="John Gil" w:date="2022-08-30T20:11:00Z">
                                    <w:rPr>
                                      <w:ins w:id="2042" w:author="John Gil" w:date="2022-08-30T20:11:00Z"/>
                                      <w:rFonts w:ascii="Consolas" w:eastAsiaTheme="minorHAnsi" w:hAnsi="Consolas" w:cs="Consolas"/>
                                      <w:color w:val="000000"/>
                                      <w:sz w:val="19"/>
                                      <w:szCs w:val="19"/>
                                    </w:rPr>
                                  </w:rPrChange>
                                </w:rPr>
                              </w:pPr>
                            </w:p>
                            <w:p w14:paraId="392AD139" w14:textId="77777777" w:rsidR="00A5071F" w:rsidRPr="00A5071F" w:rsidRDefault="00A5071F" w:rsidP="00A5071F">
                              <w:pPr>
                                <w:widowControl/>
                                <w:adjustRightInd w:val="0"/>
                                <w:rPr>
                                  <w:ins w:id="2043" w:author="John Gil" w:date="2022-08-30T20:11:00Z"/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  <w:lang w:val="en-US"/>
                                  <w:rPrChange w:id="2044" w:author="John Gil" w:date="2022-08-30T20:11:00Z">
                                    <w:rPr>
                                      <w:ins w:id="2045" w:author="John Gil" w:date="2022-08-30T20:11:00Z"/>
                                      <w:rFonts w:ascii="Consolas" w:eastAsiaTheme="minorHAnsi" w:hAnsi="Consolas" w:cs="Consolas"/>
                                      <w:color w:val="000000"/>
                                      <w:sz w:val="19"/>
                                      <w:szCs w:val="19"/>
                                    </w:rPr>
                                  </w:rPrChange>
                                </w:rPr>
                              </w:pPr>
                              <w:ins w:id="2046" w:author="John Gil" w:date="2022-08-30T20:11:00Z">
                                <w:r w:rsidRPr="00A5071F"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  <w:lang w:val="en-US"/>
                                    <w:rPrChange w:id="2047" w:author="John Gil" w:date="2022-08-30T20:11:00Z">
                                      <w:rPr>
                                        <w:rFonts w:ascii="Consolas" w:eastAsiaTheme="minorHAnsi" w:hAnsi="Consolas" w:cs="Consolas"/>
                                        <w:color w:val="000000"/>
                                        <w:sz w:val="19"/>
                                        <w:szCs w:val="19"/>
                                      </w:rPr>
                                    </w:rPrChange>
                                  </w:rPr>
                                  <w:t xml:space="preserve">    </w:t>
                                </w:r>
                                <w:proofErr w:type="spellStart"/>
                                <w:r w:rsidRPr="00A5071F"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  <w:lang w:val="en-US"/>
                                    <w:rPrChange w:id="2048" w:author="John Gil" w:date="2022-08-30T20:11:00Z">
                                      <w:rPr>
                                        <w:rFonts w:ascii="Consolas" w:eastAsiaTheme="minorHAnsi" w:hAnsi="Consolas" w:cs="Consolas"/>
                                        <w:color w:val="000000"/>
                                        <w:sz w:val="19"/>
                                        <w:szCs w:val="19"/>
                                      </w:rPr>
                                    </w:rPrChange>
                                  </w:rPr>
                                  <w:t>projection_mat</w:t>
                                </w:r>
                                <w:proofErr w:type="spellEnd"/>
                                <w:r w:rsidRPr="00A5071F"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  <w:lang w:val="en-US"/>
                                    <w:rPrChange w:id="2049" w:author="John Gil" w:date="2022-08-30T20:11:00Z">
                                      <w:rPr>
                                        <w:rFonts w:ascii="Consolas" w:eastAsiaTheme="minorHAnsi" w:hAnsi="Consolas" w:cs="Consolas"/>
                                        <w:color w:val="000000"/>
                                        <w:sz w:val="19"/>
                                        <w:szCs w:val="19"/>
                                      </w:rPr>
                                    </w:rPrChange>
                                  </w:rPr>
                                  <w:t xml:space="preserve"> </w:t>
                                </w:r>
                                <w:r w:rsidRPr="00A5071F">
                                  <w:rPr>
                                    <w:rFonts w:ascii="Consolas" w:eastAsiaTheme="minorHAnsi" w:hAnsi="Consolas" w:cs="Consolas"/>
                                    <w:color w:val="008080"/>
                                    <w:sz w:val="19"/>
                                    <w:szCs w:val="19"/>
                                    <w:lang w:val="en-US"/>
                                    <w:rPrChange w:id="2050" w:author="John Gil" w:date="2022-08-30T20:11:00Z">
                                      <w:rPr>
                                        <w:rFonts w:ascii="Consolas" w:eastAsiaTheme="minorHAnsi" w:hAnsi="Consolas" w:cs="Consolas"/>
                                        <w:color w:val="008080"/>
                                        <w:sz w:val="19"/>
                                        <w:szCs w:val="19"/>
                                      </w:rPr>
                                    </w:rPrChange>
                                  </w:rPr>
                                  <w:t>=</w:t>
                                </w:r>
                                <w:r w:rsidRPr="00A5071F"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  <w:lang w:val="en-US"/>
                                    <w:rPrChange w:id="2051" w:author="John Gil" w:date="2022-08-30T20:11:00Z">
                                      <w:rPr>
                                        <w:rFonts w:ascii="Consolas" w:eastAsiaTheme="minorHAnsi" w:hAnsi="Consolas" w:cs="Consolas"/>
                                        <w:color w:val="000000"/>
                                        <w:sz w:val="19"/>
                                        <w:szCs w:val="19"/>
                                      </w:rPr>
                                    </w:rPrChange>
                                  </w:rPr>
                                  <w:t xml:space="preserve"> </w:t>
                                </w:r>
                                <w:proofErr w:type="spellStart"/>
                                <w:r w:rsidRPr="00A5071F"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  <w:lang w:val="en-US"/>
                                    <w:rPrChange w:id="2052" w:author="John Gil" w:date="2022-08-30T20:11:00Z">
                                      <w:rPr>
                                        <w:rFonts w:ascii="Consolas" w:eastAsiaTheme="minorHAnsi" w:hAnsi="Consolas" w:cs="Consolas"/>
                                        <w:color w:val="000000"/>
                                        <w:sz w:val="19"/>
                                        <w:szCs w:val="19"/>
                                      </w:rPr>
                                    </w:rPrChange>
                                  </w:rPr>
                                  <w:t>glm</w:t>
                                </w:r>
                                <w:proofErr w:type="spellEnd"/>
                                <w:r w:rsidRPr="00A5071F"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  <w:lang w:val="en-US"/>
                                    <w:rPrChange w:id="2053" w:author="John Gil" w:date="2022-08-30T20:11:00Z">
                                      <w:rPr>
                                        <w:rFonts w:ascii="Consolas" w:eastAsiaTheme="minorHAnsi" w:hAnsi="Consolas" w:cs="Consolas"/>
                                        <w:color w:val="000000"/>
                                        <w:sz w:val="19"/>
                                        <w:szCs w:val="19"/>
                                      </w:rPr>
                                    </w:rPrChange>
                                  </w:rPr>
                                  <w:t>::ortho(0.f, 800.f, 600.f, 0.0f, -1.0f, 1.0f);</w:t>
                                </w:r>
                              </w:ins>
                            </w:p>
                            <w:p w14:paraId="3AA93B71" w14:textId="77777777" w:rsidR="00A5071F" w:rsidRPr="00A5071F" w:rsidRDefault="00A5071F" w:rsidP="00A5071F">
                              <w:pPr>
                                <w:widowControl/>
                                <w:adjustRightInd w:val="0"/>
                                <w:rPr>
                                  <w:ins w:id="2054" w:author="John Gil" w:date="2022-08-30T20:11:00Z"/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  <w:lang w:val="en-US"/>
                                  <w:rPrChange w:id="2055" w:author="John Gil" w:date="2022-08-30T20:11:00Z">
                                    <w:rPr>
                                      <w:ins w:id="2056" w:author="John Gil" w:date="2022-08-30T20:11:00Z"/>
                                      <w:rFonts w:ascii="Consolas" w:eastAsiaTheme="minorHAnsi" w:hAnsi="Consolas" w:cs="Consolas"/>
                                      <w:color w:val="000000"/>
                                      <w:sz w:val="19"/>
                                      <w:szCs w:val="19"/>
                                    </w:rPr>
                                  </w:rPrChange>
                                </w:rPr>
                              </w:pPr>
                            </w:p>
                            <w:p w14:paraId="095A3FB0" w14:textId="77777777" w:rsidR="00A5071F" w:rsidRPr="00A5071F" w:rsidRDefault="00A5071F" w:rsidP="00A5071F">
                              <w:pPr>
                                <w:widowControl/>
                                <w:adjustRightInd w:val="0"/>
                                <w:rPr>
                                  <w:ins w:id="2057" w:author="John Gil" w:date="2022-08-30T20:11:00Z"/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  <w:lang w:val="en-US"/>
                                  <w:rPrChange w:id="2058" w:author="John Gil" w:date="2022-08-30T20:11:00Z">
                                    <w:rPr>
                                      <w:ins w:id="2059" w:author="John Gil" w:date="2022-08-30T20:11:00Z"/>
                                      <w:rFonts w:ascii="Consolas" w:eastAsiaTheme="minorHAnsi" w:hAnsi="Consolas" w:cs="Consolas"/>
                                      <w:color w:val="000000"/>
                                      <w:sz w:val="19"/>
                                      <w:szCs w:val="19"/>
                                    </w:rPr>
                                  </w:rPrChange>
                                </w:rPr>
                              </w:pPr>
                            </w:p>
                            <w:p w14:paraId="6649EA0C" w14:textId="77777777" w:rsidR="00A5071F" w:rsidRDefault="00A5071F" w:rsidP="00A5071F">
                              <w:pPr>
                                <w:widowControl/>
                                <w:adjustRightInd w:val="0"/>
                                <w:rPr>
                                  <w:ins w:id="2060" w:author="John Gil" w:date="2022-08-30T20:11:00Z"/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</w:pPr>
                              <w:ins w:id="2061" w:author="John Gil" w:date="2022-08-30T20:11:00Z">
                                <w:r w:rsidRPr="00A5071F"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  <w:lang w:val="en-US"/>
                                    <w:rPrChange w:id="2062" w:author="John Gil" w:date="2022-08-30T20:11:00Z">
                                      <w:rPr>
                                        <w:rFonts w:ascii="Consolas" w:eastAsiaTheme="minorHAnsi" w:hAnsi="Consolas" w:cs="Consolas"/>
                                        <w:color w:val="000000"/>
                                        <w:sz w:val="19"/>
                                        <w:szCs w:val="19"/>
                                      </w:rPr>
                                    </w:rPrChange>
                                  </w:rPr>
                                  <w:t xml:space="preserve">    </w:t>
                                </w:r>
                                <w:r>
                                  <w:rPr>
                                    <w:rFonts w:ascii="Consolas" w:eastAsiaTheme="minorHAnsi" w:hAnsi="Consolas" w:cs="Consolas"/>
                                    <w:color w:val="008000"/>
                                    <w:sz w:val="19"/>
                                    <w:szCs w:val="19"/>
                                  </w:rPr>
                                  <w:t>//Время итерации главного цикла</w:t>
                                </w:r>
                              </w:ins>
                            </w:p>
                            <w:p w14:paraId="3CA4C785" w14:textId="77777777" w:rsidR="00A5071F" w:rsidRDefault="00A5071F" w:rsidP="00A5071F">
                              <w:pPr>
                                <w:widowControl/>
                                <w:adjustRightInd w:val="0"/>
                                <w:rPr>
                                  <w:ins w:id="2063" w:author="John Gil" w:date="2022-08-30T20:11:00Z"/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</w:pPr>
                              <w:ins w:id="2064" w:author="John Gil" w:date="2022-08-30T20:11:00Z">
                                <w:r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</w:rPr>
                                  <w:t xml:space="preserve">    </w:t>
                                </w:r>
                                <w:proofErr w:type="spellStart"/>
                                <w:r>
                                  <w:rPr>
                                    <w:rFonts w:ascii="Consolas" w:eastAsiaTheme="minorHAnsi" w:hAnsi="Consolas" w:cs="Consolas"/>
                                    <w:color w:val="0000FF"/>
                                    <w:sz w:val="19"/>
                                    <w:szCs w:val="19"/>
                                  </w:rPr>
                                  <w:t>float</w:t>
                                </w:r>
                                <w:proofErr w:type="spellEnd"/>
                                <w:r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</w:rPr>
                                  <w:t>deltaTime</w:t>
                                </w:r>
                                <w:proofErr w:type="spellEnd"/>
                                <w:r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</w:rPr>
                                  <w:t xml:space="preserve"> = 0.0f;</w:t>
                                </w:r>
                              </w:ins>
                            </w:p>
                            <w:p w14:paraId="18870825" w14:textId="77777777" w:rsidR="00A5071F" w:rsidRDefault="00A5071F" w:rsidP="00A5071F">
                              <w:pPr>
                                <w:widowControl/>
                                <w:adjustRightInd w:val="0"/>
                                <w:rPr>
                                  <w:ins w:id="2065" w:author="John Gil" w:date="2022-08-30T20:11:00Z"/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</w:pPr>
                            </w:p>
                            <w:p w14:paraId="0F502A38" w14:textId="77777777" w:rsidR="00A5071F" w:rsidRPr="00A5071F" w:rsidRDefault="00A5071F" w:rsidP="00A5071F">
                              <w:pPr>
                                <w:widowControl/>
                                <w:adjustRightInd w:val="0"/>
                                <w:rPr>
                                  <w:ins w:id="2066" w:author="John Gil" w:date="2022-08-30T20:11:00Z"/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  <w:lang w:val="en-US"/>
                                  <w:rPrChange w:id="2067" w:author="John Gil" w:date="2022-08-30T20:11:00Z">
                                    <w:rPr>
                                      <w:ins w:id="2068" w:author="John Gil" w:date="2022-08-30T20:11:00Z"/>
                                      <w:rFonts w:ascii="Consolas" w:eastAsiaTheme="minorHAnsi" w:hAnsi="Consolas" w:cs="Consolas"/>
                                      <w:color w:val="000000"/>
                                      <w:sz w:val="19"/>
                                      <w:szCs w:val="19"/>
                                    </w:rPr>
                                  </w:rPrChange>
                                </w:rPr>
                              </w:pPr>
                              <w:ins w:id="2069" w:author="John Gil" w:date="2022-08-30T20:11:00Z">
                                <w:r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</w:rPr>
                                  <w:t xml:space="preserve">    </w:t>
                                </w:r>
                                <w:r w:rsidRPr="00A5071F">
                                  <w:rPr>
                                    <w:rFonts w:ascii="Consolas" w:eastAsiaTheme="minorHAnsi" w:hAnsi="Consolas" w:cs="Consolas"/>
                                    <w:color w:val="008000"/>
                                    <w:sz w:val="19"/>
                                    <w:szCs w:val="19"/>
                                    <w:lang w:val="en-US"/>
                                    <w:rPrChange w:id="2070" w:author="John Gil" w:date="2022-08-30T20:11:00Z">
                                      <w:rPr>
                                        <w:rFonts w:ascii="Consolas" w:eastAsiaTheme="minorHAnsi" w:hAnsi="Consolas" w:cs="Consolas"/>
                                        <w:color w:val="008000"/>
                                        <w:sz w:val="19"/>
                                        <w:szCs w:val="19"/>
                                      </w:rPr>
                                    </w:rPrChange>
                                  </w:rPr>
                                  <w:t>//</w:t>
                                </w:r>
                                <w:r>
                                  <w:rPr>
                                    <w:rFonts w:ascii="Consolas" w:eastAsiaTheme="minorHAnsi" w:hAnsi="Consolas" w:cs="Consolas"/>
                                    <w:color w:val="008000"/>
                                    <w:sz w:val="19"/>
                                    <w:szCs w:val="19"/>
                                  </w:rPr>
                                  <w:t>Пока</w:t>
                                </w:r>
                                <w:r w:rsidRPr="00A5071F">
                                  <w:rPr>
                                    <w:rFonts w:ascii="Consolas" w:eastAsiaTheme="minorHAnsi" w:hAnsi="Consolas" w:cs="Consolas"/>
                                    <w:color w:val="008000"/>
                                    <w:sz w:val="19"/>
                                    <w:szCs w:val="19"/>
                                    <w:lang w:val="en-US"/>
                                    <w:rPrChange w:id="2071" w:author="John Gil" w:date="2022-08-30T20:11:00Z">
                                      <w:rPr>
                                        <w:rFonts w:ascii="Consolas" w:eastAsiaTheme="minorHAnsi" w:hAnsi="Consolas" w:cs="Consolas"/>
                                        <w:color w:val="008000"/>
                                        <w:sz w:val="19"/>
                                        <w:szCs w:val="19"/>
                                      </w:rPr>
                                    </w:rPrChange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Consolas" w:eastAsiaTheme="minorHAnsi" w:hAnsi="Consolas" w:cs="Consolas"/>
                                    <w:color w:val="008000"/>
                                    <w:sz w:val="19"/>
                                    <w:szCs w:val="19"/>
                                  </w:rPr>
                                  <w:t>окно</w:t>
                                </w:r>
                                <w:r w:rsidRPr="00A5071F">
                                  <w:rPr>
                                    <w:rFonts w:ascii="Consolas" w:eastAsiaTheme="minorHAnsi" w:hAnsi="Consolas" w:cs="Consolas"/>
                                    <w:color w:val="008000"/>
                                    <w:sz w:val="19"/>
                                    <w:szCs w:val="19"/>
                                    <w:lang w:val="en-US"/>
                                    <w:rPrChange w:id="2072" w:author="John Gil" w:date="2022-08-30T20:11:00Z">
                                      <w:rPr>
                                        <w:rFonts w:ascii="Consolas" w:eastAsiaTheme="minorHAnsi" w:hAnsi="Consolas" w:cs="Consolas"/>
                                        <w:color w:val="008000"/>
                                        <w:sz w:val="19"/>
                                        <w:szCs w:val="19"/>
                                      </w:rPr>
                                    </w:rPrChange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Consolas" w:eastAsiaTheme="minorHAnsi" w:hAnsi="Consolas" w:cs="Consolas"/>
                                    <w:color w:val="008000"/>
                                    <w:sz w:val="19"/>
                                    <w:szCs w:val="19"/>
                                  </w:rPr>
                                  <w:t>не</w:t>
                                </w:r>
                                <w:r w:rsidRPr="00A5071F">
                                  <w:rPr>
                                    <w:rFonts w:ascii="Consolas" w:eastAsiaTheme="minorHAnsi" w:hAnsi="Consolas" w:cs="Consolas"/>
                                    <w:color w:val="008000"/>
                                    <w:sz w:val="19"/>
                                    <w:szCs w:val="19"/>
                                    <w:lang w:val="en-US"/>
                                    <w:rPrChange w:id="2073" w:author="John Gil" w:date="2022-08-30T20:11:00Z">
                                      <w:rPr>
                                        <w:rFonts w:ascii="Consolas" w:eastAsiaTheme="minorHAnsi" w:hAnsi="Consolas" w:cs="Consolas"/>
                                        <w:color w:val="008000"/>
                                        <w:sz w:val="19"/>
                                        <w:szCs w:val="19"/>
                                      </w:rPr>
                                    </w:rPrChange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Consolas" w:eastAsiaTheme="minorHAnsi" w:hAnsi="Consolas" w:cs="Consolas"/>
                                    <w:color w:val="008000"/>
                                    <w:sz w:val="19"/>
                                    <w:szCs w:val="19"/>
                                  </w:rPr>
                                  <w:t>закрыто</w:t>
                                </w:r>
                              </w:ins>
                            </w:p>
                            <w:p w14:paraId="1170515B" w14:textId="77777777" w:rsidR="00A5071F" w:rsidRPr="00A5071F" w:rsidRDefault="00A5071F" w:rsidP="00A5071F">
                              <w:pPr>
                                <w:widowControl/>
                                <w:adjustRightInd w:val="0"/>
                                <w:rPr>
                                  <w:ins w:id="2074" w:author="John Gil" w:date="2022-08-30T20:11:00Z"/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  <w:lang w:val="en-US"/>
                                  <w:rPrChange w:id="2075" w:author="John Gil" w:date="2022-08-30T20:11:00Z">
                                    <w:rPr>
                                      <w:ins w:id="2076" w:author="John Gil" w:date="2022-08-30T20:11:00Z"/>
                                      <w:rFonts w:ascii="Consolas" w:eastAsiaTheme="minorHAnsi" w:hAnsi="Consolas" w:cs="Consolas"/>
                                      <w:color w:val="000000"/>
                                      <w:sz w:val="19"/>
                                      <w:szCs w:val="19"/>
                                    </w:rPr>
                                  </w:rPrChange>
                                </w:rPr>
                              </w:pPr>
                              <w:ins w:id="2077" w:author="John Gil" w:date="2022-08-30T20:11:00Z">
                                <w:r w:rsidRPr="00A5071F"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  <w:lang w:val="en-US"/>
                                    <w:rPrChange w:id="2078" w:author="John Gil" w:date="2022-08-30T20:11:00Z">
                                      <w:rPr>
                                        <w:rFonts w:ascii="Consolas" w:eastAsiaTheme="minorHAnsi" w:hAnsi="Consolas" w:cs="Consolas"/>
                                        <w:color w:val="000000"/>
                                        <w:sz w:val="19"/>
                                        <w:szCs w:val="19"/>
                                      </w:rPr>
                                    </w:rPrChange>
                                  </w:rPr>
                                  <w:t xml:space="preserve">    </w:t>
                                </w:r>
                                <w:r w:rsidRPr="00A5071F">
                                  <w:rPr>
                                    <w:rFonts w:ascii="Consolas" w:eastAsiaTheme="minorHAnsi" w:hAnsi="Consolas" w:cs="Consolas"/>
                                    <w:color w:val="0000FF"/>
                                    <w:sz w:val="19"/>
                                    <w:szCs w:val="19"/>
                                    <w:lang w:val="en-US"/>
                                    <w:rPrChange w:id="2079" w:author="John Gil" w:date="2022-08-30T20:11:00Z">
                                      <w:rPr>
                                        <w:rFonts w:ascii="Consolas" w:eastAsiaTheme="minorHAnsi" w:hAnsi="Consolas" w:cs="Consolas"/>
                                        <w:color w:val="0000FF"/>
                                        <w:sz w:val="19"/>
                                        <w:szCs w:val="19"/>
                                      </w:rPr>
                                    </w:rPrChange>
                                  </w:rPr>
                                  <w:t>while</w:t>
                                </w:r>
                                <w:r w:rsidRPr="00A5071F"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  <w:lang w:val="en-US"/>
                                    <w:rPrChange w:id="2080" w:author="John Gil" w:date="2022-08-30T20:11:00Z">
                                      <w:rPr>
                                        <w:rFonts w:ascii="Consolas" w:eastAsiaTheme="minorHAnsi" w:hAnsi="Consolas" w:cs="Consolas"/>
                                        <w:color w:val="000000"/>
                                        <w:sz w:val="19"/>
                                        <w:szCs w:val="19"/>
                                      </w:rPr>
                                    </w:rPrChange>
                                  </w:rPr>
                                  <w:t xml:space="preserve"> (!glfwWindowShouldClose(window))</w:t>
                                </w:r>
                              </w:ins>
                            </w:p>
                            <w:p w14:paraId="1CEDCD94" w14:textId="77777777" w:rsidR="00A5071F" w:rsidRDefault="00A5071F" w:rsidP="00A5071F">
                              <w:pPr>
                                <w:widowControl/>
                                <w:adjustRightInd w:val="0"/>
                                <w:rPr>
                                  <w:ins w:id="2081" w:author="John Gil" w:date="2022-08-30T20:11:00Z"/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</w:pPr>
                              <w:ins w:id="2082" w:author="John Gil" w:date="2022-08-30T20:11:00Z">
                                <w:r w:rsidRPr="00A5071F"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  <w:lang w:val="en-US"/>
                                    <w:rPrChange w:id="2083" w:author="John Gil" w:date="2022-08-30T20:11:00Z">
                                      <w:rPr>
                                        <w:rFonts w:ascii="Consolas" w:eastAsiaTheme="minorHAnsi" w:hAnsi="Consolas" w:cs="Consolas"/>
                                        <w:color w:val="000000"/>
                                        <w:sz w:val="19"/>
                                        <w:szCs w:val="19"/>
                                      </w:rPr>
                                    </w:rPrChange>
                                  </w:rPr>
                                  <w:t xml:space="preserve">    </w:t>
                                </w:r>
                                <w:r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</w:rPr>
                                  <w:t>{</w:t>
                                </w:r>
                              </w:ins>
                            </w:p>
                            <w:p w14:paraId="69F45F1C" w14:textId="77777777" w:rsidR="00A5071F" w:rsidRDefault="00A5071F" w:rsidP="00A5071F">
                              <w:pPr>
                                <w:widowControl/>
                                <w:adjustRightInd w:val="0"/>
                                <w:rPr>
                                  <w:ins w:id="2084" w:author="John Gil" w:date="2022-08-30T20:11:00Z"/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</w:pPr>
                              <w:ins w:id="2085" w:author="John Gil" w:date="2022-08-30T20:11:00Z">
                                <w:r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</w:rPr>
                                  <w:t xml:space="preserve">        </w:t>
                                </w:r>
                                <w:r>
                                  <w:rPr>
                                    <w:rFonts w:ascii="Consolas" w:eastAsiaTheme="minorHAnsi" w:hAnsi="Consolas" w:cs="Consolas"/>
                                    <w:color w:val="008000"/>
                                    <w:sz w:val="19"/>
                                    <w:szCs w:val="19"/>
                                  </w:rPr>
                                  <w:t>//Передача матрицы проекции в шейдер</w:t>
                                </w:r>
                              </w:ins>
                            </w:p>
                            <w:p w14:paraId="5EF1A5CA" w14:textId="77777777" w:rsidR="00A5071F" w:rsidRDefault="00A5071F" w:rsidP="00A5071F">
                              <w:pPr>
                                <w:widowControl/>
                                <w:adjustRightInd w:val="0"/>
                                <w:rPr>
                                  <w:ins w:id="2086" w:author="John Gil" w:date="2022-08-30T20:11:00Z"/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</w:pPr>
                              <w:ins w:id="2087" w:author="John Gil" w:date="2022-08-30T20:11:00Z">
                                <w:r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</w:rPr>
                                  <w:t xml:space="preserve">        </w:t>
                                </w:r>
                                <w:proofErr w:type="spellStart"/>
                                <w:r>
                                  <w:rPr>
                                    <w:rFonts w:ascii="Consolas" w:eastAsiaTheme="minorHAnsi" w:hAnsi="Consolas" w:cs="Consolas"/>
                                    <w:color w:val="6F008A"/>
                                    <w:sz w:val="19"/>
                                    <w:szCs w:val="19"/>
                                  </w:rPr>
                                  <w:t>glUseProgram</w:t>
                                </w:r>
                                <w:proofErr w:type="spellEnd"/>
                                <w:r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</w:rPr>
                                  <w:t>(</w:t>
                                </w:r>
                                <w:proofErr w:type="spellStart"/>
                                <w:r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</w:rPr>
                                  <w:t>program</w:t>
                                </w:r>
                                <w:proofErr w:type="spellEnd"/>
                                <w:r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</w:rPr>
                                  <w:t>);</w:t>
                                </w:r>
                              </w:ins>
                            </w:p>
                            <w:p w14:paraId="77721072" w14:textId="77777777" w:rsidR="00A5071F" w:rsidRPr="00A5071F" w:rsidRDefault="00A5071F" w:rsidP="00A5071F">
                              <w:pPr>
                                <w:widowControl/>
                                <w:adjustRightInd w:val="0"/>
                                <w:rPr>
                                  <w:ins w:id="2088" w:author="John Gil" w:date="2022-08-30T20:11:00Z"/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  <w:lang w:val="en-US"/>
                                  <w:rPrChange w:id="2089" w:author="John Gil" w:date="2022-08-30T20:11:00Z">
                                    <w:rPr>
                                      <w:ins w:id="2090" w:author="John Gil" w:date="2022-08-30T20:11:00Z"/>
                                      <w:rFonts w:ascii="Consolas" w:eastAsiaTheme="minorHAnsi" w:hAnsi="Consolas" w:cs="Consolas"/>
                                      <w:color w:val="000000"/>
                                      <w:sz w:val="19"/>
                                      <w:szCs w:val="19"/>
                                    </w:rPr>
                                  </w:rPrChange>
                                </w:rPr>
                              </w:pPr>
                              <w:ins w:id="2091" w:author="John Gil" w:date="2022-08-30T20:11:00Z">
                                <w:r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</w:rPr>
                                  <w:t xml:space="preserve">        </w:t>
                                </w:r>
                                <w:r w:rsidRPr="00A5071F">
                                  <w:rPr>
                                    <w:rFonts w:ascii="Consolas" w:eastAsiaTheme="minorHAnsi" w:hAnsi="Consolas" w:cs="Consolas"/>
                                    <w:color w:val="6F008A"/>
                                    <w:sz w:val="19"/>
                                    <w:szCs w:val="19"/>
                                    <w:lang w:val="en-US"/>
                                    <w:rPrChange w:id="2092" w:author="John Gil" w:date="2022-08-30T20:11:00Z">
                                      <w:rPr>
                                        <w:rFonts w:ascii="Consolas" w:eastAsiaTheme="minorHAnsi" w:hAnsi="Consolas" w:cs="Consolas"/>
                                        <w:color w:val="6F008A"/>
                                        <w:sz w:val="19"/>
                                        <w:szCs w:val="19"/>
                                      </w:rPr>
                                    </w:rPrChange>
                                  </w:rPr>
                                  <w:t>glUniformMatrix4fv</w:t>
                                </w:r>
                                <w:r w:rsidRPr="00A5071F"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  <w:lang w:val="en-US"/>
                                    <w:rPrChange w:id="2093" w:author="John Gil" w:date="2022-08-30T20:11:00Z">
                                      <w:rPr>
                                        <w:rFonts w:ascii="Consolas" w:eastAsiaTheme="minorHAnsi" w:hAnsi="Consolas" w:cs="Consolas"/>
                                        <w:color w:val="000000"/>
                                        <w:sz w:val="19"/>
                                        <w:szCs w:val="19"/>
                                      </w:rPr>
                                    </w:rPrChange>
                                  </w:rPr>
                                  <w:t>(</w:t>
                                </w:r>
                              </w:ins>
                            </w:p>
                            <w:p w14:paraId="6DEDCBFD" w14:textId="77777777" w:rsidR="00A5071F" w:rsidRPr="00A5071F" w:rsidRDefault="00A5071F" w:rsidP="00A5071F">
                              <w:pPr>
                                <w:widowControl/>
                                <w:adjustRightInd w:val="0"/>
                                <w:rPr>
                                  <w:ins w:id="2094" w:author="John Gil" w:date="2022-08-30T20:11:00Z"/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  <w:lang w:val="en-US"/>
                                  <w:rPrChange w:id="2095" w:author="John Gil" w:date="2022-08-30T20:11:00Z">
                                    <w:rPr>
                                      <w:ins w:id="2096" w:author="John Gil" w:date="2022-08-30T20:11:00Z"/>
                                      <w:rFonts w:ascii="Consolas" w:eastAsiaTheme="minorHAnsi" w:hAnsi="Consolas" w:cs="Consolas"/>
                                      <w:color w:val="000000"/>
                                      <w:sz w:val="19"/>
                                      <w:szCs w:val="19"/>
                                    </w:rPr>
                                  </w:rPrChange>
                                </w:rPr>
                              </w:pPr>
                              <w:ins w:id="2097" w:author="John Gil" w:date="2022-08-30T20:11:00Z">
                                <w:r w:rsidRPr="00A5071F"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  <w:lang w:val="en-US"/>
                                    <w:rPrChange w:id="2098" w:author="John Gil" w:date="2022-08-30T20:11:00Z">
                                      <w:rPr>
                                        <w:rFonts w:ascii="Consolas" w:eastAsiaTheme="minorHAnsi" w:hAnsi="Consolas" w:cs="Consolas"/>
                                        <w:color w:val="000000"/>
                                        <w:sz w:val="19"/>
                                        <w:szCs w:val="19"/>
                                      </w:rPr>
                                    </w:rPrChange>
                                  </w:rPr>
                                  <w:t xml:space="preserve">            </w:t>
                                </w:r>
                                <w:r w:rsidRPr="00A5071F">
                                  <w:rPr>
                                    <w:rFonts w:ascii="Consolas" w:eastAsiaTheme="minorHAnsi" w:hAnsi="Consolas" w:cs="Consolas"/>
                                    <w:color w:val="6F008A"/>
                                    <w:sz w:val="19"/>
                                    <w:szCs w:val="19"/>
                                    <w:lang w:val="en-US"/>
                                    <w:rPrChange w:id="2099" w:author="John Gil" w:date="2022-08-30T20:11:00Z">
                                      <w:rPr>
                                        <w:rFonts w:ascii="Consolas" w:eastAsiaTheme="minorHAnsi" w:hAnsi="Consolas" w:cs="Consolas"/>
                                        <w:color w:val="6F008A"/>
                                        <w:sz w:val="19"/>
                                        <w:szCs w:val="19"/>
                                      </w:rPr>
                                    </w:rPrChange>
                                  </w:rPr>
                                  <w:t>glGetUniformLocation</w:t>
                                </w:r>
                                <w:r w:rsidRPr="00A5071F"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  <w:lang w:val="en-US"/>
                                    <w:rPrChange w:id="2100" w:author="John Gil" w:date="2022-08-30T20:11:00Z">
                                      <w:rPr>
                                        <w:rFonts w:ascii="Consolas" w:eastAsiaTheme="minorHAnsi" w:hAnsi="Consolas" w:cs="Consolas"/>
                                        <w:color w:val="000000"/>
                                        <w:sz w:val="19"/>
                                        <w:szCs w:val="19"/>
                                      </w:rPr>
                                    </w:rPrChange>
                                  </w:rPr>
                                  <w:t xml:space="preserve">(program, </w:t>
                                </w:r>
                                <w:r w:rsidRPr="00A5071F">
                                  <w:rPr>
                                    <w:rFonts w:ascii="Consolas" w:eastAsiaTheme="minorHAnsi" w:hAnsi="Consolas" w:cs="Consolas"/>
                                    <w:color w:val="A31515"/>
                                    <w:sz w:val="19"/>
                                    <w:szCs w:val="19"/>
                                    <w:lang w:val="en-US"/>
                                    <w:rPrChange w:id="2101" w:author="John Gil" w:date="2022-08-30T20:11:00Z">
                                      <w:rPr>
                                        <w:rFonts w:ascii="Consolas" w:eastAsiaTheme="minorHAnsi" w:hAnsi="Consolas" w:cs="Consolas"/>
                                        <w:color w:val="A31515"/>
                                        <w:sz w:val="19"/>
                                        <w:szCs w:val="19"/>
                                      </w:rPr>
                                    </w:rPrChange>
                                  </w:rPr>
                                  <w:t>"projection"</w:t>
                                </w:r>
                                <w:r w:rsidRPr="00A5071F"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  <w:lang w:val="en-US"/>
                                    <w:rPrChange w:id="2102" w:author="John Gil" w:date="2022-08-30T20:11:00Z">
                                      <w:rPr>
                                        <w:rFonts w:ascii="Consolas" w:eastAsiaTheme="minorHAnsi" w:hAnsi="Consolas" w:cs="Consolas"/>
                                        <w:color w:val="000000"/>
                                        <w:sz w:val="19"/>
                                        <w:szCs w:val="19"/>
                                      </w:rPr>
                                    </w:rPrChange>
                                  </w:rPr>
                                  <w:t>),</w:t>
                                </w:r>
                              </w:ins>
                            </w:p>
                            <w:p w14:paraId="56B79C60" w14:textId="77777777" w:rsidR="00A5071F" w:rsidRPr="00A5071F" w:rsidRDefault="00A5071F" w:rsidP="00A5071F">
                              <w:pPr>
                                <w:widowControl/>
                                <w:adjustRightInd w:val="0"/>
                                <w:rPr>
                                  <w:ins w:id="2103" w:author="John Gil" w:date="2022-08-30T20:11:00Z"/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  <w:lang w:val="en-US"/>
                                  <w:rPrChange w:id="2104" w:author="John Gil" w:date="2022-08-30T20:11:00Z">
                                    <w:rPr>
                                      <w:ins w:id="2105" w:author="John Gil" w:date="2022-08-30T20:11:00Z"/>
                                      <w:rFonts w:ascii="Consolas" w:eastAsiaTheme="minorHAnsi" w:hAnsi="Consolas" w:cs="Consolas"/>
                                      <w:color w:val="000000"/>
                                      <w:sz w:val="19"/>
                                      <w:szCs w:val="19"/>
                                    </w:rPr>
                                  </w:rPrChange>
                                </w:rPr>
                              </w:pPr>
                              <w:ins w:id="2106" w:author="John Gil" w:date="2022-08-30T20:11:00Z">
                                <w:r w:rsidRPr="00A5071F"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  <w:lang w:val="en-US"/>
                                    <w:rPrChange w:id="2107" w:author="John Gil" w:date="2022-08-30T20:11:00Z">
                                      <w:rPr>
                                        <w:rFonts w:ascii="Consolas" w:eastAsiaTheme="minorHAnsi" w:hAnsi="Consolas" w:cs="Consolas"/>
                                        <w:color w:val="000000"/>
                                        <w:sz w:val="19"/>
                                        <w:szCs w:val="19"/>
                                      </w:rPr>
                                    </w:rPrChange>
                                  </w:rPr>
                                  <w:t xml:space="preserve">            1,</w:t>
                                </w:r>
                              </w:ins>
                            </w:p>
                            <w:p w14:paraId="5CF6E544" w14:textId="77777777" w:rsidR="00A5071F" w:rsidRPr="00A5071F" w:rsidRDefault="00A5071F" w:rsidP="00A5071F">
                              <w:pPr>
                                <w:widowControl/>
                                <w:adjustRightInd w:val="0"/>
                                <w:rPr>
                                  <w:ins w:id="2108" w:author="John Gil" w:date="2022-08-30T20:11:00Z"/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  <w:lang w:val="en-US"/>
                                  <w:rPrChange w:id="2109" w:author="John Gil" w:date="2022-08-30T20:11:00Z">
                                    <w:rPr>
                                      <w:ins w:id="2110" w:author="John Gil" w:date="2022-08-30T20:11:00Z"/>
                                      <w:rFonts w:ascii="Consolas" w:eastAsiaTheme="minorHAnsi" w:hAnsi="Consolas" w:cs="Consolas"/>
                                      <w:color w:val="000000"/>
                                      <w:sz w:val="19"/>
                                      <w:szCs w:val="19"/>
                                    </w:rPr>
                                  </w:rPrChange>
                                </w:rPr>
                              </w:pPr>
                              <w:ins w:id="2111" w:author="John Gil" w:date="2022-08-30T20:11:00Z">
                                <w:r w:rsidRPr="00A5071F"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  <w:lang w:val="en-US"/>
                                    <w:rPrChange w:id="2112" w:author="John Gil" w:date="2022-08-30T20:11:00Z">
                                      <w:rPr>
                                        <w:rFonts w:ascii="Consolas" w:eastAsiaTheme="minorHAnsi" w:hAnsi="Consolas" w:cs="Consolas"/>
                                        <w:color w:val="000000"/>
                                        <w:sz w:val="19"/>
                                        <w:szCs w:val="19"/>
                                      </w:rPr>
                                    </w:rPrChange>
                                  </w:rPr>
                                  <w:t xml:space="preserve">            </w:t>
                                </w:r>
                                <w:r w:rsidRPr="00A5071F">
                                  <w:rPr>
                                    <w:rFonts w:ascii="Consolas" w:eastAsiaTheme="minorHAnsi" w:hAnsi="Consolas" w:cs="Consolas"/>
                                    <w:color w:val="6F008A"/>
                                    <w:sz w:val="19"/>
                                    <w:szCs w:val="19"/>
                                    <w:lang w:val="en-US"/>
                                    <w:rPrChange w:id="2113" w:author="John Gil" w:date="2022-08-30T20:11:00Z">
                                      <w:rPr>
                                        <w:rFonts w:ascii="Consolas" w:eastAsiaTheme="minorHAnsi" w:hAnsi="Consolas" w:cs="Consolas"/>
                                        <w:color w:val="6F008A"/>
                                        <w:sz w:val="19"/>
                                        <w:szCs w:val="19"/>
                                      </w:rPr>
                                    </w:rPrChange>
                                  </w:rPr>
                                  <w:t>GL_FALSE</w:t>
                                </w:r>
                                <w:r w:rsidRPr="00A5071F"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  <w:lang w:val="en-US"/>
                                    <w:rPrChange w:id="2114" w:author="John Gil" w:date="2022-08-30T20:11:00Z">
                                      <w:rPr>
                                        <w:rFonts w:ascii="Consolas" w:eastAsiaTheme="minorHAnsi" w:hAnsi="Consolas" w:cs="Consolas"/>
                                        <w:color w:val="000000"/>
                                        <w:sz w:val="19"/>
                                        <w:szCs w:val="19"/>
                                      </w:rPr>
                                    </w:rPrChange>
                                  </w:rPr>
                                  <w:t>,</w:t>
                                </w:r>
                              </w:ins>
                            </w:p>
                            <w:p w14:paraId="06C64C1B" w14:textId="77777777" w:rsidR="00A5071F" w:rsidRPr="00A5071F" w:rsidRDefault="00A5071F" w:rsidP="00A5071F">
                              <w:pPr>
                                <w:widowControl/>
                                <w:adjustRightInd w:val="0"/>
                                <w:rPr>
                                  <w:ins w:id="2115" w:author="John Gil" w:date="2022-08-30T20:11:00Z"/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  <w:lang w:val="en-US"/>
                                  <w:rPrChange w:id="2116" w:author="John Gil" w:date="2022-08-30T20:11:00Z">
                                    <w:rPr>
                                      <w:ins w:id="2117" w:author="John Gil" w:date="2022-08-30T20:11:00Z"/>
                                      <w:rFonts w:ascii="Consolas" w:eastAsiaTheme="minorHAnsi" w:hAnsi="Consolas" w:cs="Consolas"/>
                                      <w:color w:val="000000"/>
                                      <w:sz w:val="19"/>
                                      <w:szCs w:val="19"/>
                                    </w:rPr>
                                  </w:rPrChange>
                                </w:rPr>
                              </w:pPr>
                              <w:ins w:id="2118" w:author="John Gil" w:date="2022-08-30T20:11:00Z">
                                <w:r w:rsidRPr="00A5071F"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  <w:lang w:val="en-US"/>
                                    <w:rPrChange w:id="2119" w:author="John Gil" w:date="2022-08-30T20:11:00Z">
                                      <w:rPr>
                                        <w:rFonts w:ascii="Consolas" w:eastAsiaTheme="minorHAnsi" w:hAnsi="Consolas" w:cs="Consolas"/>
                                        <w:color w:val="000000"/>
                                        <w:sz w:val="19"/>
                                        <w:szCs w:val="19"/>
                                      </w:rPr>
                                    </w:rPrChange>
                                  </w:rPr>
                                  <w:t xml:space="preserve">            </w:t>
                                </w:r>
                                <w:proofErr w:type="spellStart"/>
                                <w:r w:rsidRPr="00A5071F"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  <w:lang w:val="en-US"/>
                                    <w:rPrChange w:id="2120" w:author="John Gil" w:date="2022-08-30T20:11:00Z">
                                      <w:rPr>
                                        <w:rFonts w:ascii="Consolas" w:eastAsiaTheme="minorHAnsi" w:hAnsi="Consolas" w:cs="Consolas"/>
                                        <w:color w:val="000000"/>
                                        <w:sz w:val="19"/>
                                        <w:szCs w:val="19"/>
                                      </w:rPr>
                                    </w:rPrChange>
                                  </w:rPr>
                                  <w:t>glm</w:t>
                                </w:r>
                                <w:proofErr w:type="spellEnd"/>
                                <w:r w:rsidRPr="00A5071F"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  <w:lang w:val="en-US"/>
                                    <w:rPrChange w:id="2121" w:author="John Gil" w:date="2022-08-30T20:11:00Z">
                                      <w:rPr>
                                        <w:rFonts w:ascii="Consolas" w:eastAsiaTheme="minorHAnsi" w:hAnsi="Consolas" w:cs="Consolas"/>
                                        <w:color w:val="000000"/>
                                        <w:sz w:val="19"/>
                                        <w:szCs w:val="19"/>
                                      </w:rPr>
                                    </w:rPrChange>
                                  </w:rPr>
                                  <w:t>::</w:t>
                                </w:r>
                                <w:proofErr w:type="spellStart"/>
                                <w:r w:rsidRPr="00A5071F"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  <w:lang w:val="en-US"/>
                                    <w:rPrChange w:id="2122" w:author="John Gil" w:date="2022-08-30T20:11:00Z">
                                      <w:rPr>
                                        <w:rFonts w:ascii="Consolas" w:eastAsiaTheme="minorHAnsi" w:hAnsi="Consolas" w:cs="Consolas"/>
                                        <w:color w:val="000000"/>
                                        <w:sz w:val="19"/>
                                        <w:szCs w:val="19"/>
                                      </w:rPr>
                                    </w:rPrChange>
                                  </w:rPr>
                                  <w:t>value_ptr</w:t>
                                </w:r>
                                <w:proofErr w:type="spellEnd"/>
                                <w:r w:rsidRPr="00A5071F"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  <w:lang w:val="en-US"/>
                                    <w:rPrChange w:id="2123" w:author="John Gil" w:date="2022-08-30T20:11:00Z">
                                      <w:rPr>
                                        <w:rFonts w:ascii="Consolas" w:eastAsiaTheme="minorHAnsi" w:hAnsi="Consolas" w:cs="Consolas"/>
                                        <w:color w:val="000000"/>
                                        <w:sz w:val="19"/>
                                        <w:szCs w:val="19"/>
                                      </w:rPr>
                                    </w:rPrChange>
                                  </w:rPr>
                                  <w:t>(</w:t>
                                </w:r>
                                <w:proofErr w:type="spellStart"/>
                                <w:r w:rsidRPr="00A5071F"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  <w:lang w:val="en-US"/>
                                    <w:rPrChange w:id="2124" w:author="John Gil" w:date="2022-08-30T20:11:00Z">
                                      <w:rPr>
                                        <w:rFonts w:ascii="Consolas" w:eastAsiaTheme="minorHAnsi" w:hAnsi="Consolas" w:cs="Consolas"/>
                                        <w:color w:val="000000"/>
                                        <w:sz w:val="19"/>
                                        <w:szCs w:val="19"/>
                                      </w:rPr>
                                    </w:rPrChange>
                                  </w:rPr>
                                  <w:t>projection_mat</w:t>
                                </w:r>
                                <w:proofErr w:type="spellEnd"/>
                                <w:r w:rsidRPr="00A5071F"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  <w:lang w:val="en-US"/>
                                    <w:rPrChange w:id="2125" w:author="John Gil" w:date="2022-08-30T20:11:00Z">
                                      <w:rPr>
                                        <w:rFonts w:ascii="Consolas" w:eastAsiaTheme="minorHAnsi" w:hAnsi="Consolas" w:cs="Consolas"/>
                                        <w:color w:val="000000"/>
                                        <w:sz w:val="19"/>
                                        <w:szCs w:val="19"/>
                                      </w:rPr>
                                    </w:rPrChange>
                                  </w:rPr>
                                  <w:t>)</w:t>
                                </w:r>
                              </w:ins>
                            </w:p>
                            <w:p w14:paraId="4F67A479" w14:textId="686CB79A" w:rsidR="00A5071F" w:rsidDel="00A5071F" w:rsidRDefault="00A5071F" w:rsidP="00A5071F">
                              <w:pPr>
                                <w:widowControl/>
                                <w:adjustRightInd w:val="0"/>
                                <w:rPr>
                                  <w:del w:id="2126" w:author="John Gil" w:date="2022-08-28T20:03:00Z"/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</w:pPr>
                              <w:ins w:id="2127" w:author="John Gil" w:date="2022-08-30T20:11:00Z">
                                <w:r w:rsidRPr="00A5071F"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  <w:lang w:val="en-US"/>
                                    <w:rPrChange w:id="2128" w:author="John Gil" w:date="2022-08-30T20:11:00Z">
                                      <w:rPr>
                                        <w:rFonts w:ascii="Consolas" w:eastAsiaTheme="minorHAnsi" w:hAnsi="Consolas" w:cs="Consolas"/>
                                        <w:color w:val="000000"/>
                                        <w:sz w:val="19"/>
                                        <w:szCs w:val="19"/>
                                      </w:rPr>
                                    </w:rPrChange>
                                  </w:rPr>
                                  <w:t xml:space="preserve">        </w:t>
                                </w:r>
                                <w:r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</w:rPr>
                                  <w:t>);</w:t>
                                </w:r>
                              </w:ins>
                              <w:del w:id="2129" w:author="John Gil" w:date="2022-08-28T20:03:00Z">
                                <w:r w:rsidRPr="00D56A0B" w:rsidDel="00D56A0B">
                                  <w:rPr>
                                    <w:rFonts w:ascii="Consolas" w:eastAsiaTheme="minorHAnsi" w:hAnsi="Consolas" w:cs="Consolas"/>
                                    <w:color w:val="A31515"/>
                                    <w:sz w:val="19"/>
                                    <w:szCs w:val="19"/>
                                    <w:rPrChange w:id="2130" w:author="John Gil" w:date="2022-08-28T20:03:00Z">
                                      <w:rPr>
                                        <w:rFonts w:ascii="Consolas" w:eastAsiaTheme="minorHAnsi" w:hAnsi="Consolas" w:cs="Consolas"/>
                                        <w:color w:val="A31515"/>
                                        <w:sz w:val="19"/>
                                        <w:szCs w:val="19"/>
                                        <w:lang w:val="en-US"/>
                                      </w:rPr>
                                    </w:rPrChange>
                                  </w:rPr>
                                  <w:delText>...</w:delText>
                                </w:r>
                              </w:del>
                            </w:p>
                            <w:p w14:paraId="2DCC717A" w14:textId="172A29B1" w:rsidR="00A5071F" w:rsidRDefault="00A5071F" w:rsidP="00A5071F">
                              <w:pPr>
                                <w:widowControl/>
                                <w:adjustRightInd w:val="0"/>
                                <w:rPr>
                                  <w:ins w:id="2131" w:author="John Gil" w:date="2022-08-30T20:11:00Z"/>
                                  <w:rFonts w:ascii="Consolas" w:eastAsiaTheme="minorHAnsi" w:hAnsi="Consolas" w:cs="Consolas"/>
                                  <w:color w:val="A31515"/>
                                  <w:sz w:val="19"/>
                                  <w:szCs w:val="19"/>
                                </w:rPr>
                              </w:pPr>
                            </w:p>
                            <w:p w14:paraId="561D85AE" w14:textId="5372376E" w:rsidR="00A5071F" w:rsidDel="00D56A0B" w:rsidRDefault="00A5071F">
                              <w:pPr>
                                <w:widowControl/>
                                <w:adjustRightInd w:val="0"/>
                                <w:rPr>
                                  <w:del w:id="2132" w:author="John Gil" w:date="2022-08-28T20:01:00Z"/>
                                  <w:rFonts w:ascii="Consolas" w:eastAsiaTheme="minorHAnsi" w:hAnsi="Consolas" w:cs="Consolas"/>
                                  <w:color w:val="A31515"/>
                                  <w:sz w:val="19"/>
                                  <w:szCs w:val="19"/>
                                </w:rPr>
                              </w:pPr>
                              <w:ins w:id="2133" w:author="John Gil" w:date="2022-08-30T20:11:00Z">
                                <w:r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  <w:lang w:val="en-US"/>
                                  </w:rPr>
                                  <w:t>...</w:t>
                                </w:r>
                                <w:r w:rsidRPr="000E19E1"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  <w:lang w:val="en-US"/>
                                  </w:rPr>
                                  <w:t xml:space="preserve">  </w:t>
                                </w:r>
                              </w:ins>
                              <w:del w:id="2134" w:author="John Gil" w:date="2022-08-28T20:01:00Z">
                                <w:r w:rsidRPr="00CA778E" w:rsidDel="00D56A0B">
                                  <w:rPr>
                                    <w:rFonts w:ascii="Consolas" w:eastAsiaTheme="minorHAnsi" w:hAnsi="Consolas" w:cs="Consolas"/>
                                    <w:color w:val="A31515"/>
                                    <w:sz w:val="19"/>
                                    <w:szCs w:val="19"/>
                                    <w:lang w:val="en-US"/>
                                  </w:rPr>
                                  <w:delText>layout(location = 2) in vec2 vUV;  //</w:delText>
                                </w:r>
                                <w:r w:rsidDel="00D56A0B">
                                  <w:rPr>
                                    <w:rFonts w:ascii="Consolas" w:eastAsiaTheme="minorHAnsi" w:hAnsi="Consolas" w:cs="Consolas"/>
                                    <w:color w:val="A31515"/>
                                    <w:sz w:val="19"/>
                                    <w:szCs w:val="19"/>
                                  </w:rPr>
                                  <w:delText>Цвет</w:delText>
                                </w:r>
                                <w:r w:rsidRPr="00CA778E" w:rsidDel="00D56A0B">
                                  <w:rPr>
                                    <w:rFonts w:ascii="Consolas" w:eastAsiaTheme="minorHAnsi" w:hAnsi="Consolas" w:cs="Consolas"/>
                                    <w:color w:val="A31515"/>
                                    <w:sz w:val="19"/>
                                    <w:szCs w:val="19"/>
                                    <w:lang w:val="en-US"/>
                                  </w:rPr>
                                  <w:delText xml:space="preserve"> </w:delText>
                                </w:r>
                                <w:r w:rsidDel="00D56A0B">
                                  <w:rPr>
                                    <w:rFonts w:ascii="Consolas" w:eastAsiaTheme="minorHAnsi" w:hAnsi="Consolas" w:cs="Consolas"/>
                                    <w:color w:val="A31515"/>
                                    <w:sz w:val="19"/>
                                    <w:szCs w:val="19"/>
                                  </w:rPr>
                                  <w:delText>вершины</w:delText>
                                </w:r>
                                <w:r w:rsidRPr="00CA778E" w:rsidDel="00D56A0B">
                                  <w:rPr>
                                    <w:rFonts w:ascii="Consolas" w:eastAsiaTheme="minorHAnsi" w:hAnsi="Consolas" w:cs="Consolas"/>
                                    <w:color w:val="A31515"/>
                                    <w:sz w:val="19"/>
                                    <w:szCs w:val="19"/>
                                    <w:lang w:val="en-US"/>
                                  </w:rPr>
                                  <w:delText xml:space="preserve"> </w:delText>
                                </w:r>
                                <w:r w:rsidDel="00D56A0B">
                                  <w:rPr>
                                    <w:rFonts w:ascii="Consolas" w:eastAsiaTheme="minorHAnsi" w:hAnsi="Consolas" w:cs="Consolas"/>
                                    <w:color w:val="A31515"/>
                                    <w:sz w:val="19"/>
                                    <w:szCs w:val="19"/>
                                  </w:rPr>
                                  <w:delText>примитива</w:delText>
                                </w:r>
                              </w:del>
                            </w:p>
                            <w:p w14:paraId="459E483D" w14:textId="77777777" w:rsidR="00A5071F" w:rsidRPr="000A63D4" w:rsidDel="00D56A0B" w:rsidRDefault="00A5071F">
                              <w:pPr>
                                <w:widowControl/>
                                <w:adjustRightInd w:val="0"/>
                                <w:rPr>
                                  <w:del w:id="2135" w:author="John Gil" w:date="2022-08-28T20:01:00Z"/>
                                  <w:rFonts w:ascii="Consolas" w:eastAsiaTheme="minorHAnsi" w:hAnsi="Consolas" w:cs="Consolas"/>
                                  <w:color w:val="A31515"/>
                                  <w:sz w:val="19"/>
                                  <w:szCs w:val="19"/>
                                  <w:rPrChange w:id="2136" w:author="John Gil" w:date="2022-08-28T20:00:00Z">
                                    <w:rPr>
                                      <w:del w:id="2137" w:author="John Gil" w:date="2022-08-28T20:01:00Z"/>
                                      <w:rFonts w:ascii="Consolas" w:eastAsiaTheme="minorHAnsi" w:hAnsi="Consolas" w:cs="Consolas"/>
                                      <w:color w:val="A31515"/>
                                      <w:sz w:val="19"/>
                                      <w:szCs w:val="19"/>
                                      <w:lang w:val="en-US"/>
                                    </w:rPr>
                                  </w:rPrChange>
                                </w:rPr>
                              </w:pPr>
                              <w:del w:id="2138" w:author="John Gil" w:date="2022-08-28T20:01:00Z">
                                <w:r w:rsidRPr="000A63D4" w:rsidDel="00D56A0B">
                                  <w:rPr>
                                    <w:rFonts w:ascii="Consolas" w:eastAsiaTheme="minorHAnsi" w:hAnsi="Consolas" w:cs="Consolas"/>
                                    <w:color w:val="A31515"/>
                                    <w:sz w:val="19"/>
                                    <w:szCs w:val="19"/>
                                    <w:rPrChange w:id="2139" w:author="John Gil" w:date="2022-08-28T20:00:00Z">
                                      <w:rPr>
                                        <w:rFonts w:ascii="Consolas" w:eastAsiaTheme="minorHAnsi" w:hAnsi="Consolas" w:cs="Consolas"/>
                                        <w:color w:val="A31515"/>
                                        <w:sz w:val="19"/>
                                        <w:szCs w:val="19"/>
                                        <w:lang w:val="en-US"/>
                                      </w:rPr>
                                    </w:rPrChange>
                                  </w:rPr>
                                  <w:delText>...</w:delText>
                                </w:r>
                              </w:del>
                            </w:p>
                            <w:p w14:paraId="644638CE" w14:textId="77777777" w:rsidR="00A5071F" w:rsidDel="00D56A0B" w:rsidRDefault="00A5071F">
                              <w:pPr>
                                <w:widowControl/>
                                <w:adjustRightInd w:val="0"/>
                                <w:rPr>
                                  <w:del w:id="2140" w:author="John Gil" w:date="2022-08-28T20:01:00Z"/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</w:pPr>
                              <w:del w:id="2141" w:author="John Gil" w:date="2022-08-28T20:01:00Z">
                                <w:r w:rsidRPr="000A63D4" w:rsidDel="00D56A0B">
                                  <w:rPr>
                                    <w:rFonts w:ascii="Consolas" w:eastAsiaTheme="minorHAnsi" w:hAnsi="Consolas" w:cs="Consolas"/>
                                    <w:color w:val="A31515"/>
                                    <w:sz w:val="19"/>
                                    <w:szCs w:val="19"/>
                                    <w:rPrChange w:id="2142" w:author="John Gil" w:date="2022-08-28T20:00:00Z">
                                      <w:rPr>
                                        <w:rFonts w:ascii="Consolas" w:eastAsiaTheme="minorHAnsi" w:hAnsi="Consolas" w:cs="Consolas"/>
                                        <w:color w:val="A31515"/>
                                        <w:sz w:val="19"/>
                                        <w:szCs w:val="19"/>
                                        <w:lang w:val="en-US"/>
                                      </w:rPr>
                                    </w:rPrChange>
                                  </w:rPr>
                                  <w:delText xml:space="preserve">    </w:delText>
                                </w:r>
                                <w:r w:rsidDel="00D56A0B">
                                  <w:rPr>
                                    <w:rFonts w:ascii="Consolas" w:eastAsiaTheme="minorHAnsi" w:hAnsi="Consolas" w:cs="Consolas"/>
                                    <w:color w:val="A31515"/>
                                    <w:sz w:val="19"/>
                                    <w:szCs w:val="19"/>
                                  </w:rPr>
                                  <w:delText>//Выходные данные вершинного шейдера</w:delText>
                                </w:r>
                              </w:del>
                            </w:p>
                            <w:p w14:paraId="74FE1F35" w14:textId="77777777" w:rsidR="00A5071F" w:rsidDel="00D56A0B" w:rsidRDefault="00A5071F">
                              <w:pPr>
                                <w:widowControl/>
                                <w:adjustRightInd w:val="0"/>
                                <w:rPr>
                                  <w:del w:id="2143" w:author="John Gil" w:date="2022-08-28T20:01:00Z"/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</w:pPr>
                              <w:del w:id="2144" w:author="John Gil" w:date="2022-08-28T20:01:00Z">
                                <w:r w:rsidDel="00D56A0B">
                                  <w:rPr>
                                    <w:rFonts w:ascii="Consolas" w:eastAsiaTheme="minorHAnsi" w:hAnsi="Consolas" w:cs="Consolas"/>
                                    <w:color w:val="A31515"/>
                                    <w:sz w:val="19"/>
                                    <w:szCs w:val="19"/>
                                  </w:rPr>
                                  <w:delText xml:space="preserve">    out VS_OUT{</w:delText>
                                </w:r>
                              </w:del>
                            </w:p>
                            <w:p w14:paraId="5400356E" w14:textId="77777777" w:rsidR="00A5071F" w:rsidRPr="00CA778E" w:rsidDel="00D56A0B" w:rsidRDefault="00A5071F">
                              <w:pPr>
                                <w:widowControl/>
                                <w:adjustRightInd w:val="0"/>
                                <w:rPr>
                                  <w:del w:id="2145" w:author="John Gil" w:date="2022-08-28T20:01:00Z"/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  <w:lang w:val="en-US"/>
                                </w:rPr>
                              </w:pPr>
                              <w:del w:id="2146" w:author="John Gil" w:date="2022-08-28T20:01:00Z">
                                <w:r w:rsidDel="00D56A0B">
                                  <w:rPr>
                                    <w:rFonts w:ascii="Consolas" w:eastAsiaTheme="minorHAnsi" w:hAnsi="Consolas" w:cs="Consolas"/>
                                    <w:color w:val="A31515"/>
                                    <w:sz w:val="19"/>
                                    <w:szCs w:val="19"/>
                                  </w:rPr>
                                  <w:delText xml:space="preserve">        </w:delText>
                                </w:r>
                                <w:r w:rsidRPr="00CA778E" w:rsidDel="00D56A0B">
                                  <w:rPr>
                                    <w:rFonts w:ascii="Consolas" w:eastAsiaTheme="minorHAnsi" w:hAnsi="Consolas" w:cs="Consolas"/>
                                    <w:color w:val="A31515"/>
                                    <w:sz w:val="19"/>
                                    <w:szCs w:val="19"/>
                                    <w:lang w:val="en-US"/>
                                  </w:rPr>
                                  <w:delText>vec3 outColor;</w:delText>
                                </w:r>
                              </w:del>
                            </w:p>
                            <w:p w14:paraId="270E9C7F" w14:textId="77777777" w:rsidR="00A5071F" w:rsidRPr="00CA778E" w:rsidDel="00D56A0B" w:rsidRDefault="00A5071F">
                              <w:pPr>
                                <w:widowControl/>
                                <w:adjustRightInd w:val="0"/>
                                <w:rPr>
                                  <w:del w:id="2147" w:author="John Gil" w:date="2022-08-28T20:01:00Z"/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  <w:lang w:val="en-US"/>
                                </w:rPr>
                              </w:pPr>
                              <w:del w:id="2148" w:author="John Gil" w:date="2022-08-28T20:01:00Z">
                                <w:r w:rsidRPr="00CA778E" w:rsidDel="00D56A0B">
                                  <w:rPr>
                                    <w:rFonts w:ascii="Consolas" w:eastAsiaTheme="minorHAnsi" w:hAnsi="Consolas" w:cs="Consolas"/>
                                    <w:color w:val="A31515"/>
                                    <w:sz w:val="19"/>
                                    <w:szCs w:val="19"/>
                                    <w:lang w:val="en-US"/>
                                  </w:rPr>
                                  <w:delText xml:space="preserve">        vec2 outUV;</w:delText>
                                </w:r>
                              </w:del>
                            </w:p>
                            <w:p w14:paraId="76967E50" w14:textId="77777777" w:rsidR="00A5071F" w:rsidRPr="00CA778E" w:rsidDel="00D56A0B" w:rsidRDefault="00A5071F">
                              <w:pPr>
                                <w:widowControl/>
                                <w:adjustRightInd w:val="0"/>
                                <w:rPr>
                                  <w:del w:id="2149" w:author="John Gil" w:date="2022-08-28T20:01:00Z"/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  <w:lang w:val="en-US"/>
                                </w:rPr>
                              </w:pPr>
                              <w:del w:id="2150" w:author="John Gil" w:date="2022-08-28T20:01:00Z">
                                <w:r w:rsidRPr="00CA778E" w:rsidDel="00D56A0B">
                                  <w:rPr>
                                    <w:rFonts w:ascii="Consolas" w:eastAsiaTheme="minorHAnsi" w:hAnsi="Consolas" w:cs="Consolas"/>
                                    <w:color w:val="A31515"/>
                                    <w:sz w:val="19"/>
                                    <w:szCs w:val="19"/>
                                    <w:lang w:val="en-US"/>
                                  </w:rPr>
                                  <w:delText xml:space="preserve">    }vs_out;</w:delText>
                                </w:r>
                              </w:del>
                            </w:p>
                            <w:p w14:paraId="0678BC86" w14:textId="77777777" w:rsidR="00A5071F" w:rsidRPr="00CA778E" w:rsidDel="00D56A0B" w:rsidRDefault="00A5071F">
                              <w:pPr>
                                <w:widowControl/>
                                <w:adjustRightInd w:val="0"/>
                                <w:rPr>
                                  <w:del w:id="2151" w:author="John Gil" w:date="2022-08-28T20:01:00Z"/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  <w:lang w:val="en-US"/>
                                </w:rPr>
                              </w:pPr>
                            </w:p>
                            <w:p w14:paraId="60E52516" w14:textId="77777777" w:rsidR="00A5071F" w:rsidRPr="00CA778E" w:rsidDel="00D56A0B" w:rsidRDefault="00A5071F">
                              <w:pPr>
                                <w:widowControl/>
                                <w:adjustRightInd w:val="0"/>
                                <w:rPr>
                                  <w:del w:id="2152" w:author="John Gil" w:date="2022-08-28T20:01:00Z"/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  <w:lang w:val="en-US"/>
                                </w:rPr>
                              </w:pPr>
                              <w:del w:id="2153" w:author="John Gil" w:date="2022-08-28T20:01:00Z">
                                <w:r w:rsidRPr="00CA778E" w:rsidDel="00D56A0B">
                                  <w:rPr>
                                    <w:rFonts w:ascii="Consolas" w:eastAsiaTheme="minorHAnsi" w:hAnsi="Consolas" w:cs="Consolas"/>
                                    <w:color w:val="A31515"/>
                                    <w:sz w:val="19"/>
                                    <w:szCs w:val="19"/>
                                    <w:lang w:val="en-US"/>
                                  </w:rPr>
                                  <w:delText xml:space="preserve">    void main() { </w:delText>
                                </w:r>
                              </w:del>
                            </w:p>
                            <w:p w14:paraId="51CCB6FA" w14:textId="77777777" w:rsidR="00A5071F" w:rsidRPr="00CA778E" w:rsidDel="00D56A0B" w:rsidRDefault="00A5071F">
                              <w:pPr>
                                <w:widowControl/>
                                <w:adjustRightInd w:val="0"/>
                                <w:rPr>
                                  <w:del w:id="2154" w:author="John Gil" w:date="2022-08-28T20:01:00Z"/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  <w:lang w:val="en-US"/>
                                </w:rPr>
                              </w:pPr>
                              <w:del w:id="2155" w:author="John Gil" w:date="2022-08-28T20:01:00Z">
                                <w:r w:rsidRPr="00CA778E" w:rsidDel="00D56A0B">
                                  <w:rPr>
                                    <w:rFonts w:ascii="Consolas" w:eastAsiaTheme="minorHAnsi" w:hAnsi="Consolas" w:cs="Consolas"/>
                                    <w:color w:val="A31515"/>
                                    <w:sz w:val="19"/>
                                    <w:szCs w:val="19"/>
                                    <w:lang w:val="en-US"/>
                                  </w:rPr>
                                  <w:delText xml:space="preserve">       vs_out.outColor = vColor;</w:delText>
                                </w:r>
                              </w:del>
                            </w:p>
                            <w:p w14:paraId="35946392" w14:textId="77777777" w:rsidR="00A5071F" w:rsidDel="00D56A0B" w:rsidRDefault="00A5071F">
                              <w:pPr>
                                <w:widowControl/>
                                <w:adjustRightInd w:val="0"/>
                                <w:rPr>
                                  <w:del w:id="2156" w:author="John Gil" w:date="2022-08-28T20:01:00Z"/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  <w:lang w:val="en-US"/>
                                </w:rPr>
                              </w:pPr>
                              <w:del w:id="2157" w:author="John Gil" w:date="2022-08-28T20:01:00Z">
                                <w:r w:rsidRPr="00CA778E" w:rsidDel="00D56A0B">
                                  <w:rPr>
                                    <w:rFonts w:ascii="Consolas" w:eastAsiaTheme="minorHAnsi" w:hAnsi="Consolas" w:cs="Consolas"/>
                                    <w:color w:val="A31515"/>
                                    <w:sz w:val="19"/>
                                    <w:szCs w:val="19"/>
                                    <w:lang w:val="en-US"/>
                                  </w:rPr>
                                  <w:delText xml:space="preserve">       </w:delText>
                                </w:r>
                                <w:r w:rsidDel="00D56A0B">
                                  <w:rPr>
                                    <w:rFonts w:ascii="Consolas" w:eastAsiaTheme="minorHAnsi" w:hAnsi="Consolas" w:cs="Consolas"/>
                                    <w:color w:val="A31515"/>
                                    <w:sz w:val="19"/>
                                    <w:szCs w:val="19"/>
                                  </w:rPr>
                                  <w:delText>vs_out.outUV    = vUV;</w:delText>
                                </w:r>
                              </w:del>
                            </w:p>
                            <w:p w14:paraId="18BCAE36" w14:textId="77777777" w:rsidR="00A5071F" w:rsidRPr="00F225B3" w:rsidDel="00D56A0B" w:rsidRDefault="00A5071F">
                              <w:pPr>
                                <w:widowControl/>
                                <w:adjustRightInd w:val="0"/>
                                <w:rPr>
                                  <w:del w:id="2158" w:author="John Gil" w:date="2022-08-28T20:03:00Z"/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  <w:lang w:val="en-US"/>
                                </w:rPr>
                              </w:pPr>
                              <w:del w:id="2159" w:author="John Gil" w:date="2022-08-28T20:03:00Z">
                                <w:r w:rsidDel="00D56A0B"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  <w:lang w:val="en-US"/>
                                  </w:rPr>
                                  <w:delText>...</w:delText>
                                </w:r>
                              </w:del>
                            </w:p>
                            <w:p w14:paraId="1973FCC0" w14:textId="77777777" w:rsidR="00A5071F" w:rsidRDefault="00A5071F">
                              <w:pPr>
                                <w:widowControl/>
                                <w:adjustRightInd w:val="0"/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a:graphicData>
                  </a:graphic>
                </wp:inline>
              </w:drawing>
            </mc:Choice>
            <mc:Fallback>
              <w:pict>
                <v:shape w14:anchorId="3DC9D54F" id="_x0000_s1033" type="#_x0000_t202" style="width:467.75pt;height:358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" fillcolor="white [3201]" strokecolor="#4472c4 [3204]" strokeweight="1pt">
                  <v:shadow on="t" color="black" opacity="26214f" origin="-.5,-.5" offset=".74836mm,.74836mm"/>
                  <v:textbox>
                    <w:txbxContent>
                      <w:p w14:paraId="366B90E2" w14:textId="3293B94C" w:rsidR="00A5071F" w:rsidRDefault="00A5071F" w:rsidP="00A5071F">
                        <w:pPr>
                          <w:widowControl/>
                          <w:adjustRightInd w:val="0"/>
                          <w:rPr>
                            <w:ins w:id="3084" w:author="John Gil" w:date="2022-08-30T20:11:00Z"/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  <w:lang w:val="en-US"/>
                          </w:rPr>
                        </w:pPr>
                        <w:ins w:id="3085" w:author="John Gil" w:date="2022-08-30T20:11:00Z">
                          <w:r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  <w:lang w:val="en-US"/>
                            </w:rPr>
                            <w:t>...</w:t>
                          </w:r>
                          <w:r w:rsidRPr="00A5071F"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  <w:lang w:val="en-US"/>
                              <w:rPrChange w:id="3086" w:author="John Gil" w:date="2022-08-30T20:11:00Z"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</w:rPrChange>
                            </w:rPr>
                            <w:t xml:space="preserve">  </w:t>
                          </w:r>
                        </w:ins>
                      </w:p>
                      <w:p w14:paraId="5D3B7530" w14:textId="5185B1CC" w:rsidR="00A5071F" w:rsidRPr="00A5071F" w:rsidRDefault="00A5071F" w:rsidP="00A5071F">
                        <w:pPr>
                          <w:widowControl/>
                          <w:adjustRightInd w:val="0"/>
                          <w:rPr>
                            <w:ins w:id="3087" w:author="John Gil" w:date="2022-08-30T20:11:00Z"/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  <w:lang w:val="en-US"/>
                            <w:rPrChange w:id="3088" w:author="John Gil" w:date="2022-08-30T20:11:00Z">
                              <w:rPr>
                                <w:ins w:id="3089" w:author="John Gil" w:date="2022-08-30T20:11:00Z"/>
                                <w:rFonts w:ascii="Consolas" w:eastAsiaTheme="minorHAnsi" w:hAnsi="Consolas" w:cs="Consolas"/>
                                <w:color w:val="000000"/>
                                <w:sz w:val="19"/>
                                <w:szCs w:val="19"/>
                              </w:rPr>
                            </w:rPrChange>
                          </w:rPr>
                        </w:pPr>
                        <w:ins w:id="3090" w:author="John Gil" w:date="2022-08-30T20:11:00Z">
                          <w:r>
                            <w:rPr>
                              <w:rFonts w:ascii="Consolas" w:eastAsiaTheme="minorHAnsi" w:hAnsi="Consolas" w:cs="Consolas"/>
                              <w:color w:val="008000"/>
                              <w:sz w:val="19"/>
                              <w:szCs w:val="19"/>
                              <w:lang w:val="en-US"/>
                            </w:rPr>
                            <w:t xml:space="preserve">    </w:t>
                          </w:r>
                          <w:r w:rsidRPr="00A5071F">
                            <w:rPr>
                              <w:rFonts w:ascii="Consolas" w:eastAsiaTheme="minorHAnsi" w:hAnsi="Consolas" w:cs="Consolas"/>
                              <w:color w:val="008000"/>
                              <w:sz w:val="19"/>
                              <w:szCs w:val="19"/>
                              <w:lang w:val="en-US"/>
                              <w:rPrChange w:id="3091" w:author="John Gil" w:date="2022-08-30T20:11:00Z">
                                <w:rPr>
                                  <w:rFonts w:ascii="Consolas" w:eastAsiaTheme="minorHAnsi" w:hAnsi="Consolas" w:cs="Consolas"/>
                                  <w:color w:val="008000"/>
                                  <w:sz w:val="19"/>
                                  <w:szCs w:val="19"/>
                                </w:rPr>
                              </w:rPrChange>
                            </w:rPr>
                            <w:t>//</w:t>
                          </w:r>
                          <w:r>
                            <w:rPr>
                              <w:rFonts w:ascii="Consolas" w:eastAsiaTheme="minorHAnsi" w:hAnsi="Consolas" w:cs="Consolas"/>
                              <w:color w:val="008000"/>
                              <w:sz w:val="19"/>
                              <w:szCs w:val="19"/>
                            </w:rPr>
                            <w:t>Матрица</w:t>
                          </w:r>
                          <w:r w:rsidRPr="00A5071F">
                            <w:rPr>
                              <w:rFonts w:ascii="Consolas" w:eastAsiaTheme="minorHAnsi" w:hAnsi="Consolas" w:cs="Consolas"/>
                              <w:color w:val="008000"/>
                              <w:sz w:val="19"/>
                              <w:szCs w:val="19"/>
                              <w:lang w:val="en-US"/>
                              <w:rPrChange w:id="3092" w:author="John Gil" w:date="2022-08-30T20:11:00Z">
                                <w:rPr>
                                  <w:rFonts w:ascii="Consolas" w:eastAsiaTheme="minorHAnsi" w:hAnsi="Consolas" w:cs="Consolas"/>
                                  <w:color w:val="008000"/>
                                  <w:sz w:val="19"/>
                                  <w:szCs w:val="19"/>
                                </w:rPr>
                              </w:rPrChange>
                            </w:rPr>
                            <w:t xml:space="preserve"> </w:t>
                          </w:r>
                          <w:r>
                            <w:rPr>
                              <w:rFonts w:ascii="Consolas" w:eastAsiaTheme="minorHAnsi" w:hAnsi="Consolas" w:cs="Consolas"/>
                              <w:color w:val="008000"/>
                              <w:sz w:val="19"/>
                              <w:szCs w:val="19"/>
                            </w:rPr>
                            <w:t>переноса</w:t>
                          </w:r>
                        </w:ins>
                      </w:p>
                      <w:p w14:paraId="4D0B951E" w14:textId="77777777" w:rsidR="00A5071F" w:rsidRPr="00A5071F" w:rsidRDefault="00A5071F" w:rsidP="00A5071F">
                        <w:pPr>
                          <w:widowControl/>
                          <w:adjustRightInd w:val="0"/>
                          <w:rPr>
                            <w:ins w:id="3093" w:author="John Gil" w:date="2022-08-30T20:11:00Z"/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  <w:lang w:val="en-US"/>
                            <w:rPrChange w:id="3094" w:author="John Gil" w:date="2022-08-30T20:11:00Z">
                              <w:rPr>
                                <w:ins w:id="3095" w:author="John Gil" w:date="2022-08-30T20:11:00Z"/>
                                <w:rFonts w:ascii="Consolas" w:eastAsiaTheme="minorHAnsi" w:hAnsi="Consolas" w:cs="Consolas"/>
                                <w:color w:val="000000"/>
                                <w:sz w:val="19"/>
                                <w:szCs w:val="19"/>
                              </w:rPr>
                            </w:rPrChange>
                          </w:rPr>
                        </w:pPr>
                        <w:ins w:id="3096" w:author="John Gil" w:date="2022-08-30T20:11:00Z">
                          <w:r w:rsidRPr="00A5071F"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  <w:lang w:val="en-US"/>
                              <w:rPrChange w:id="3097" w:author="John Gil" w:date="2022-08-30T20:11:00Z"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</w:rPrChange>
                            </w:rPr>
                            <w:t xml:space="preserve">    </w:t>
                          </w:r>
                          <w:proofErr w:type="spellStart"/>
                          <w:r w:rsidRPr="00A5071F"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  <w:lang w:val="en-US"/>
                              <w:rPrChange w:id="3098" w:author="John Gil" w:date="2022-08-30T20:11:00Z"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</w:rPrChange>
                            </w:rPr>
                            <w:t>glm</w:t>
                          </w:r>
                          <w:proofErr w:type="spellEnd"/>
                          <w:r w:rsidRPr="00A5071F"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  <w:lang w:val="en-US"/>
                              <w:rPrChange w:id="3099" w:author="John Gil" w:date="2022-08-30T20:11:00Z"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</w:rPrChange>
                            </w:rPr>
                            <w:t>::</w:t>
                          </w:r>
                          <w:r w:rsidRPr="00A5071F">
                            <w:rPr>
                              <w:rFonts w:ascii="Consolas" w:eastAsiaTheme="minorHAnsi" w:hAnsi="Consolas" w:cs="Consolas"/>
                              <w:color w:val="2B91AF"/>
                              <w:sz w:val="19"/>
                              <w:szCs w:val="19"/>
                              <w:lang w:val="en-US"/>
                              <w:rPrChange w:id="3100" w:author="John Gil" w:date="2022-08-30T20:11:00Z">
                                <w:rPr>
                                  <w:rFonts w:ascii="Consolas" w:eastAsiaTheme="minorHAnsi" w:hAnsi="Consolas" w:cs="Consolas"/>
                                  <w:color w:val="2B91AF"/>
                                  <w:sz w:val="19"/>
                                  <w:szCs w:val="19"/>
                                </w:rPr>
                              </w:rPrChange>
                            </w:rPr>
                            <w:t>mat4</w:t>
                          </w:r>
                          <w:r w:rsidRPr="00A5071F"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  <w:lang w:val="en-US"/>
                              <w:rPrChange w:id="3101" w:author="John Gil" w:date="2022-08-30T20:11:00Z"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</w:rPrChange>
                            </w:rPr>
                            <w:t xml:space="preserve"> </w:t>
                          </w:r>
                          <w:proofErr w:type="spellStart"/>
                          <w:r w:rsidRPr="00A5071F"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  <w:lang w:val="en-US"/>
                              <w:rPrChange w:id="3102" w:author="John Gil" w:date="2022-08-30T20:11:00Z"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</w:rPrChange>
                            </w:rPr>
                            <w:t>translationMat</w:t>
                          </w:r>
                          <w:proofErr w:type="spellEnd"/>
                          <w:r w:rsidRPr="00A5071F"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  <w:lang w:val="en-US"/>
                              <w:rPrChange w:id="3103" w:author="John Gil" w:date="2022-08-30T20:11:00Z"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</w:rPrChange>
                            </w:rPr>
                            <w:t xml:space="preserve"> = </w:t>
                          </w:r>
                          <w:proofErr w:type="spellStart"/>
                          <w:r w:rsidRPr="00A5071F"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  <w:lang w:val="en-US"/>
                              <w:rPrChange w:id="3104" w:author="John Gil" w:date="2022-08-30T20:11:00Z"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</w:rPrChange>
                            </w:rPr>
                            <w:t>glm</w:t>
                          </w:r>
                          <w:proofErr w:type="spellEnd"/>
                          <w:r w:rsidRPr="00A5071F"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  <w:lang w:val="en-US"/>
                              <w:rPrChange w:id="3105" w:author="John Gil" w:date="2022-08-30T20:11:00Z"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</w:rPrChange>
                            </w:rPr>
                            <w:t>::translate(</w:t>
                          </w:r>
                          <w:proofErr w:type="spellStart"/>
                          <w:r w:rsidRPr="00A5071F"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  <w:lang w:val="en-US"/>
                              <w:rPrChange w:id="3106" w:author="John Gil" w:date="2022-08-30T20:11:00Z"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</w:rPrChange>
                            </w:rPr>
                            <w:t>glm</w:t>
                          </w:r>
                          <w:proofErr w:type="spellEnd"/>
                          <w:r w:rsidRPr="00A5071F"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  <w:lang w:val="en-US"/>
                              <w:rPrChange w:id="3107" w:author="John Gil" w:date="2022-08-30T20:11:00Z"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</w:rPrChange>
                            </w:rPr>
                            <w:t>::</w:t>
                          </w:r>
                          <w:r w:rsidRPr="00A5071F">
                            <w:rPr>
                              <w:rFonts w:ascii="Consolas" w:eastAsiaTheme="minorHAnsi" w:hAnsi="Consolas" w:cs="Consolas"/>
                              <w:color w:val="2B91AF"/>
                              <w:sz w:val="19"/>
                              <w:szCs w:val="19"/>
                              <w:lang w:val="en-US"/>
                              <w:rPrChange w:id="3108" w:author="John Gil" w:date="2022-08-30T20:11:00Z">
                                <w:rPr>
                                  <w:rFonts w:ascii="Consolas" w:eastAsiaTheme="minorHAnsi" w:hAnsi="Consolas" w:cs="Consolas"/>
                                  <w:color w:val="2B91AF"/>
                                  <w:sz w:val="19"/>
                                  <w:szCs w:val="19"/>
                                </w:rPr>
                              </w:rPrChange>
                            </w:rPr>
                            <w:t>mat4</w:t>
                          </w:r>
                          <w:r w:rsidRPr="00A5071F"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  <w:lang w:val="en-US"/>
                              <w:rPrChange w:id="3109" w:author="John Gil" w:date="2022-08-30T20:11:00Z"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</w:rPrChange>
                            </w:rPr>
                            <w:t xml:space="preserve">(1.0f), </w:t>
                          </w:r>
                          <w:proofErr w:type="spellStart"/>
                          <w:r w:rsidRPr="00A5071F"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  <w:lang w:val="en-US"/>
                              <w:rPrChange w:id="3110" w:author="John Gil" w:date="2022-08-30T20:11:00Z"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</w:rPrChange>
                            </w:rPr>
                            <w:t>glm</w:t>
                          </w:r>
                          <w:proofErr w:type="spellEnd"/>
                          <w:r w:rsidRPr="00A5071F"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  <w:lang w:val="en-US"/>
                              <w:rPrChange w:id="3111" w:author="John Gil" w:date="2022-08-30T20:11:00Z"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</w:rPrChange>
                            </w:rPr>
                            <w:t>::</w:t>
                          </w:r>
                          <w:r w:rsidRPr="00A5071F">
                            <w:rPr>
                              <w:rFonts w:ascii="Consolas" w:eastAsiaTheme="minorHAnsi" w:hAnsi="Consolas" w:cs="Consolas"/>
                              <w:color w:val="2B91AF"/>
                              <w:sz w:val="19"/>
                              <w:szCs w:val="19"/>
                              <w:lang w:val="en-US"/>
                              <w:rPrChange w:id="3112" w:author="John Gil" w:date="2022-08-30T20:11:00Z">
                                <w:rPr>
                                  <w:rFonts w:ascii="Consolas" w:eastAsiaTheme="minorHAnsi" w:hAnsi="Consolas" w:cs="Consolas"/>
                                  <w:color w:val="2B91AF"/>
                                  <w:sz w:val="19"/>
                                  <w:szCs w:val="19"/>
                                </w:rPr>
                              </w:rPrChange>
                            </w:rPr>
                            <w:t>vec3</w:t>
                          </w:r>
                          <w:r w:rsidRPr="00A5071F"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  <w:lang w:val="en-US"/>
                              <w:rPrChange w:id="3113" w:author="John Gil" w:date="2022-08-30T20:11:00Z"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</w:rPrChange>
                            </w:rPr>
                            <w:t>(400, 300, 0));</w:t>
                          </w:r>
                        </w:ins>
                      </w:p>
                      <w:p w14:paraId="50648234" w14:textId="77777777" w:rsidR="00A5071F" w:rsidRPr="00A5071F" w:rsidRDefault="00A5071F" w:rsidP="00A5071F">
                        <w:pPr>
                          <w:widowControl/>
                          <w:adjustRightInd w:val="0"/>
                          <w:rPr>
                            <w:ins w:id="3114" w:author="John Gil" w:date="2022-08-30T20:11:00Z"/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  <w:lang w:val="en-US"/>
                            <w:rPrChange w:id="3115" w:author="John Gil" w:date="2022-08-30T20:11:00Z">
                              <w:rPr>
                                <w:ins w:id="3116" w:author="John Gil" w:date="2022-08-30T20:11:00Z"/>
                                <w:rFonts w:ascii="Consolas" w:eastAsiaTheme="minorHAnsi" w:hAnsi="Consolas" w:cs="Consolas"/>
                                <w:color w:val="000000"/>
                                <w:sz w:val="19"/>
                                <w:szCs w:val="19"/>
                              </w:rPr>
                            </w:rPrChange>
                          </w:rPr>
                        </w:pPr>
                        <w:ins w:id="3117" w:author="John Gil" w:date="2022-08-30T20:11:00Z">
                          <w:r w:rsidRPr="00A5071F"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  <w:lang w:val="en-US"/>
                              <w:rPrChange w:id="3118" w:author="John Gil" w:date="2022-08-30T20:11:00Z"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</w:rPrChange>
                            </w:rPr>
                            <w:t xml:space="preserve">    </w:t>
                          </w:r>
                          <w:r w:rsidRPr="00A5071F">
                            <w:rPr>
                              <w:rFonts w:ascii="Consolas" w:eastAsiaTheme="minorHAnsi" w:hAnsi="Consolas" w:cs="Consolas"/>
                              <w:color w:val="008000"/>
                              <w:sz w:val="19"/>
                              <w:szCs w:val="19"/>
                              <w:lang w:val="en-US"/>
                              <w:rPrChange w:id="3119" w:author="John Gil" w:date="2022-08-30T20:11:00Z">
                                <w:rPr>
                                  <w:rFonts w:ascii="Consolas" w:eastAsiaTheme="minorHAnsi" w:hAnsi="Consolas" w:cs="Consolas"/>
                                  <w:color w:val="008000"/>
                                  <w:sz w:val="19"/>
                                  <w:szCs w:val="19"/>
                                </w:rPr>
                              </w:rPrChange>
                            </w:rPr>
                            <w:t>//</w:t>
                          </w:r>
                          <w:r>
                            <w:rPr>
                              <w:rFonts w:ascii="Consolas" w:eastAsiaTheme="minorHAnsi" w:hAnsi="Consolas" w:cs="Consolas"/>
                              <w:color w:val="008000"/>
                              <w:sz w:val="19"/>
                              <w:szCs w:val="19"/>
                            </w:rPr>
                            <w:t>Матрица</w:t>
                          </w:r>
                          <w:r w:rsidRPr="00A5071F">
                            <w:rPr>
                              <w:rFonts w:ascii="Consolas" w:eastAsiaTheme="minorHAnsi" w:hAnsi="Consolas" w:cs="Consolas"/>
                              <w:color w:val="008000"/>
                              <w:sz w:val="19"/>
                              <w:szCs w:val="19"/>
                              <w:lang w:val="en-US"/>
                              <w:rPrChange w:id="3120" w:author="John Gil" w:date="2022-08-30T20:11:00Z">
                                <w:rPr>
                                  <w:rFonts w:ascii="Consolas" w:eastAsiaTheme="minorHAnsi" w:hAnsi="Consolas" w:cs="Consolas"/>
                                  <w:color w:val="008000"/>
                                  <w:sz w:val="19"/>
                                  <w:szCs w:val="19"/>
                                </w:rPr>
                              </w:rPrChange>
                            </w:rPr>
                            <w:t xml:space="preserve"> </w:t>
                          </w:r>
                          <w:r>
                            <w:rPr>
                              <w:rFonts w:ascii="Consolas" w:eastAsiaTheme="minorHAnsi" w:hAnsi="Consolas" w:cs="Consolas"/>
                              <w:color w:val="008000"/>
                              <w:sz w:val="19"/>
                              <w:szCs w:val="19"/>
                            </w:rPr>
                            <w:t>масштабирования</w:t>
                          </w:r>
                        </w:ins>
                      </w:p>
                      <w:p w14:paraId="3AE3EAB8" w14:textId="77777777" w:rsidR="00A5071F" w:rsidRPr="00A5071F" w:rsidRDefault="00A5071F" w:rsidP="00A5071F">
                        <w:pPr>
                          <w:widowControl/>
                          <w:adjustRightInd w:val="0"/>
                          <w:rPr>
                            <w:ins w:id="3121" w:author="John Gil" w:date="2022-08-30T20:11:00Z"/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  <w:lang w:val="en-US"/>
                            <w:rPrChange w:id="3122" w:author="John Gil" w:date="2022-08-30T20:11:00Z">
                              <w:rPr>
                                <w:ins w:id="3123" w:author="John Gil" w:date="2022-08-30T20:11:00Z"/>
                                <w:rFonts w:ascii="Consolas" w:eastAsiaTheme="minorHAnsi" w:hAnsi="Consolas" w:cs="Consolas"/>
                                <w:color w:val="000000"/>
                                <w:sz w:val="19"/>
                                <w:szCs w:val="19"/>
                              </w:rPr>
                            </w:rPrChange>
                          </w:rPr>
                        </w:pPr>
                        <w:ins w:id="3124" w:author="John Gil" w:date="2022-08-30T20:11:00Z">
                          <w:r w:rsidRPr="00A5071F"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  <w:lang w:val="en-US"/>
                              <w:rPrChange w:id="3125" w:author="John Gil" w:date="2022-08-30T20:11:00Z"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</w:rPrChange>
                            </w:rPr>
                            <w:t xml:space="preserve">    </w:t>
                          </w:r>
                          <w:proofErr w:type="spellStart"/>
                          <w:r w:rsidRPr="00A5071F"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  <w:lang w:val="en-US"/>
                              <w:rPrChange w:id="3126" w:author="John Gil" w:date="2022-08-30T20:11:00Z"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</w:rPrChange>
                            </w:rPr>
                            <w:t>glm</w:t>
                          </w:r>
                          <w:proofErr w:type="spellEnd"/>
                          <w:r w:rsidRPr="00A5071F"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  <w:lang w:val="en-US"/>
                              <w:rPrChange w:id="3127" w:author="John Gil" w:date="2022-08-30T20:11:00Z"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</w:rPrChange>
                            </w:rPr>
                            <w:t>::</w:t>
                          </w:r>
                          <w:r w:rsidRPr="00A5071F">
                            <w:rPr>
                              <w:rFonts w:ascii="Consolas" w:eastAsiaTheme="minorHAnsi" w:hAnsi="Consolas" w:cs="Consolas"/>
                              <w:color w:val="2B91AF"/>
                              <w:sz w:val="19"/>
                              <w:szCs w:val="19"/>
                              <w:lang w:val="en-US"/>
                              <w:rPrChange w:id="3128" w:author="John Gil" w:date="2022-08-30T20:11:00Z">
                                <w:rPr>
                                  <w:rFonts w:ascii="Consolas" w:eastAsiaTheme="minorHAnsi" w:hAnsi="Consolas" w:cs="Consolas"/>
                                  <w:color w:val="2B91AF"/>
                                  <w:sz w:val="19"/>
                                  <w:szCs w:val="19"/>
                                </w:rPr>
                              </w:rPrChange>
                            </w:rPr>
                            <w:t>mat4</w:t>
                          </w:r>
                          <w:r w:rsidRPr="00A5071F"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  <w:lang w:val="en-US"/>
                              <w:rPrChange w:id="3129" w:author="John Gil" w:date="2022-08-30T20:11:00Z"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</w:rPrChange>
                            </w:rPr>
                            <w:t xml:space="preserve"> </w:t>
                          </w:r>
                          <w:proofErr w:type="spellStart"/>
                          <w:r w:rsidRPr="00A5071F"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  <w:lang w:val="en-US"/>
                              <w:rPrChange w:id="3130" w:author="John Gil" w:date="2022-08-30T20:11:00Z"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</w:rPrChange>
                            </w:rPr>
                            <w:t>scaleMat</w:t>
                          </w:r>
                          <w:proofErr w:type="spellEnd"/>
                          <w:r w:rsidRPr="00A5071F"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  <w:lang w:val="en-US"/>
                              <w:rPrChange w:id="3131" w:author="John Gil" w:date="2022-08-30T20:11:00Z"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</w:rPrChange>
                            </w:rPr>
                            <w:t xml:space="preserve">       = </w:t>
                          </w:r>
                          <w:proofErr w:type="spellStart"/>
                          <w:r w:rsidRPr="00A5071F"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  <w:lang w:val="en-US"/>
                              <w:rPrChange w:id="3132" w:author="John Gil" w:date="2022-08-30T20:11:00Z"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</w:rPrChange>
                            </w:rPr>
                            <w:t>glm</w:t>
                          </w:r>
                          <w:proofErr w:type="spellEnd"/>
                          <w:r w:rsidRPr="00A5071F"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  <w:lang w:val="en-US"/>
                              <w:rPrChange w:id="3133" w:author="John Gil" w:date="2022-08-30T20:11:00Z"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</w:rPrChange>
                            </w:rPr>
                            <w:t>::scale(</w:t>
                          </w:r>
                          <w:proofErr w:type="spellStart"/>
                          <w:r w:rsidRPr="00A5071F"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  <w:lang w:val="en-US"/>
                              <w:rPrChange w:id="3134" w:author="John Gil" w:date="2022-08-30T20:11:00Z"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</w:rPrChange>
                            </w:rPr>
                            <w:t>glm</w:t>
                          </w:r>
                          <w:proofErr w:type="spellEnd"/>
                          <w:r w:rsidRPr="00A5071F"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  <w:lang w:val="en-US"/>
                              <w:rPrChange w:id="3135" w:author="John Gil" w:date="2022-08-30T20:11:00Z"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</w:rPrChange>
                            </w:rPr>
                            <w:t>::</w:t>
                          </w:r>
                          <w:r w:rsidRPr="00A5071F">
                            <w:rPr>
                              <w:rFonts w:ascii="Consolas" w:eastAsiaTheme="minorHAnsi" w:hAnsi="Consolas" w:cs="Consolas"/>
                              <w:color w:val="2B91AF"/>
                              <w:sz w:val="19"/>
                              <w:szCs w:val="19"/>
                              <w:lang w:val="en-US"/>
                              <w:rPrChange w:id="3136" w:author="John Gil" w:date="2022-08-30T20:11:00Z">
                                <w:rPr>
                                  <w:rFonts w:ascii="Consolas" w:eastAsiaTheme="minorHAnsi" w:hAnsi="Consolas" w:cs="Consolas"/>
                                  <w:color w:val="2B91AF"/>
                                  <w:sz w:val="19"/>
                                  <w:szCs w:val="19"/>
                                </w:rPr>
                              </w:rPrChange>
                            </w:rPr>
                            <w:t>mat4</w:t>
                          </w:r>
                          <w:r w:rsidRPr="00A5071F"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  <w:lang w:val="en-US"/>
                              <w:rPrChange w:id="3137" w:author="John Gil" w:date="2022-08-30T20:11:00Z"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</w:rPrChange>
                            </w:rPr>
                            <w:t xml:space="preserve">(1.0f),     </w:t>
                          </w:r>
                          <w:proofErr w:type="spellStart"/>
                          <w:r w:rsidRPr="00A5071F"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  <w:lang w:val="en-US"/>
                              <w:rPrChange w:id="3138" w:author="John Gil" w:date="2022-08-30T20:11:00Z"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</w:rPrChange>
                            </w:rPr>
                            <w:t>glm</w:t>
                          </w:r>
                          <w:proofErr w:type="spellEnd"/>
                          <w:r w:rsidRPr="00A5071F"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  <w:lang w:val="en-US"/>
                              <w:rPrChange w:id="3139" w:author="John Gil" w:date="2022-08-30T20:11:00Z"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</w:rPrChange>
                            </w:rPr>
                            <w:t>::</w:t>
                          </w:r>
                          <w:r w:rsidRPr="00A5071F">
                            <w:rPr>
                              <w:rFonts w:ascii="Consolas" w:eastAsiaTheme="minorHAnsi" w:hAnsi="Consolas" w:cs="Consolas"/>
                              <w:color w:val="2B91AF"/>
                              <w:sz w:val="19"/>
                              <w:szCs w:val="19"/>
                              <w:lang w:val="en-US"/>
                              <w:rPrChange w:id="3140" w:author="John Gil" w:date="2022-08-30T20:11:00Z">
                                <w:rPr>
                                  <w:rFonts w:ascii="Consolas" w:eastAsiaTheme="minorHAnsi" w:hAnsi="Consolas" w:cs="Consolas"/>
                                  <w:color w:val="2B91AF"/>
                                  <w:sz w:val="19"/>
                                  <w:szCs w:val="19"/>
                                </w:rPr>
                              </w:rPrChange>
                            </w:rPr>
                            <w:t>vec3</w:t>
                          </w:r>
                          <w:r w:rsidRPr="00A5071F"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  <w:lang w:val="en-US"/>
                              <w:rPrChange w:id="3141" w:author="John Gil" w:date="2022-08-30T20:11:00Z"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</w:rPrChange>
                            </w:rPr>
                            <w:t>(300, 300, 0));</w:t>
                          </w:r>
                        </w:ins>
                      </w:p>
                      <w:p w14:paraId="54B068EA" w14:textId="77777777" w:rsidR="00A5071F" w:rsidRPr="00A5071F" w:rsidRDefault="00A5071F" w:rsidP="00A5071F">
                        <w:pPr>
                          <w:widowControl/>
                          <w:adjustRightInd w:val="0"/>
                          <w:rPr>
                            <w:ins w:id="3142" w:author="John Gil" w:date="2022-08-30T20:11:00Z"/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  <w:lang w:val="en-US"/>
                            <w:rPrChange w:id="3143" w:author="John Gil" w:date="2022-08-30T20:11:00Z">
                              <w:rPr>
                                <w:ins w:id="3144" w:author="John Gil" w:date="2022-08-30T20:11:00Z"/>
                                <w:rFonts w:ascii="Consolas" w:eastAsiaTheme="minorHAnsi" w:hAnsi="Consolas" w:cs="Consolas"/>
                                <w:color w:val="000000"/>
                                <w:sz w:val="19"/>
                                <w:szCs w:val="19"/>
                              </w:rPr>
                            </w:rPrChange>
                          </w:rPr>
                        </w:pPr>
                        <w:ins w:id="3145" w:author="John Gil" w:date="2022-08-30T20:11:00Z">
                          <w:r w:rsidRPr="00A5071F"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  <w:lang w:val="en-US"/>
                              <w:rPrChange w:id="3146" w:author="John Gil" w:date="2022-08-30T20:11:00Z"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</w:rPrChange>
                            </w:rPr>
                            <w:t xml:space="preserve">    </w:t>
                          </w:r>
                          <w:r w:rsidRPr="00A5071F">
                            <w:rPr>
                              <w:rFonts w:ascii="Consolas" w:eastAsiaTheme="minorHAnsi" w:hAnsi="Consolas" w:cs="Consolas"/>
                              <w:color w:val="008000"/>
                              <w:sz w:val="19"/>
                              <w:szCs w:val="19"/>
                              <w:lang w:val="en-US"/>
                              <w:rPrChange w:id="3147" w:author="John Gil" w:date="2022-08-30T20:11:00Z">
                                <w:rPr>
                                  <w:rFonts w:ascii="Consolas" w:eastAsiaTheme="minorHAnsi" w:hAnsi="Consolas" w:cs="Consolas"/>
                                  <w:color w:val="008000"/>
                                  <w:sz w:val="19"/>
                                  <w:szCs w:val="19"/>
                                </w:rPr>
                              </w:rPrChange>
                            </w:rPr>
                            <w:t>//</w:t>
                          </w:r>
                          <w:r>
                            <w:rPr>
                              <w:rFonts w:ascii="Consolas" w:eastAsiaTheme="minorHAnsi" w:hAnsi="Consolas" w:cs="Consolas"/>
                              <w:color w:val="008000"/>
                              <w:sz w:val="19"/>
                              <w:szCs w:val="19"/>
                            </w:rPr>
                            <w:t>Матрица</w:t>
                          </w:r>
                          <w:r w:rsidRPr="00A5071F">
                            <w:rPr>
                              <w:rFonts w:ascii="Consolas" w:eastAsiaTheme="minorHAnsi" w:hAnsi="Consolas" w:cs="Consolas"/>
                              <w:color w:val="008000"/>
                              <w:sz w:val="19"/>
                              <w:szCs w:val="19"/>
                              <w:lang w:val="en-US"/>
                              <w:rPrChange w:id="3148" w:author="John Gil" w:date="2022-08-30T20:11:00Z">
                                <w:rPr>
                                  <w:rFonts w:ascii="Consolas" w:eastAsiaTheme="minorHAnsi" w:hAnsi="Consolas" w:cs="Consolas"/>
                                  <w:color w:val="008000"/>
                                  <w:sz w:val="19"/>
                                  <w:szCs w:val="19"/>
                                </w:rPr>
                              </w:rPrChange>
                            </w:rPr>
                            <w:t xml:space="preserve"> </w:t>
                          </w:r>
                          <w:r>
                            <w:rPr>
                              <w:rFonts w:ascii="Consolas" w:eastAsiaTheme="minorHAnsi" w:hAnsi="Consolas" w:cs="Consolas"/>
                              <w:color w:val="008000"/>
                              <w:sz w:val="19"/>
                              <w:szCs w:val="19"/>
                            </w:rPr>
                            <w:t>вращения</w:t>
                          </w:r>
                          <w:r w:rsidRPr="00A5071F">
                            <w:rPr>
                              <w:rFonts w:ascii="Consolas" w:eastAsiaTheme="minorHAnsi" w:hAnsi="Consolas" w:cs="Consolas"/>
                              <w:color w:val="008000"/>
                              <w:sz w:val="19"/>
                              <w:szCs w:val="19"/>
                              <w:lang w:val="en-US"/>
                              <w:rPrChange w:id="3149" w:author="John Gil" w:date="2022-08-30T20:11:00Z">
                                <w:rPr>
                                  <w:rFonts w:ascii="Consolas" w:eastAsiaTheme="minorHAnsi" w:hAnsi="Consolas" w:cs="Consolas"/>
                                  <w:color w:val="008000"/>
                                  <w:sz w:val="19"/>
                                  <w:szCs w:val="19"/>
                                </w:rPr>
                              </w:rPrChange>
                            </w:rPr>
                            <w:t xml:space="preserve">  </w:t>
                          </w:r>
                        </w:ins>
                      </w:p>
                      <w:p w14:paraId="0EB5AB35" w14:textId="77777777" w:rsidR="00A5071F" w:rsidRPr="00A5071F" w:rsidRDefault="00A5071F" w:rsidP="00A5071F">
                        <w:pPr>
                          <w:widowControl/>
                          <w:adjustRightInd w:val="0"/>
                          <w:rPr>
                            <w:ins w:id="3150" w:author="John Gil" w:date="2022-08-30T20:11:00Z"/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  <w:lang w:val="en-US"/>
                            <w:rPrChange w:id="3151" w:author="John Gil" w:date="2022-08-30T20:11:00Z">
                              <w:rPr>
                                <w:ins w:id="3152" w:author="John Gil" w:date="2022-08-30T20:11:00Z"/>
                                <w:rFonts w:ascii="Consolas" w:eastAsiaTheme="minorHAnsi" w:hAnsi="Consolas" w:cs="Consolas"/>
                                <w:color w:val="000000"/>
                                <w:sz w:val="19"/>
                                <w:szCs w:val="19"/>
                              </w:rPr>
                            </w:rPrChange>
                          </w:rPr>
                        </w:pPr>
                        <w:ins w:id="3153" w:author="John Gil" w:date="2022-08-30T20:11:00Z">
                          <w:r w:rsidRPr="00A5071F"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  <w:lang w:val="en-US"/>
                              <w:rPrChange w:id="3154" w:author="John Gil" w:date="2022-08-30T20:11:00Z"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</w:rPrChange>
                            </w:rPr>
                            <w:t xml:space="preserve">    </w:t>
                          </w:r>
                          <w:proofErr w:type="spellStart"/>
                          <w:r w:rsidRPr="00A5071F"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  <w:lang w:val="en-US"/>
                              <w:rPrChange w:id="3155" w:author="John Gil" w:date="2022-08-30T20:11:00Z"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</w:rPrChange>
                            </w:rPr>
                            <w:t>glm</w:t>
                          </w:r>
                          <w:proofErr w:type="spellEnd"/>
                          <w:r w:rsidRPr="00A5071F"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  <w:lang w:val="en-US"/>
                              <w:rPrChange w:id="3156" w:author="John Gil" w:date="2022-08-30T20:11:00Z"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</w:rPrChange>
                            </w:rPr>
                            <w:t>::</w:t>
                          </w:r>
                          <w:r w:rsidRPr="00A5071F">
                            <w:rPr>
                              <w:rFonts w:ascii="Consolas" w:eastAsiaTheme="minorHAnsi" w:hAnsi="Consolas" w:cs="Consolas"/>
                              <w:color w:val="2B91AF"/>
                              <w:sz w:val="19"/>
                              <w:szCs w:val="19"/>
                              <w:lang w:val="en-US"/>
                              <w:rPrChange w:id="3157" w:author="John Gil" w:date="2022-08-30T20:11:00Z">
                                <w:rPr>
                                  <w:rFonts w:ascii="Consolas" w:eastAsiaTheme="minorHAnsi" w:hAnsi="Consolas" w:cs="Consolas"/>
                                  <w:color w:val="2B91AF"/>
                                  <w:sz w:val="19"/>
                                  <w:szCs w:val="19"/>
                                </w:rPr>
                              </w:rPrChange>
                            </w:rPr>
                            <w:t>mat4</w:t>
                          </w:r>
                          <w:r w:rsidRPr="00A5071F"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  <w:lang w:val="en-US"/>
                              <w:rPrChange w:id="3158" w:author="John Gil" w:date="2022-08-30T20:11:00Z"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</w:rPrChange>
                            </w:rPr>
                            <w:t xml:space="preserve"> </w:t>
                          </w:r>
                          <w:proofErr w:type="spellStart"/>
                          <w:r w:rsidRPr="00A5071F"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  <w:lang w:val="en-US"/>
                              <w:rPrChange w:id="3159" w:author="John Gil" w:date="2022-08-30T20:11:00Z"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</w:rPrChange>
                            </w:rPr>
                            <w:t>rotateMat</w:t>
                          </w:r>
                          <w:proofErr w:type="spellEnd"/>
                          <w:r w:rsidRPr="00A5071F"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  <w:lang w:val="en-US"/>
                              <w:rPrChange w:id="3160" w:author="John Gil" w:date="2022-08-30T20:11:00Z"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</w:rPrChange>
                            </w:rPr>
                            <w:t xml:space="preserve">      = </w:t>
                          </w:r>
                          <w:proofErr w:type="spellStart"/>
                          <w:r w:rsidRPr="00A5071F"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  <w:lang w:val="en-US"/>
                              <w:rPrChange w:id="3161" w:author="John Gil" w:date="2022-08-30T20:11:00Z"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</w:rPrChange>
                            </w:rPr>
                            <w:t>glm</w:t>
                          </w:r>
                          <w:proofErr w:type="spellEnd"/>
                          <w:r w:rsidRPr="00A5071F"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  <w:lang w:val="en-US"/>
                              <w:rPrChange w:id="3162" w:author="John Gil" w:date="2022-08-30T20:11:00Z"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</w:rPrChange>
                            </w:rPr>
                            <w:t>::rotate(</w:t>
                          </w:r>
                          <w:proofErr w:type="spellStart"/>
                          <w:r w:rsidRPr="00A5071F"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  <w:lang w:val="en-US"/>
                              <w:rPrChange w:id="3163" w:author="John Gil" w:date="2022-08-30T20:11:00Z"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</w:rPrChange>
                            </w:rPr>
                            <w:t>glm</w:t>
                          </w:r>
                          <w:proofErr w:type="spellEnd"/>
                          <w:r w:rsidRPr="00A5071F"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  <w:lang w:val="en-US"/>
                              <w:rPrChange w:id="3164" w:author="John Gil" w:date="2022-08-30T20:11:00Z"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</w:rPrChange>
                            </w:rPr>
                            <w:t xml:space="preserve">::radians(0.f),  </w:t>
                          </w:r>
                          <w:proofErr w:type="spellStart"/>
                          <w:r w:rsidRPr="00A5071F"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  <w:lang w:val="en-US"/>
                              <w:rPrChange w:id="3165" w:author="John Gil" w:date="2022-08-30T20:11:00Z"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</w:rPrChange>
                            </w:rPr>
                            <w:t>glm</w:t>
                          </w:r>
                          <w:proofErr w:type="spellEnd"/>
                          <w:r w:rsidRPr="00A5071F"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  <w:lang w:val="en-US"/>
                              <w:rPrChange w:id="3166" w:author="John Gil" w:date="2022-08-30T20:11:00Z"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</w:rPrChange>
                            </w:rPr>
                            <w:t>::</w:t>
                          </w:r>
                          <w:r w:rsidRPr="00A5071F">
                            <w:rPr>
                              <w:rFonts w:ascii="Consolas" w:eastAsiaTheme="minorHAnsi" w:hAnsi="Consolas" w:cs="Consolas"/>
                              <w:color w:val="2B91AF"/>
                              <w:sz w:val="19"/>
                              <w:szCs w:val="19"/>
                              <w:lang w:val="en-US"/>
                              <w:rPrChange w:id="3167" w:author="John Gil" w:date="2022-08-30T20:11:00Z">
                                <w:rPr>
                                  <w:rFonts w:ascii="Consolas" w:eastAsiaTheme="minorHAnsi" w:hAnsi="Consolas" w:cs="Consolas"/>
                                  <w:color w:val="2B91AF"/>
                                  <w:sz w:val="19"/>
                                  <w:szCs w:val="19"/>
                                </w:rPr>
                              </w:rPrChange>
                            </w:rPr>
                            <w:t>vec3</w:t>
                          </w:r>
                          <w:r w:rsidRPr="00A5071F"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  <w:lang w:val="en-US"/>
                              <w:rPrChange w:id="3168" w:author="John Gil" w:date="2022-08-30T20:11:00Z"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</w:rPrChange>
                            </w:rPr>
                            <w:t>(0,    0,  1));</w:t>
                          </w:r>
                        </w:ins>
                      </w:p>
                      <w:p w14:paraId="6A75CDB1" w14:textId="77777777" w:rsidR="00A5071F" w:rsidRPr="00A5071F" w:rsidRDefault="00A5071F" w:rsidP="00A5071F">
                        <w:pPr>
                          <w:widowControl/>
                          <w:adjustRightInd w:val="0"/>
                          <w:rPr>
                            <w:ins w:id="3169" w:author="John Gil" w:date="2022-08-30T20:11:00Z"/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  <w:lang w:val="en-US"/>
                            <w:rPrChange w:id="3170" w:author="John Gil" w:date="2022-08-30T20:11:00Z">
                              <w:rPr>
                                <w:ins w:id="3171" w:author="John Gil" w:date="2022-08-30T20:11:00Z"/>
                                <w:rFonts w:ascii="Consolas" w:eastAsiaTheme="minorHAnsi" w:hAnsi="Consolas" w:cs="Consolas"/>
                                <w:color w:val="000000"/>
                                <w:sz w:val="19"/>
                                <w:szCs w:val="19"/>
                              </w:rPr>
                            </w:rPrChange>
                          </w:rPr>
                        </w:pPr>
                        <w:ins w:id="3172" w:author="John Gil" w:date="2022-08-30T20:11:00Z">
                          <w:r w:rsidRPr="00A5071F"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  <w:lang w:val="en-US"/>
                              <w:rPrChange w:id="3173" w:author="John Gil" w:date="2022-08-30T20:11:00Z"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</w:rPrChange>
                            </w:rPr>
                            <w:t xml:space="preserve">    </w:t>
                          </w:r>
                          <w:r w:rsidRPr="00A5071F">
                            <w:rPr>
                              <w:rFonts w:ascii="Consolas" w:eastAsiaTheme="minorHAnsi" w:hAnsi="Consolas" w:cs="Consolas"/>
                              <w:color w:val="008000"/>
                              <w:sz w:val="19"/>
                              <w:szCs w:val="19"/>
                              <w:lang w:val="en-US"/>
                              <w:rPrChange w:id="3174" w:author="John Gil" w:date="2022-08-30T20:11:00Z">
                                <w:rPr>
                                  <w:rFonts w:ascii="Consolas" w:eastAsiaTheme="minorHAnsi" w:hAnsi="Consolas" w:cs="Consolas"/>
                                  <w:color w:val="008000"/>
                                  <w:sz w:val="19"/>
                                  <w:szCs w:val="19"/>
                                </w:rPr>
                              </w:rPrChange>
                            </w:rPr>
                            <w:t>//</w:t>
                          </w:r>
                          <w:r>
                            <w:rPr>
                              <w:rFonts w:ascii="Consolas" w:eastAsiaTheme="minorHAnsi" w:hAnsi="Consolas" w:cs="Consolas"/>
                              <w:color w:val="008000"/>
                              <w:sz w:val="19"/>
                              <w:szCs w:val="19"/>
                            </w:rPr>
                            <w:t>Матрица</w:t>
                          </w:r>
                          <w:r w:rsidRPr="00A5071F">
                            <w:rPr>
                              <w:rFonts w:ascii="Consolas" w:eastAsiaTheme="minorHAnsi" w:hAnsi="Consolas" w:cs="Consolas"/>
                              <w:color w:val="008000"/>
                              <w:sz w:val="19"/>
                              <w:szCs w:val="19"/>
                              <w:lang w:val="en-US"/>
                              <w:rPrChange w:id="3175" w:author="John Gil" w:date="2022-08-30T20:11:00Z">
                                <w:rPr>
                                  <w:rFonts w:ascii="Consolas" w:eastAsiaTheme="minorHAnsi" w:hAnsi="Consolas" w:cs="Consolas"/>
                                  <w:color w:val="008000"/>
                                  <w:sz w:val="19"/>
                                  <w:szCs w:val="19"/>
                                </w:rPr>
                              </w:rPrChange>
                            </w:rPr>
                            <w:t xml:space="preserve"> </w:t>
                          </w:r>
                          <w:r>
                            <w:rPr>
                              <w:rFonts w:ascii="Consolas" w:eastAsiaTheme="minorHAnsi" w:hAnsi="Consolas" w:cs="Consolas"/>
                              <w:color w:val="008000"/>
                              <w:sz w:val="19"/>
                              <w:szCs w:val="19"/>
                            </w:rPr>
                            <w:t>преобразований</w:t>
                          </w:r>
                        </w:ins>
                      </w:p>
                      <w:p w14:paraId="4460FD68" w14:textId="77777777" w:rsidR="00A5071F" w:rsidRPr="00A5071F" w:rsidRDefault="00A5071F" w:rsidP="00A5071F">
                        <w:pPr>
                          <w:widowControl/>
                          <w:adjustRightInd w:val="0"/>
                          <w:rPr>
                            <w:ins w:id="3176" w:author="John Gil" w:date="2022-08-30T20:11:00Z"/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  <w:lang w:val="en-US"/>
                            <w:rPrChange w:id="3177" w:author="John Gil" w:date="2022-08-30T20:11:00Z">
                              <w:rPr>
                                <w:ins w:id="3178" w:author="John Gil" w:date="2022-08-30T20:11:00Z"/>
                                <w:rFonts w:ascii="Consolas" w:eastAsiaTheme="minorHAnsi" w:hAnsi="Consolas" w:cs="Consolas"/>
                                <w:color w:val="000000"/>
                                <w:sz w:val="19"/>
                                <w:szCs w:val="19"/>
                              </w:rPr>
                            </w:rPrChange>
                          </w:rPr>
                        </w:pPr>
                        <w:ins w:id="3179" w:author="John Gil" w:date="2022-08-30T20:11:00Z">
                          <w:r w:rsidRPr="00A5071F"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  <w:lang w:val="en-US"/>
                              <w:rPrChange w:id="3180" w:author="John Gil" w:date="2022-08-30T20:11:00Z"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</w:rPrChange>
                            </w:rPr>
                            <w:t xml:space="preserve">    </w:t>
                          </w:r>
                          <w:proofErr w:type="spellStart"/>
                          <w:r w:rsidRPr="00A5071F"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  <w:lang w:val="en-US"/>
                              <w:rPrChange w:id="3181" w:author="John Gil" w:date="2022-08-30T20:11:00Z"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</w:rPrChange>
                            </w:rPr>
                            <w:t>glm</w:t>
                          </w:r>
                          <w:proofErr w:type="spellEnd"/>
                          <w:r w:rsidRPr="00A5071F"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  <w:lang w:val="en-US"/>
                              <w:rPrChange w:id="3182" w:author="John Gil" w:date="2022-08-30T20:11:00Z"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</w:rPrChange>
                            </w:rPr>
                            <w:t>::</w:t>
                          </w:r>
                          <w:r w:rsidRPr="00A5071F">
                            <w:rPr>
                              <w:rFonts w:ascii="Consolas" w:eastAsiaTheme="minorHAnsi" w:hAnsi="Consolas" w:cs="Consolas"/>
                              <w:color w:val="2B91AF"/>
                              <w:sz w:val="19"/>
                              <w:szCs w:val="19"/>
                              <w:lang w:val="en-US"/>
                              <w:rPrChange w:id="3183" w:author="John Gil" w:date="2022-08-30T20:11:00Z">
                                <w:rPr>
                                  <w:rFonts w:ascii="Consolas" w:eastAsiaTheme="minorHAnsi" w:hAnsi="Consolas" w:cs="Consolas"/>
                                  <w:color w:val="2B91AF"/>
                                  <w:sz w:val="19"/>
                                  <w:szCs w:val="19"/>
                                </w:rPr>
                              </w:rPrChange>
                            </w:rPr>
                            <w:t>mat4</w:t>
                          </w:r>
                          <w:r w:rsidRPr="00A5071F"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  <w:lang w:val="en-US"/>
                              <w:rPrChange w:id="3184" w:author="John Gil" w:date="2022-08-30T20:11:00Z"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</w:rPrChange>
                            </w:rPr>
                            <w:t xml:space="preserve"> </w:t>
                          </w:r>
                          <w:proofErr w:type="spellStart"/>
                          <w:r w:rsidRPr="00A5071F"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  <w:lang w:val="en-US"/>
                              <w:rPrChange w:id="3185" w:author="John Gil" w:date="2022-08-30T20:11:00Z"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</w:rPrChange>
                            </w:rPr>
                            <w:t>modelMat</w:t>
                          </w:r>
                          <w:proofErr w:type="spellEnd"/>
                          <w:r w:rsidRPr="00A5071F"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  <w:lang w:val="en-US"/>
                              <w:rPrChange w:id="3186" w:author="John Gil" w:date="2022-08-30T20:11:00Z"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</w:rPrChange>
                            </w:rPr>
                            <w:t xml:space="preserve"> = </w:t>
                          </w:r>
                          <w:proofErr w:type="spellStart"/>
                          <w:r w:rsidRPr="00A5071F"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  <w:lang w:val="en-US"/>
                              <w:rPrChange w:id="3187" w:author="John Gil" w:date="2022-08-30T20:11:00Z"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</w:rPrChange>
                            </w:rPr>
                            <w:t>translationMat</w:t>
                          </w:r>
                          <w:proofErr w:type="spellEnd"/>
                          <w:r w:rsidRPr="00A5071F"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  <w:lang w:val="en-US"/>
                              <w:rPrChange w:id="3188" w:author="John Gil" w:date="2022-08-30T20:11:00Z"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</w:rPrChange>
                            </w:rPr>
                            <w:t xml:space="preserve"> </w:t>
                          </w:r>
                          <w:r w:rsidRPr="00A5071F">
                            <w:rPr>
                              <w:rFonts w:ascii="Consolas" w:eastAsiaTheme="minorHAnsi" w:hAnsi="Consolas" w:cs="Consolas"/>
                              <w:color w:val="008080"/>
                              <w:sz w:val="19"/>
                              <w:szCs w:val="19"/>
                              <w:lang w:val="en-US"/>
                              <w:rPrChange w:id="3189" w:author="John Gil" w:date="2022-08-30T20:11:00Z">
                                <w:rPr>
                                  <w:rFonts w:ascii="Consolas" w:eastAsiaTheme="minorHAnsi" w:hAnsi="Consolas" w:cs="Consolas"/>
                                  <w:color w:val="008080"/>
                                  <w:sz w:val="19"/>
                                  <w:szCs w:val="19"/>
                                </w:rPr>
                              </w:rPrChange>
                            </w:rPr>
                            <w:t>*</w:t>
                          </w:r>
                          <w:r w:rsidRPr="00A5071F"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  <w:lang w:val="en-US"/>
                              <w:rPrChange w:id="3190" w:author="John Gil" w:date="2022-08-30T20:11:00Z"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</w:rPrChange>
                            </w:rPr>
                            <w:t xml:space="preserve"> </w:t>
                          </w:r>
                          <w:proofErr w:type="spellStart"/>
                          <w:r w:rsidRPr="00A5071F"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  <w:lang w:val="en-US"/>
                              <w:rPrChange w:id="3191" w:author="John Gil" w:date="2022-08-30T20:11:00Z"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</w:rPrChange>
                            </w:rPr>
                            <w:t>rotateMat</w:t>
                          </w:r>
                          <w:proofErr w:type="spellEnd"/>
                          <w:r w:rsidRPr="00A5071F"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  <w:lang w:val="en-US"/>
                              <w:rPrChange w:id="3192" w:author="John Gil" w:date="2022-08-30T20:11:00Z"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</w:rPrChange>
                            </w:rPr>
                            <w:t xml:space="preserve"> </w:t>
                          </w:r>
                          <w:r w:rsidRPr="00A5071F">
                            <w:rPr>
                              <w:rFonts w:ascii="Consolas" w:eastAsiaTheme="minorHAnsi" w:hAnsi="Consolas" w:cs="Consolas"/>
                              <w:color w:val="008080"/>
                              <w:sz w:val="19"/>
                              <w:szCs w:val="19"/>
                              <w:lang w:val="en-US"/>
                              <w:rPrChange w:id="3193" w:author="John Gil" w:date="2022-08-30T20:11:00Z">
                                <w:rPr>
                                  <w:rFonts w:ascii="Consolas" w:eastAsiaTheme="minorHAnsi" w:hAnsi="Consolas" w:cs="Consolas"/>
                                  <w:color w:val="008080"/>
                                  <w:sz w:val="19"/>
                                  <w:szCs w:val="19"/>
                                </w:rPr>
                              </w:rPrChange>
                            </w:rPr>
                            <w:t>*</w:t>
                          </w:r>
                          <w:r w:rsidRPr="00A5071F"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  <w:lang w:val="en-US"/>
                              <w:rPrChange w:id="3194" w:author="John Gil" w:date="2022-08-30T20:11:00Z"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</w:rPrChange>
                            </w:rPr>
                            <w:t xml:space="preserve"> </w:t>
                          </w:r>
                          <w:proofErr w:type="spellStart"/>
                          <w:r w:rsidRPr="00A5071F"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  <w:lang w:val="en-US"/>
                              <w:rPrChange w:id="3195" w:author="John Gil" w:date="2022-08-30T20:11:00Z"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</w:rPrChange>
                            </w:rPr>
                            <w:t>scaleMat</w:t>
                          </w:r>
                          <w:proofErr w:type="spellEnd"/>
                          <w:r w:rsidRPr="00A5071F"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  <w:lang w:val="en-US"/>
                              <w:rPrChange w:id="3196" w:author="John Gil" w:date="2022-08-30T20:11:00Z"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</w:rPrChange>
                            </w:rPr>
                            <w:t>;</w:t>
                          </w:r>
                        </w:ins>
                      </w:p>
                      <w:p w14:paraId="57E64D28" w14:textId="77777777" w:rsidR="00A5071F" w:rsidRPr="00A5071F" w:rsidRDefault="00A5071F" w:rsidP="00A5071F">
                        <w:pPr>
                          <w:widowControl/>
                          <w:adjustRightInd w:val="0"/>
                          <w:rPr>
                            <w:ins w:id="3197" w:author="John Gil" w:date="2022-08-30T20:11:00Z"/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  <w:lang w:val="en-US"/>
                            <w:rPrChange w:id="3198" w:author="John Gil" w:date="2022-08-30T20:11:00Z">
                              <w:rPr>
                                <w:ins w:id="3199" w:author="John Gil" w:date="2022-08-30T20:11:00Z"/>
                                <w:rFonts w:ascii="Consolas" w:eastAsiaTheme="minorHAnsi" w:hAnsi="Consolas" w:cs="Consolas"/>
                                <w:color w:val="000000"/>
                                <w:sz w:val="19"/>
                                <w:szCs w:val="19"/>
                              </w:rPr>
                            </w:rPrChange>
                          </w:rPr>
                        </w:pPr>
                      </w:p>
                      <w:p w14:paraId="392AD139" w14:textId="77777777" w:rsidR="00A5071F" w:rsidRPr="00A5071F" w:rsidRDefault="00A5071F" w:rsidP="00A5071F">
                        <w:pPr>
                          <w:widowControl/>
                          <w:adjustRightInd w:val="0"/>
                          <w:rPr>
                            <w:ins w:id="3200" w:author="John Gil" w:date="2022-08-30T20:11:00Z"/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  <w:lang w:val="en-US"/>
                            <w:rPrChange w:id="3201" w:author="John Gil" w:date="2022-08-30T20:11:00Z">
                              <w:rPr>
                                <w:ins w:id="3202" w:author="John Gil" w:date="2022-08-30T20:11:00Z"/>
                                <w:rFonts w:ascii="Consolas" w:eastAsiaTheme="minorHAnsi" w:hAnsi="Consolas" w:cs="Consolas"/>
                                <w:color w:val="000000"/>
                                <w:sz w:val="19"/>
                                <w:szCs w:val="19"/>
                              </w:rPr>
                            </w:rPrChange>
                          </w:rPr>
                        </w:pPr>
                        <w:ins w:id="3203" w:author="John Gil" w:date="2022-08-30T20:11:00Z">
                          <w:r w:rsidRPr="00A5071F"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  <w:lang w:val="en-US"/>
                              <w:rPrChange w:id="3204" w:author="John Gil" w:date="2022-08-30T20:11:00Z"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</w:rPrChange>
                            </w:rPr>
                            <w:t xml:space="preserve">    </w:t>
                          </w:r>
                          <w:proofErr w:type="spellStart"/>
                          <w:r w:rsidRPr="00A5071F"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  <w:lang w:val="en-US"/>
                              <w:rPrChange w:id="3205" w:author="John Gil" w:date="2022-08-30T20:11:00Z"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</w:rPrChange>
                            </w:rPr>
                            <w:t>projection_mat</w:t>
                          </w:r>
                          <w:proofErr w:type="spellEnd"/>
                          <w:r w:rsidRPr="00A5071F"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  <w:lang w:val="en-US"/>
                              <w:rPrChange w:id="3206" w:author="John Gil" w:date="2022-08-30T20:11:00Z"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</w:rPrChange>
                            </w:rPr>
                            <w:t xml:space="preserve"> </w:t>
                          </w:r>
                          <w:r w:rsidRPr="00A5071F">
                            <w:rPr>
                              <w:rFonts w:ascii="Consolas" w:eastAsiaTheme="minorHAnsi" w:hAnsi="Consolas" w:cs="Consolas"/>
                              <w:color w:val="008080"/>
                              <w:sz w:val="19"/>
                              <w:szCs w:val="19"/>
                              <w:lang w:val="en-US"/>
                              <w:rPrChange w:id="3207" w:author="John Gil" w:date="2022-08-30T20:11:00Z">
                                <w:rPr>
                                  <w:rFonts w:ascii="Consolas" w:eastAsiaTheme="minorHAnsi" w:hAnsi="Consolas" w:cs="Consolas"/>
                                  <w:color w:val="008080"/>
                                  <w:sz w:val="19"/>
                                  <w:szCs w:val="19"/>
                                </w:rPr>
                              </w:rPrChange>
                            </w:rPr>
                            <w:t>=</w:t>
                          </w:r>
                          <w:r w:rsidRPr="00A5071F"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  <w:lang w:val="en-US"/>
                              <w:rPrChange w:id="3208" w:author="John Gil" w:date="2022-08-30T20:11:00Z"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</w:rPrChange>
                            </w:rPr>
                            <w:t xml:space="preserve"> </w:t>
                          </w:r>
                          <w:proofErr w:type="spellStart"/>
                          <w:r w:rsidRPr="00A5071F"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  <w:lang w:val="en-US"/>
                              <w:rPrChange w:id="3209" w:author="John Gil" w:date="2022-08-30T20:11:00Z"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</w:rPrChange>
                            </w:rPr>
                            <w:t>glm</w:t>
                          </w:r>
                          <w:proofErr w:type="spellEnd"/>
                          <w:r w:rsidRPr="00A5071F"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  <w:lang w:val="en-US"/>
                              <w:rPrChange w:id="3210" w:author="John Gil" w:date="2022-08-30T20:11:00Z"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</w:rPrChange>
                            </w:rPr>
                            <w:t>::ortho(0.f, 800.f, 600.f, 0.0f, -1.0f, 1.0f);</w:t>
                          </w:r>
                        </w:ins>
                      </w:p>
                      <w:p w14:paraId="3AA93B71" w14:textId="77777777" w:rsidR="00A5071F" w:rsidRPr="00A5071F" w:rsidRDefault="00A5071F" w:rsidP="00A5071F">
                        <w:pPr>
                          <w:widowControl/>
                          <w:adjustRightInd w:val="0"/>
                          <w:rPr>
                            <w:ins w:id="3211" w:author="John Gil" w:date="2022-08-30T20:11:00Z"/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  <w:lang w:val="en-US"/>
                            <w:rPrChange w:id="3212" w:author="John Gil" w:date="2022-08-30T20:11:00Z">
                              <w:rPr>
                                <w:ins w:id="3213" w:author="John Gil" w:date="2022-08-30T20:11:00Z"/>
                                <w:rFonts w:ascii="Consolas" w:eastAsiaTheme="minorHAnsi" w:hAnsi="Consolas" w:cs="Consolas"/>
                                <w:color w:val="000000"/>
                                <w:sz w:val="19"/>
                                <w:szCs w:val="19"/>
                              </w:rPr>
                            </w:rPrChange>
                          </w:rPr>
                        </w:pPr>
                      </w:p>
                      <w:p w14:paraId="095A3FB0" w14:textId="77777777" w:rsidR="00A5071F" w:rsidRPr="00A5071F" w:rsidRDefault="00A5071F" w:rsidP="00A5071F">
                        <w:pPr>
                          <w:widowControl/>
                          <w:adjustRightInd w:val="0"/>
                          <w:rPr>
                            <w:ins w:id="3214" w:author="John Gil" w:date="2022-08-30T20:11:00Z"/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  <w:lang w:val="en-US"/>
                            <w:rPrChange w:id="3215" w:author="John Gil" w:date="2022-08-30T20:11:00Z">
                              <w:rPr>
                                <w:ins w:id="3216" w:author="John Gil" w:date="2022-08-30T20:11:00Z"/>
                                <w:rFonts w:ascii="Consolas" w:eastAsiaTheme="minorHAnsi" w:hAnsi="Consolas" w:cs="Consolas"/>
                                <w:color w:val="000000"/>
                                <w:sz w:val="19"/>
                                <w:szCs w:val="19"/>
                              </w:rPr>
                            </w:rPrChange>
                          </w:rPr>
                        </w:pPr>
                      </w:p>
                      <w:p w14:paraId="6649EA0C" w14:textId="77777777" w:rsidR="00A5071F" w:rsidRDefault="00A5071F" w:rsidP="00A5071F">
                        <w:pPr>
                          <w:widowControl/>
                          <w:adjustRightInd w:val="0"/>
                          <w:rPr>
                            <w:ins w:id="3217" w:author="John Gil" w:date="2022-08-30T20:11:00Z"/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</w:pPr>
                        <w:ins w:id="3218" w:author="John Gil" w:date="2022-08-30T20:11:00Z">
                          <w:r w:rsidRPr="00A5071F"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  <w:lang w:val="en-US"/>
                              <w:rPrChange w:id="3219" w:author="John Gil" w:date="2022-08-30T20:11:00Z"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</w:rPrChange>
                            </w:rPr>
                            <w:t xml:space="preserve">    </w:t>
                          </w:r>
                          <w:r>
                            <w:rPr>
                              <w:rFonts w:ascii="Consolas" w:eastAsiaTheme="minorHAnsi" w:hAnsi="Consolas" w:cs="Consolas"/>
                              <w:color w:val="008000"/>
                              <w:sz w:val="19"/>
                              <w:szCs w:val="19"/>
                            </w:rPr>
                            <w:t>//Время итерации главного цикла</w:t>
                          </w:r>
                        </w:ins>
                      </w:p>
                      <w:p w14:paraId="3CA4C785" w14:textId="77777777" w:rsidR="00A5071F" w:rsidRDefault="00A5071F" w:rsidP="00A5071F">
                        <w:pPr>
                          <w:widowControl/>
                          <w:adjustRightInd w:val="0"/>
                          <w:rPr>
                            <w:ins w:id="3220" w:author="John Gil" w:date="2022-08-30T20:11:00Z"/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</w:pPr>
                        <w:ins w:id="3221" w:author="John Gil" w:date="2022-08-30T20:11:00Z">
                          <w:r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</w:rPr>
                            <w:t xml:space="preserve">    </w:t>
                          </w:r>
                          <w:proofErr w:type="spellStart"/>
                          <w:r>
                            <w:rPr>
                              <w:rFonts w:ascii="Consolas" w:eastAsiaTheme="minorHAnsi" w:hAnsi="Consolas" w:cs="Consolas"/>
                              <w:color w:val="0000FF"/>
                              <w:sz w:val="19"/>
                              <w:szCs w:val="19"/>
                            </w:rPr>
                            <w:t>float</w:t>
                          </w:r>
                          <w:proofErr w:type="spellEnd"/>
                          <w:r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</w:rPr>
                            <w:t>deltaTime</w:t>
                          </w:r>
                          <w:proofErr w:type="spellEnd"/>
                          <w:r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</w:rPr>
                            <w:t xml:space="preserve"> = 0.0f;</w:t>
                          </w:r>
                        </w:ins>
                      </w:p>
                      <w:p w14:paraId="18870825" w14:textId="77777777" w:rsidR="00A5071F" w:rsidRDefault="00A5071F" w:rsidP="00A5071F">
                        <w:pPr>
                          <w:widowControl/>
                          <w:adjustRightInd w:val="0"/>
                          <w:rPr>
                            <w:ins w:id="3222" w:author="John Gil" w:date="2022-08-30T20:11:00Z"/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</w:pPr>
                      </w:p>
                      <w:p w14:paraId="0F502A38" w14:textId="77777777" w:rsidR="00A5071F" w:rsidRPr="00A5071F" w:rsidRDefault="00A5071F" w:rsidP="00A5071F">
                        <w:pPr>
                          <w:widowControl/>
                          <w:adjustRightInd w:val="0"/>
                          <w:rPr>
                            <w:ins w:id="3223" w:author="John Gil" w:date="2022-08-30T20:11:00Z"/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  <w:lang w:val="en-US"/>
                            <w:rPrChange w:id="3224" w:author="John Gil" w:date="2022-08-30T20:11:00Z">
                              <w:rPr>
                                <w:ins w:id="3225" w:author="John Gil" w:date="2022-08-30T20:11:00Z"/>
                                <w:rFonts w:ascii="Consolas" w:eastAsiaTheme="minorHAnsi" w:hAnsi="Consolas" w:cs="Consolas"/>
                                <w:color w:val="000000"/>
                                <w:sz w:val="19"/>
                                <w:szCs w:val="19"/>
                              </w:rPr>
                            </w:rPrChange>
                          </w:rPr>
                        </w:pPr>
                        <w:ins w:id="3226" w:author="John Gil" w:date="2022-08-30T20:11:00Z">
                          <w:r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</w:rPr>
                            <w:t xml:space="preserve">    </w:t>
                          </w:r>
                          <w:r w:rsidRPr="00A5071F">
                            <w:rPr>
                              <w:rFonts w:ascii="Consolas" w:eastAsiaTheme="minorHAnsi" w:hAnsi="Consolas" w:cs="Consolas"/>
                              <w:color w:val="008000"/>
                              <w:sz w:val="19"/>
                              <w:szCs w:val="19"/>
                              <w:lang w:val="en-US"/>
                              <w:rPrChange w:id="3227" w:author="John Gil" w:date="2022-08-30T20:11:00Z">
                                <w:rPr>
                                  <w:rFonts w:ascii="Consolas" w:eastAsiaTheme="minorHAnsi" w:hAnsi="Consolas" w:cs="Consolas"/>
                                  <w:color w:val="008000"/>
                                  <w:sz w:val="19"/>
                                  <w:szCs w:val="19"/>
                                </w:rPr>
                              </w:rPrChange>
                            </w:rPr>
                            <w:t>//</w:t>
                          </w:r>
                          <w:r>
                            <w:rPr>
                              <w:rFonts w:ascii="Consolas" w:eastAsiaTheme="minorHAnsi" w:hAnsi="Consolas" w:cs="Consolas"/>
                              <w:color w:val="008000"/>
                              <w:sz w:val="19"/>
                              <w:szCs w:val="19"/>
                            </w:rPr>
                            <w:t>Пока</w:t>
                          </w:r>
                          <w:r w:rsidRPr="00A5071F">
                            <w:rPr>
                              <w:rFonts w:ascii="Consolas" w:eastAsiaTheme="minorHAnsi" w:hAnsi="Consolas" w:cs="Consolas"/>
                              <w:color w:val="008000"/>
                              <w:sz w:val="19"/>
                              <w:szCs w:val="19"/>
                              <w:lang w:val="en-US"/>
                              <w:rPrChange w:id="3228" w:author="John Gil" w:date="2022-08-30T20:11:00Z">
                                <w:rPr>
                                  <w:rFonts w:ascii="Consolas" w:eastAsiaTheme="minorHAnsi" w:hAnsi="Consolas" w:cs="Consolas"/>
                                  <w:color w:val="008000"/>
                                  <w:sz w:val="19"/>
                                  <w:szCs w:val="19"/>
                                </w:rPr>
                              </w:rPrChange>
                            </w:rPr>
                            <w:t xml:space="preserve"> </w:t>
                          </w:r>
                          <w:r>
                            <w:rPr>
                              <w:rFonts w:ascii="Consolas" w:eastAsiaTheme="minorHAnsi" w:hAnsi="Consolas" w:cs="Consolas"/>
                              <w:color w:val="008000"/>
                              <w:sz w:val="19"/>
                              <w:szCs w:val="19"/>
                            </w:rPr>
                            <w:t>окно</w:t>
                          </w:r>
                          <w:r w:rsidRPr="00A5071F">
                            <w:rPr>
                              <w:rFonts w:ascii="Consolas" w:eastAsiaTheme="minorHAnsi" w:hAnsi="Consolas" w:cs="Consolas"/>
                              <w:color w:val="008000"/>
                              <w:sz w:val="19"/>
                              <w:szCs w:val="19"/>
                              <w:lang w:val="en-US"/>
                              <w:rPrChange w:id="3229" w:author="John Gil" w:date="2022-08-30T20:11:00Z">
                                <w:rPr>
                                  <w:rFonts w:ascii="Consolas" w:eastAsiaTheme="minorHAnsi" w:hAnsi="Consolas" w:cs="Consolas"/>
                                  <w:color w:val="008000"/>
                                  <w:sz w:val="19"/>
                                  <w:szCs w:val="19"/>
                                </w:rPr>
                              </w:rPrChange>
                            </w:rPr>
                            <w:t xml:space="preserve"> </w:t>
                          </w:r>
                          <w:r>
                            <w:rPr>
                              <w:rFonts w:ascii="Consolas" w:eastAsiaTheme="minorHAnsi" w:hAnsi="Consolas" w:cs="Consolas"/>
                              <w:color w:val="008000"/>
                              <w:sz w:val="19"/>
                              <w:szCs w:val="19"/>
                            </w:rPr>
                            <w:t>не</w:t>
                          </w:r>
                          <w:r w:rsidRPr="00A5071F">
                            <w:rPr>
                              <w:rFonts w:ascii="Consolas" w:eastAsiaTheme="minorHAnsi" w:hAnsi="Consolas" w:cs="Consolas"/>
                              <w:color w:val="008000"/>
                              <w:sz w:val="19"/>
                              <w:szCs w:val="19"/>
                              <w:lang w:val="en-US"/>
                              <w:rPrChange w:id="3230" w:author="John Gil" w:date="2022-08-30T20:11:00Z">
                                <w:rPr>
                                  <w:rFonts w:ascii="Consolas" w:eastAsiaTheme="minorHAnsi" w:hAnsi="Consolas" w:cs="Consolas"/>
                                  <w:color w:val="008000"/>
                                  <w:sz w:val="19"/>
                                  <w:szCs w:val="19"/>
                                </w:rPr>
                              </w:rPrChange>
                            </w:rPr>
                            <w:t xml:space="preserve"> </w:t>
                          </w:r>
                          <w:r>
                            <w:rPr>
                              <w:rFonts w:ascii="Consolas" w:eastAsiaTheme="minorHAnsi" w:hAnsi="Consolas" w:cs="Consolas"/>
                              <w:color w:val="008000"/>
                              <w:sz w:val="19"/>
                              <w:szCs w:val="19"/>
                            </w:rPr>
                            <w:t>закрыто</w:t>
                          </w:r>
                        </w:ins>
                      </w:p>
                      <w:p w14:paraId="1170515B" w14:textId="77777777" w:rsidR="00A5071F" w:rsidRPr="00A5071F" w:rsidRDefault="00A5071F" w:rsidP="00A5071F">
                        <w:pPr>
                          <w:widowControl/>
                          <w:adjustRightInd w:val="0"/>
                          <w:rPr>
                            <w:ins w:id="3231" w:author="John Gil" w:date="2022-08-30T20:11:00Z"/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  <w:lang w:val="en-US"/>
                            <w:rPrChange w:id="3232" w:author="John Gil" w:date="2022-08-30T20:11:00Z">
                              <w:rPr>
                                <w:ins w:id="3233" w:author="John Gil" w:date="2022-08-30T20:11:00Z"/>
                                <w:rFonts w:ascii="Consolas" w:eastAsiaTheme="minorHAnsi" w:hAnsi="Consolas" w:cs="Consolas"/>
                                <w:color w:val="000000"/>
                                <w:sz w:val="19"/>
                                <w:szCs w:val="19"/>
                              </w:rPr>
                            </w:rPrChange>
                          </w:rPr>
                        </w:pPr>
                        <w:ins w:id="3234" w:author="John Gil" w:date="2022-08-30T20:11:00Z">
                          <w:r w:rsidRPr="00A5071F"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  <w:lang w:val="en-US"/>
                              <w:rPrChange w:id="3235" w:author="John Gil" w:date="2022-08-30T20:11:00Z"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</w:rPrChange>
                            </w:rPr>
                            <w:t xml:space="preserve">    </w:t>
                          </w:r>
                          <w:r w:rsidRPr="00A5071F">
                            <w:rPr>
                              <w:rFonts w:ascii="Consolas" w:eastAsiaTheme="minorHAnsi" w:hAnsi="Consolas" w:cs="Consolas"/>
                              <w:color w:val="0000FF"/>
                              <w:sz w:val="19"/>
                              <w:szCs w:val="19"/>
                              <w:lang w:val="en-US"/>
                              <w:rPrChange w:id="3236" w:author="John Gil" w:date="2022-08-30T20:11:00Z">
                                <w:rPr>
                                  <w:rFonts w:ascii="Consolas" w:eastAsiaTheme="minorHAnsi" w:hAnsi="Consolas" w:cs="Consolas"/>
                                  <w:color w:val="0000FF"/>
                                  <w:sz w:val="19"/>
                                  <w:szCs w:val="19"/>
                                </w:rPr>
                              </w:rPrChange>
                            </w:rPr>
                            <w:t>while</w:t>
                          </w:r>
                          <w:r w:rsidRPr="00A5071F"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  <w:lang w:val="en-US"/>
                              <w:rPrChange w:id="3237" w:author="John Gil" w:date="2022-08-30T20:11:00Z"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</w:rPrChange>
                            </w:rPr>
                            <w:t xml:space="preserve"> (!glfwWindowShouldClose(window))</w:t>
                          </w:r>
                        </w:ins>
                      </w:p>
                      <w:p w14:paraId="1CEDCD94" w14:textId="77777777" w:rsidR="00A5071F" w:rsidRDefault="00A5071F" w:rsidP="00A5071F">
                        <w:pPr>
                          <w:widowControl/>
                          <w:adjustRightInd w:val="0"/>
                          <w:rPr>
                            <w:ins w:id="3238" w:author="John Gil" w:date="2022-08-30T20:11:00Z"/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</w:pPr>
                        <w:ins w:id="3239" w:author="John Gil" w:date="2022-08-30T20:11:00Z">
                          <w:r w:rsidRPr="00A5071F"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  <w:lang w:val="en-US"/>
                              <w:rPrChange w:id="3240" w:author="John Gil" w:date="2022-08-30T20:11:00Z"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</w:rPrChange>
                            </w:rPr>
                            <w:t xml:space="preserve">    </w:t>
                          </w:r>
                          <w:r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</w:rPr>
                            <w:t>{</w:t>
                          </w:r>
                        </w:ins>
                      </w:p>
                      <w:p w14:paraId="69F45F1C" w14:textId="77777777" w:rsidR="00A5071F" w:rsidRDefault="00A5071F" w:rsidP="00A5071F">
                        <w:pPr>
                          <w:widowControl/>
                          <w:adjustRightInd w:val="0"/>
                          <w:rPr>
                            <w:ins w:id="3241" w:author="John Gil" w:date="2022-08-30T20:11:00Z"/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</w:pPr>
                        <w:ins w:id="3242" w:author="John Gil" w:date="2022-08-30T20:11:00Z">
                          <w:r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</w:rPr>
                            <w:t xml:space="preserve">        </w:t>
                          </w:r>
                          <w:r>
                            <w:rPr>
                              <w:rFonts w:ascii="Consolas" w:eastAsiaTheme="minorHAnsi" w:hAnsi="Consolas" w:cs="Consolas"/>
                              <w:color w:val="008000"/>
                              <w:sz w:val="19"/>
                              <w:szCs w:val="19"/>
                            </w:rPr>
                            <w:t>//Передача матрицы проекции в шейдер</w:t>
                          </w:r>
                        </w:ins>
                      </w:p>
                      <w:p w14:paraId="5EF1A5CA" w14:textId="77777777" w:rsidR="00A5071F" w:rsidRDefault="00A5071F" w:rsidP="00A5071F">
                        <w:pPr>
                          <w:widowControl/>
                          <w:adjustRightInd w:val="0"/>
                          <w:rPr>
                            <w:ins w:id="3243" w:author="John Gil" w:date="2022-08-30T20:11:00Z"/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</w:pPr>
                        <w:ins w:id="3244" w:author="John Gil" w:date="2022-08-30T20:11:00Z">
                          <w:r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</w:rPr>
                            <w:t xml:space="preserve">        </w:t>
                          </w:r>
                          <w:proofErr w:type="spellStart"/>
                          <w:r>
                            <w:rPr>
                              <w:rFonts w:ascii="Consolas" w:eastAsiaTheme="minorHAnsi" w:hAnsi="Consolas" w:cs="Consolas"/>
                              <w:color w:val="6F008A"/>
                              <w:sz w:val="19"/>
                              <w:szCs w:val="19"/>
                            </w:rPr>
                            <w:t>glUseProgram</w:t>
                          </w:r>
                          <w:proofErr w:type="spellEnd"/>
                          <w:r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</w:rPr>
                            <w:t>(</w:t>
                          </w:r>
                          <w:proofErr w:type="spellStart"/>
                          <w:r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</w:rPr>
                            <w:t>program</w:t>
                          </w:r>
                          <w:proofErr w:type="spellEnd"/>
                          <w:r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</w:rPr>
                            <w:t>);</w:t>
                          </w:r>
                        </w:ins>
                      </w:p>
                      <w:p w14:paraId="77721072" w14:textId="77777777" w:rsidR="00A5071F" w:rsidRPr="00A5071F" w:rsidRDefault="00A5071F" w:rsidP="00A5071F">
                        <w:pPr>
                          <w:widowControl/>
                          <w:adjustRightInd w:val="0"/>
                          <w:rPr>
                            <w:ins w:id="3245" w:author="John Gil" w:date="2022-08-30T20:11:00Z"/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  <w:lang w:val="en-US"/>
                            <w:rPrChange w:id="3246" w:author="John Gil" w:date="2022-08-30T20:11:00Z">
                              <w:rPr>
                                <w:ins w:id="3247" w:author="John Gil" w:date="2022-08-30T20:11:00Z"/>
                                <w:rFonts w:ascii="Consolas" w:eastAsiaTheme="minorHAnsi" w:hAnsi="Consolas" w:cs="Consolas"/>
                                <w:color w:val="000000"/>
                                <w:sz w:val="19"/>
                                <w:szCs w:val="19"/>
                              </w:rPr>
                            </w:rPrChange>
                          </w:rPr>
                        </w:pPr>
                        <w:ins w:id="3248" w:author="John Gil" w:date="2022-08-30T20:11:00Z">
                          <w:r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</w:rPr>
                            <w:t xml:space="preserve">        </w:t>
                          </w:r>
                          <w:r w:rsidRPr="00A5071F">
                            <w:rPr>
                              <w:rFonts w:ascii="Consolas" w:eastAsiaTheme="minorHAnsi" w:hAnsi="Consolas" w:cs="Consolas"/>
                              <w:color w:val="6F008A"/>
                              <w:sz w:val="19"/>
                              <w:szCs w:val="19"/>
                              <w:lang w:val="en-US"/>
                              <w:rPrChange w:id="3249" w:author="John Gil" w:date="2022-08-30T20:11:00Z">
                                <w:rPr>
                                  <w:rFonts w:ascii="Consolas" w:eastAsiaTheme="minorHAnsi" w:hAnsi="Consolas" w:cs="Consolas"/>
                                  <w:color w:val="6F008A"/>
                                  <w:sz w:val="19"/>
                                  <w:szCs w:val="19"/>
                                </w:rPr>
                              </w:rPrChange>
                            </w:rPr>
                            <w:t>glUniformMatrix4fv</w:t>
                          </w:r>
                          <w:r w:rsidRPr="00A5071F"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  <w:lang w:val="en-US"/>
                              <w:rPrChange w:id="3250" w:author="John Gil" w:date="2022-08-30T20:11:00Z"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</w:rPrChange>
                            </w:rPr>
                            <w:t>(</w:t>
                          </w:r>
                        </w:ins>
                      </w:p>
                      <w:p w14:paraId="6DEDCBFD" w14:textId="77777777" w:rsidR="00A5071F" w:rsidRPr="00A5071F" w:rsidRDefault="00A5071F" w:rsidP="00A5071F">
                        <w:pPr>
                          <w:widowControl/>
                          <w:adjustRightInd w:val="0"/>
                          <w:rPr>
                            <w:ins w:id="3251" w:author="John Gil" w:date="2022-08-30T20:11:00Z"/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  <w:lang w:val="en-US"/>
                            <w:rPrChange w:id="3252" w:author="John Gil" w:date="2022-08-30T20:11:00Z">
                              <w:rPr>
                                <w:ins w:id="3253" w:author="John Gil" w:date="2022-08-30T20:11:00Z"/>
                                <w:rFonts w:ascii="Consolas" w:eastAsiaTheme="minorHAnsi" w:hAnsi="Consolas" w:cs="Consolas"/>
                                <w:color w:val="000000"/>
                                <w:sz w:val="19"/>
                                <w:szCs w:val="19"/>
                              </w:rPr>
                            </w:rPrChange>
                          </w:rPr>
                        </w:pPr>
                        <w:ins w:id="3254" w:author="John Gil" w:date="2022-08-30T20:11:00Z">
                          <w:r w:rsidRPr="00A5071F"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  <w:lang w:val="en-US"/>
                              <w:rPrChange w:id="3255" w:author="John Gil" w:date="2022-08-30T20:11:00Z"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</w:rPrChange>
                            </w:rPr>
                            <w:t xml:space="preserve">            </w:t>
                          </w:r>
                          <w:r w:rsidRPr="00A5071F">
                            <w:rPr>
                              <w:rFonts w:ascii="Consolas" w:eastAsiaTheme="minorHAnsi" w:hAnsi="Consolas" w:cs="Consolas"/>
                              <w:color w:val="6F008A"/>
                              <w:sz w:val="19"/>
                              <w:szCs w:val="19"/>
                              <w:lang w:val="en-US"/>
                              <w:rPrChange w:id="3256" w:author="John Gil" w:date="2022-08-30T20:11:00Z">
                                <w:rPr>
                                  <w:rFonts w:ascii="Consolas" w:eastAsiaTheme="minorHAnsi" w:hAnsi="Consolas" w:cs="Consolas"/>
                                  <w:color w:val="6F008A"/>
                                  <w:sz w:val="19"/>
                                  <w:szCs w:val="19"/>
                                </w:rPr>
                              </w:rPrChange>
                            </w:rPr>
                            <w:t>glGetUniformLocation</w:t>
                          </w:r>
                          <w:r w:rsidRPr="00A5071F"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  <w:lang w:val="en-US"/>
                              <w:rPrChange w:id="3257" w:author="John Gil" w:date="2022-08-30T20:11:00Z"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</w:rPrChange>
                            </w:rPr>
                            <w:t xml:space="preserve">(program, </w:t>
                          </w:r>
                          <w:r w:rsidRPr="00A5071F">
                            <w:rPr>
                              <w:rFonts w:ascii="Consolas" w:eastAsiaTheme="minorHAnsi" w:hAnsi="Consolas" w:cs="Consolas"/>
                              <w:color w:val="A31515"/>
                              <w:sz w:val="19"/>
                              <w:szCs w:val="19"/>
                              <w:lang w:val="en-US"/>
                              <w:rPrChange w:id="3258" w:author="John Gil" w:date="2022-08-30T20:11:00Z">
                                <w:rPr>
                                  <w:rFonts w:ascii="Consolas" w:eastAsiaTheme="minorHAnsi" w:hAnsi="Consolas" w:cs="Consolas"/>
                                  <w:color w:val="A31515"/>
                                  <w:sz w:val="19"/>
                                  <w:szCs w:val="19"/>
                                </w:rPr>
                              </w:rPrChange>
                            </w:rPr>
                            <w:t>"projection"</w:t>
                          </w:r>
                          <w:r w:rsidRPr="00A5071F"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  <w:lang w:val="en-US"/>
                              <w:rPrChange w:id="3259" w:author="John Gil" w:date="2022-08-30T20:11:00Z"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</w:rPrChange>
                            </w:rPr>
                            <w:t>),</w:t>
                          </w:r>
                        </w:ins>
                      </w:p>
                      <w:p w14:paraId="56B79C60" w14:textId="77777777" w:rsidR="00A5071F" w:rsidRPr="00A5071F" w:rsidRDefault="00A5071F" w:rsidP="00A5071F">
                        <w:pPr>
                          <w:widowControl/>
                          <w:adjustRightInd w:val="0"/>
                          <w:rPr>
                            <w:ins w:id="3260" w:author="John Gil" w:date="2022-08-30T20:11:00Z"/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  <w:lang w:val="en-US"/>
                            <w:rPrChange w:id="3261" w:author="John Gil" w:date="2022-08-30T20:11:00Z">
                              <w:rPr>
                                <w:ins w:id="3262" w:author="John Gil" w:date="2022-08-30T20:11:00Z"/>
                                <w:rFonts w:ascii="Consolas" w:eastAsiaTheme="minorHAnsi" w:hAnsi="Consolas" w:cs="Consolas"/>
                                <w:color w:val="000000"/>
                                <w:sz w:val="19"/>
                                <w:szCs w:val="19"/>
                              </w:rPr>
                            </w:rPrChange>
                          </w:rPr>
                        </w:pPr>
                        <w:ins w:id="3263" w:author="John Gil" w:date="2022-08-30T20:11:00Z">
                          <w:r w:rsidRPr="00A5071F"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  <w:lang w:val="en-US"/>
                              <w:rPrChange w:id="3264" w:author="John Gil" w:date="2022-08-30T20:11:00Z"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</w:rPrChange>
                            </w:rPr>
                            <w:t xml:space="preserve">            1,</w:t>
                          </w:r>
                        </w:ins>
                      </w:p>
                      <w:p w14:paraId="5CF6E544" w14:textId="77777777" w:rsidR="00A5071F" w:rsidRPr="00A5071F" w:rsidRDefault="00A5071F" w:rsidP="00A5071F">
                        <w:pPr>
                          <w:widowControl/>
                          <w:adjustRightInd w:val="0"/>
                          <w:rPr>
                            <w:ins w:id="3265" w:author="John Gil" w:date="2022-08-30T20:11:00Z"/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  <w:lang w:val="en-US"/>
                            <w:rPrChange w:id="3266" w:author="John Gil" w:date="2022-08-30T20:11:00Z">
                              <w:rPr>
                                <w:ins w:id="3267" w:author="John Gil" w:date="2022-08-30T20:11:00Z"/>
                                <w:rFonts w:ascii="Consolas" w:eastAsiaTheme="minorHAnsi" w:hAnsi="Consolas" w:cs="Consolas"/>
                                <w:color w:val="000000"/>
                                <w:sz w:val="19"/>
                                <w:szCs w:val="19"/>
                              </w:rPr>
                            </w:rPrChange>
                          </w:rPr>
                        </w:pPr>
                        <w:ins w:id="3268" w:author="John Gil" w:date="2022-08-30T20:11:00Z">
                          <w:r w:rsidRPr="00A5071F"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  <w:lang w:val="en-US"/>
                              <w:rPrChange w:id="3269" w:author="John Gil" w:date="2022-08-30T20:11:00Z"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</w:rPrChange>
                            </w:rPr>
                            <w:t xml:space="preserve">            </w:t>
                          </w:r>
                          <w:r w:rsidRPr="00A5071F">
                            <w:rPr>
                              <w:rFonts w:ascii="Consolas" w:eastAsiaTheme="minorHAnsi" w:hAnsi="Consolas" w:cs="Consolas"/>
                              <w:color w:val="6F008A"/>
                              <w:sz w:val="19"/>
                              <w:szCs w:val="19"/>
                              <w:lang w:val="en-US"/>
                              <w:rPrChange w:id="3270" w:author="John Gil" w:date="2022-08-30T20:11:00Z">
                                <w:rPr>
                                  <w:rFonts w:ascii="Consolas" w:eastAsiaTheme="minorHAnsi" w:hAnsi="Consolas" w:cs="Consolas"/>
                                  <w:color w:val="6F008A"/>
                                  <w:sz w:val="19"/>
                                  <w:szCs w:val="19"/>
                                </w:rPr>
                              </w:rPrChange>
                            </w:rPr>
                            <w:t>GL_FALSE</w:t>
                          </w:r>
                          <w:r w:rsidRPr="00A5071F"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  <w:lang w:val="en-US"/>
                              <w:rPrChange w:id="3271" w:author="John Gil" w:date="2022-08-30T20:11:00Z"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</w:rPrChange>
                            </w:rPr>
                            <w:t>,</w:t>
                          </w:r>
                        </w:ins>
                      </w:p>
                      <w:p w14:paraId="06C64C1B" w14:textId="77777777" w:rsidR="00A5071F" w:rsidRPr="00A5071F" w:rsidRDefault="00A5071F" w:rsidP="00A5071F">
                        <w:pPr>
                          <w:widowControl/>
                          <w:adjustRightInd w:val="0"/>
                          <w:rPr>
                            <w:ins w:id="3272" w:author="John Gil" w:date="2022-08-30T20:11:00Z"/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  <w:lang w:val="en-US"/>
                            <w:rPrChange w:id="3273" w:author="John Gil" w:date="2022-08-30T20:11:00Z">
                              <w:rPr>
                                <w:ins w:id="3274" w:author="John Gil" w:date="2022-08-30T20:11:00Z"/>
                                <w:rFonts w:ascii="Consolas" w:eastAsiaTheme="minorHAnsi" w:hAnsi="Consolas" w:cs="Consolas"/>
                                <w:color w:val="000000"/>
                                <w:sz w:val="19"/>
                                <w:szCs w:val="19"/>
                              </w:rPr>
                            </w:rPrChange>
                          </w:rPr>
                        </w:pPr>
                        <w:ins w:id="3275" w:author="John Gil" w:date="2022-08-30T20:11:00Z">
                          <w:r w:rsidRPr="00A5071F"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  <w:lang w:val="en-US"/>
                              <w:rPrChange w:id="3276" w:author="John Gil" w:date="2022-08-30T20:11:00Z"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</w:rPrChange>
                            </w:rPr>
                            <w:t xml:space="preserve">            </w:t>
                          </w:r>
                          <w:proofErr w:type="spellStart"/>
                          <w:r w:rsidRPr="00A5071F"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  <w:lang w:val="en-US"/>
                              <w:rPrChange w:id="3277" w:author="John Gil" w:date="2022-08-30T20:11:00Z"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</w:rPrChange>
                            </w:rPr>
                            <w:t>glm</w:t>
                          </w:r>
                          <w:proofErr w:type="spellEnd"/>
                          <w:r w:rsidRPr="00A5071F"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  <w:lang w:val="en-US"/>
                              <w:rPrChange w:id="3278" w:author="John Gil" w:date="2022-08-30T20:11:00Z"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</w:rPrChange>
                            </w:rPr>
                            <w:t>::</w:t>
                          </w:r>
                          <w:proofErr w:type="spellStart"/>
                          <w:r w:rsidRPr="00A5071F"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  <w:lang w:val="en-US"/>
                              <w:rPrChange w:id="3279" w:author="John Gil" w:date="2022-08-30T20:11:00Z"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</w:rPrChange>
                            </w:rPr>
                            <w:t>value_ptr</w:t>
                          </w:r>
                          <w:proofErr w:type="spellEnd"/>
                          <w:r w:rsidRPr="00A5071F"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  <w:lang w:val="en-US"/>
                              <w:rPrChange w:id="3280" w:author="John Gil" w:date="2022-08-30T20:11:00Z"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</w:rPrChange>
                            </w:rPr>
                            <w:t>(</w:t>
                          </w:r>
                          <w:proofErr w:type="spellStart"/>
                          <w:r w:rsidRPr="00A5071F"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  <w:lang w:val="en-US"/>
                              <w:rPrChange w:id="3281" w:author="John Gil" w:date="2022-08-30T20:11:00Z"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</w:rPrChange>
                            </w:rPr>
                            <w:t>projection_mat</w:t>
                          </w:r>
                          <w:proofErr w:type="spellEnd"/>
                          <w:r w:rsidRPr="00A5071F"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  <w:lang w:val="en-US"/>
                              <w:rPrChange w:id="3282" w:author="John Gil" w:date="2022-08-30T20:11:00Z"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</w:rPrChange>
                            </w:rPr>
                            <w:t>)</w:t>
                          </w:r>
                        </w:ins>
                      </w:p>
                      <w:p w14:paraId="4F67A479" w14:textId="686CB79A" w:rsidR="00A5071F" w:rsidDel="00A5071F" w:rsidRDefault="00A5071F" w:rsidP="00A5071F">
                        <w:pPr>
                          <w:widowControl/>
                          <w:adjustRightInd w:val="0"/>
                          <w:rPr>
                            <w:del w:id="3283" w:author="John Gil" w:date="2022-08-28T20:03:00Z"/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</w:pPr>
                        <w:ins w:id="3284" w:author="John Gil" w:date="2022-08-30T20:11:00Z">
                          <w:r w:rsidRPr="00A5071F"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  <w:lang w:val="en-US"/>
                              <w:rPrChange w:id="3285" w:author="John Gil" w:date="2022-08-30T20:11:00Z"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</w:rPrChange>
                            </w:rPr>
                            <w:t xml:space="preserve">        </w:t>
                          </w:r>
                          <w:r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</w:rPr>
                            <w:t>);</w:t>
                          </w:r>
                        </w:ins>
                        <w:del w:id="3286" w:author="John Gil" w:date="2022-08-28T20:03:00Z">
                          <w:r w:rsidRPr="00D56A0B" w:rsidDel="00D56A0B">
                            <w:rPr>
                              <w:rFonts w:ascii="Consolas" w:eastAsiaTheme="minorHAnsi" w:hAnsi="Consolas" w:cs="Consolas"/>
                              <w:color w:val="A31515"/>
                              <w:sz w:val="19"/>
                              <w:szCs w:val="19"/>
                              <w:rPrChange w:id="3287" w:author="John Gil" w:date="2022-08-28T20:03:00Z">
                                <w:rPr>
                                  <w:rFonts w:ascii="Consolas" w:eastAsiaTheme="minorHAnsi" w:hAnsi="Consolas" w:cs="Consolas"/>
                                  <w:color w:val="A31515"/>
                                  <w:sz w:val="19"/>
                                  <w:szCs w:val="19"/>
                                  <w:lang w:val="en-US"/>
                                </w:rPr>
                              </w:rPrChange>
                            </w:rPr>
                            <w:delText>...</w:delText>
                          </w:r>
                        </w:del>
                      </w:p>
                      <w:p w14:paraId="2DCC717A" w14:textId="172A29B1" w:rsidR="00A5071F" w:rsidRDefault="00A5071F" w:rsidP="00A5071F">
                        <w:pPr>
                          <w:widowControl/>
                          <w:adjustRightInd w:val="0"/>
                          <w:rPr>
                            <w:ins w:id="3288" w:author="John Gil" w:date="2022-08-30T20:11:00Z"/>
                            <w:rFonts w:ascii="Consolas" w:eastAsiaTheme="minorHAnsi" w:hAnsi="Consolas" w:cs="Consolas"/>
                            <w:color w:val="A31515"/>
                            <w:sz w:val="19"/>
                            <w:szCs w:val="19"/>
                          </w:rPr>
                        </w:pPr>
                      </w:p>
                      <w:p w14:paraId="561D85AE" w14:textId="5372376E" w:rsidR="00A5071F" w:rsidDel="00D56A0B" w:rsidRDefault="00A5071F" w:rsidP="00A5071F">
                        <w:pPr>
                          <w:widowControl/>
                          <w:adjustRightInd w:val="0"/>
                          <w:rPr>
                            <w:del w:id="3289" w:author="John Gil" w:date="2022-08-28T20:01:00Z"/>
                            <w:rFonts w:ascii="Consolas" w:eastAsiaTheme="minorHAnsi" w:hAnsi="Consolas" w:cs="Consolas"/>
                            <w:color w:val="A31515"/>
                            <w:sz w:val="19"/>
                            <w:szCs w:val="19"/>
                          </w:rPr>
                          <w:pPrChange w:id="3290" w:author="John Gil" w:date="2022-08-30T18:50:00Z">
                            <w:pPr>
                              <w:widowControl/>
                              <w:adjustRightInd w:val="0"/>
                            </w:pPr>
                          </w:pPrChange>
                        </w:pPr>
                        <w:ins w:id="3291" w:author="John Gil" w:date="2022-08-30T20:11:00Z">
                          <w:r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  <w:lang w:val="en-US"/>
                            </w:rPr>
                            <w:t>...</w:t>
                          </w:r>
                          <w:r w:rsidRPr="000E19E1"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  <w:lang w:val="en-US"/>
                            </w:rPr>
                            <w:t xml:space="preserve">  </w:t>
                          </w:r>
                        </w:ins>
                        <w:del w:id="3292" w:author="John Gil" w:date="2022-08-28T20:01:00Z">
                          <w:r w:rsidRPr="00CA778E" w:rsidDel="00D56A0B">
                            <w:rPr>
                              <w:rFonts w:ascii="Consolas" w:eastAsiaTheme="minorHAnsi" w:hAnsi="Consolas" w:cs="Consolas"/>
                              <w:color w:val="A31515"/>
                              <w:sz w:val="19"/>
                              <w:szCs w:val="19"/>
                              <w:lang w:val="en-US"/>
                            </w:rPr>
                            <w:delText>layout(location = 2) in vec2 vUV;  //</w:delText>
                          </w:r>
                          <w:r w:rsidDel="00D56A0B">
                            <w:rPr>
                              <w:rFonts w:ascii="Consolas" w:eastAsiaTheme="minorHAnsi" w:hAnsi="Consolas" w:cs="Consolas"/>
                              <w:color w:val="A31515"/>
                              <w:sz w:val="19"/>
                              <w:szCs w:val="19"/>
                            </w:rPr>
                            <w:delText>Цвет</w:delText>
                          </w:r>
                          <w:r w:rsidRPr="00CA778E" w:rsidDel="00D56A0B">
                            <w:rPr>
                              <w:rFonts w:ascii="Consolas" w:eastAsiaTheme="minorHAnsi" w:hAnsi="Consolas" w:cs="Consolas"/>
                              <w:color w:val="A31515"/>
                              <w:sz w:val="19"/>
                              <w:szCs w:val="19"/>
                              <w:lang w:val="en-US"/>
                            </w:rPr>
                            <w:delText xml:space="preserve"> </w:delText>
                          </w:r>
                          <w:r w:rsidDel="00D56A0B">
                            <w:rPr>
                              <w:rFonts w:ascii="Consolas" w:eastAsiaTheme="minorHAnsi" w:hAnsi="Consolas" w:cs="Consolas"/>
                              <w:color w:val="A31515"/>
                              <w:sz w:val="19"/>
                              <w:szCs w:val="19"/>
                            </w:rPr>
                            <w:delText>вершины</w:delText>
                          </w:r>
                          <w:r w:rsidRPr="00CA778E" w:rsidDel="00D56A0B">
                            <w:rPr>
                              <w:rFonts w:ascii="Consolas" w:eastAsiaTheme="minorHAnsi" w:hAnsi="Consolas" w:cs="Consolas"/>
                              <w:color w:val="A31515"/>
                              <w:sz w:val="19"/>
                              <w:szCs w:val="19"/>
                              <w:lang w:val="en-US"/>
                            </w:rPr>
                            <w:delText xml:space="preserve"> </w:delText>
                          </w:r>
                          <w:r w:rsidDel="00D56A0B">
                            <w:rPr>
                              <w:rFonts w:ascii="Consolas" w:eastAsiaTheme="minorHAnsi" w:hAnsi="Consolas" w:cs="Consolas"/>
                              <w:color w:val="A31515"/>
                              <w:sz w:val="19"/>
                              <w:szCs w:val="19"/>
                            </w:rPr>
                            <w:delText>примитива</w:delText>
                          </w:r>
                        </w:del>
                      </w:p>
                      <w:p w14:paraId="459E483D" w14:textId="77777777" w:rsidR="00A5071F" w:rsidRPr="000A63D4" w:rsidDel="00D56A0B" w:rsidRDefault="00A5071F" w:rsidP="00A5071F">
                        <w:pPr>
                          <w:widowControl/>
                          <w:adjustRightInd w:val="0"/>
                          <w:rPr>
                            <w:del w:id="3293" w:author="John Gil" w:date="2022-08-28T20:01:00Z"/>
                            <w:rFonts w:ascii="Consolas" w:eastAsiaTheme="minorHAnsi" w:hAnsi="Consolas" w:cs="Consolas"/>
                            <w:color w:val="A31515"/>
                            <w:sz w:val="19"/>
                            <w:szCs w:val="19"/>
                            <w:rPrChange w:id="3294" w:author="John Gil" w:date="2022-08-28T20:00:00Z">
                              <w:rPr>
                                <w:del w:id="3295" w:author="John Gil" w:date="2022-08-28T20:01:00Z"/>
                                <w:rFonts w:ascii="Consolas" w:eastAsiaTheme="minorHAnsi" w:hAnsi="Consolas" w:cs="Consolas"/>
                                <w:color w:val="A31515"/>
                                <w:sz w:val="19"/>
                                <w:szCs w:val="19"/>
                                <w:lang w:val="en-US"/>
                              </w:rPr>
                            </w:rPrChange>
                          </w:rPr>
                          <w:pPrChange w:id="3296" w:author="John Gil" w:date="2022-08-30T18:50:00Z">
                            <w:pPr>
                              <w:widowControl/>
                              <w:adjustRightInd w:val="0"/>
                            </w:pPr>
                          </w:pPrChange>
                        </w:pPr>
                        <w:del w:id="3297" w:author="John Gil" w:date="2022-08-28T20:01:00Z">
                          <w:r w:rsidRPr="000A63D4" w:rsidDel="00D56A0B">
                            <w:rPr>
                              <w:rFonts w:ascii="Consolas" w:eastAsiaTheme="minorHAnsi" w:hAnsi="Consolas" w:cs="Consolas"/>
                              <w:color w:val="A31515"/>
                              <w:sz w:val="19"/>
                              <w:szCs w:val="19"/>
                              <w:rPrChange w:id="3298" w:author="John Gil" w:date="2022-08-28T20:00:00Z">
                                <w:rPr>
                                  <w:rFonts w:ascii="Consolas" w:eastAsiaTheme="minorHAnsi" w:hAnsi="Consolas" w:cs="Consolas"/>
                                  <w:color w:val="A31515"/>
                                  <w:sz w:val="19"/>
                                  <w:szCs w:val="19"/>
                                  <w:lang w:val="en-US"/>
                                </w:rPr>
                              </w:rPrChange>
                            </w:rPr>
                            <w:delText>...</w:delText>
                          </w:r>
                        </w:del>
                      </w:p>
                      <w:p w14:paraId="644638CE" w14:textId="77777777" w:rsidR="00A5071F" w:rsidDel="00D56A0B" w:rsidRDefault="00A5071F" w:rsidP="00A5071F">
                        <w:pPr>
                          <w:widowControl/>
                          <w:adjustRightInd w:val="0"/>
                          <w:rPr>
                            <w:del w:id="3299" w:author="John Gil" w:date="2022-08-28T20:01:00Z"/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  <w:pPrChange w:id="3300" w:author="John Gil" w:date="2022-08-30T18:50:00Z">
                            <w:pPr>
                              <w:widowControl/>
                              <w:adjustRightInd w:val="0"/>
                            </w:pPr>
                          </w:pPrChange>
                        </w:pPr>
                        <w:del w:id="3301" w:author="John Gil" w:date="2022-08-28T20:01:00Z">
                          <w:r w:rsidRPr="000A63D4" w:rsidDel="00D56A0B">
                            <w:rPr>
                              <w:rFonts w:ascii="Consolas" w:eastAsiaTheme="minorHAnsi" w:hAnsi="Consolas" w:cs="Consolas"/>
                              <w:color w:val="A31515"/>
                              <w:sz w:val="19"/>
                              <w:szCs w:val="19"/>
                              <w:rPrChange w:id="3302" w:author="John Gil" w:date="2022-08-28T20:00:00Z">
                                <w:rPr>
                                  <w:rFonts w:ascii="Consolas" w:eastAsiaTheme="minorHAnsi" w:hAnsi="Consolas" w:cs="Consolas"/>
                                  <w:color w:val="A31515"/>
                                  <w:sz w:val="19"/>
                                  <w:szCs w:val="19"/>
                                  <w:lang w:val="en-US"/>
                                </w:rPr>
                              </w:rPrChange>
                            </w:rPr>
                            <w:delText xml:space="preserve">    </w:delText>
                          </w:r>
                          <w:r w:rsidDel="00D56A0B">
                            <w:rPr>
                              <w:rFonts w:ascii="Consolas" w:eastAsiaTheme="minorHAnsi" w:hAnsi="Consolas" w:cs="Consolas"/>
                              <w:color w:val="A31515"/>
                              <w:sz w:val="19"/>
                              <w:szCs w:val="19"/>
                            </w:rPr>
                            <w:delText>//Выходные данные вершинного шейдера</w:delText>
                          </w:r>
                        </w:del>
                      </w:p>
                      <w:p w14:paraId="74FE1F35" w14:textId="77777777" w:rsidR="00A5071F" w:rsidDel="00D56A0B" w:rsidRDefault="00A5071F" w:rsidP="00A5071F">
                        <w:pPr>
                          <w:widowControl/>
                          <w:adjustRightInd w:val="0"/>
                          <w:rPr>
                            <w:del w:id="3303" w:author="John Gil" w:date="2022-08-28T20:01:00Z"/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  <w:pPrChange w:id="3304" w:author="John Gil" w:date="2022-08-30T18:50:00Z">
                            <w:pPr>
                              <w:widowControl/>
                              <w:adjustRightInd w:val="0"/>
                            </w:pPr>
                          </w:pPrChange>
                        </w:pPr>
                        <w:del w:id="3305" w:author="John Gil" w:date="2022-08-28T20:01:00Z">
                          <w:r w:rsidDel="00D56A0B">
                            <w:rPr>
                              <w:rFonts w:ascii="Consolas" w:eastAsiaTheme="minorHAnsi" w:hAnsi="Consolas" w:cs="Consolas"/>
                              <w:color w:val="A31515"/>
                              <w:sz w:val="19"/>
                              <w:szCs w:val="19"/>
                            </w:rPr>
                            <w:delText xml:space="preserve">    out VS_OUT{</w:delText>
                          </w:r>
                        </w:del>
                      </w:p>
                      <w:p w14:paraId="5400356E" w14:textId="77777777" w:rsidR="00A5071F" w:rsidRPr="00CA778E" w:rsidDel="00D56A0B" w:rsidRDefault="00A5071F" w:rsidP="00A5071F">
                        <w:pPr>
                          <w:widowControl/>
                          <w:adjustRightInd w:val="0"/>
                          <w:rPr>
                            <w:del w:id="3306" w:author="John Gil" w:date="2022-08-28T20:01:00Z"/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  <w:lang w:val="en-US"/>
                          </w:rPr>
                          <w:pPrChange w:id="3307" w:author="John Gil" w:date="2022-08-30T18:50:00Z">
                            <w:pPr>
                              <w:widowControl/>
                              <w:adjustRightInd w:val="0"/>
                            </w:pPr>
                          </w:pPrChange>
                        </w:pPr>
                        <w:del w:id="3308" w:author="John Gil" w:date="2022-08-28T20:01:00Z">
                          <w:r w:rsidDel="00D56A0B">
                            <w:rPr>
                              <w:rFonts w:ascii="Consolas" w:eastAsiaTheme="minorHAnsi" w:hAnsi="Consolas" w:cs="Consolas"/>
                              <w:color w:val="A31515"/>
                              <w:sz w:val="19"/>
                              <w:szCs w:val="19"/>
                            </w:rPr>
                            <w:delText xml:space="preserve">        </w:delText>
                          </w:r>
                          <w:r w:rsidRPr="00CA778E" w:rsidDel="00D56A0B">
                            <w:rPr>
                              <w:rFonts w:ascii="Consolas" w:eastAsiaTheme="minorHAnsi" w:hAnsi="Consolas" w:cs="Consolas"/>
                              <w:color w:val="A31515"/>
                              <w:sz w:val="19"/>
                              <w:szCs w:val="19"/>
                              <w:lang w:val="en-US"/>
                            </w:rPr>
                            <w:delText>vec3 outColor;</w:delText>
                          </w:r>
                        </w:del>
                      </w:p>
                      <w:p w14:paraId="270E9C7F" w14:textId="77777777" w:rsidR="00A5071F" w:rsidRPr="00CA778E" w:rsidDel="00D56A0B" w:rsidRDefault="00A5071F" w:rsidP="00A5071F">
                        <w:pPr>
                          <w:widowControl/>
                          <w:adjustRightInd w:val="0"/>
                          <w:rPr>
                            <w:del w:id="3309" w:author="John Gil" w:date="2022-08-28T20:01:00Z"/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  <w:lang w:val="en-US"/>
                          </w:rPr>
                          <w:pPrChange w:id="3310" w:author="John Gil" w:date="2022-08-30T18:50:00Z">
                            <w:pPr>
                              <w:widowControl/>
                              <w:adjustRightInd w:val="0"/>
                            </w:pPr>
                          </w:pPrChange>
                        </w:pPr>
                        <w:del w:id="3311" w:author="John Gil" w:date="2022-08-28T20:01:00Z">
                          <w:r w:rsidRPr="00CA778E" w:rsidDel="00D56A0B">
                            <w:rPr>
                              <w:rFonts w:ascii="Consolas" w:eastAsiaTheme="minorHAnsi" w:hAnsi="Consolas" w:cs="Consolas"/>
                              <w:color w:val="A31515"/>
                              <w:sz w:val="19"/>
                              <w:szCs w:val="19"/>
                              <w:lang w:val="en-US"/>
                            </w:rPr>
                            <w:delText xml:space="preserve">        vec2 outUV;</w:delText>
                          </w:r>
                        </w:del>
                      </w:p>
                      <w:p w14:paraId="76967E50" w14:textId="77777777" w:rsidR="00A5071F" w:rsidRPr="00CA778E" w:rsidDel="00D56A0B" w:rsidRDefault="00A5071F" w:rsidP="00A5071F">
                        <w:pPr>
                          <w:widowControl/>
                          <w:adjustRightInd w:val="0"/>
                          <w:rPr>
                            <w:del w:id="3312" w:author="John Gil" w:date="2022-08-28T20:01:00Z"/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  <w:lang w:val="en-US"/>
                          </w:rPr>
                          <w:pPrChange w:id="3313" w:author="John Gil" w:date="2022-08-30T18:50:00Z">
                            <w:pPr>
                              <w:widowControl/>
                              <w:adjustRightInd w:val="0"/>
                            </w:pPr>
                          </w:pPrChange>
                        </w:pPr>
                        <w:del w:id="3314" w:author="John Gil" w:date="2022-08-28T20:01:00Z">
                          <w:r w:rsidRPr="00CA778E" w:rsidDel="00D56A0B">
                            <w:rPr>
                              <w:rFonts w:ascii="Consolas" w:eastAsiaTheme="minorHAnsi" w:hAnsi="Consolas" w:cs="Consolas"/>
                              <w:color w:val="A31515"/>
                              <w:sz w:val="19"/>
                              <w:szCs w:val="19"/>
                              <w:lang w:val="en-US"/>
                            </w:rPr>
                            <w:delText xml:space="preserve">    }vs_out;</w:delText>
                          </w:r>
                        </w:del>
                      </w:p>
                      <w:p w14:paraId="0678BC86" w14:textId="77777777" w:rsidR="00A5071F" w:rsidRPr="00CA778E" w:rsidDel="00D56A0B" w:rsidRDefault="00A5071F" w:rsidP="00A5071F">
                        <w:pPr>
                          <w:widowControl/>
                          <w:adjustRightInd w:val="0"/>
                          <w:rPr>
                            <w:del w:id="3315" w:author="John Gil" w:date="2022-08-28T20:01:00Z"/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  <w:lang w:val="en-US"/>
                          </w:rPr>
                          <w:pPrChange w:id="3316" w:author="John Gil" w:date="2022-08-30T18:50:00Z">
                            <w:pPr>
                              <w:widowControl/>
                              <w:adjustRightInd w:val="0"/>
                            </w:pPr>
                          </w:pPrChange>
                        </w:pPr>
                      </w:p>
                      <w:p w14:paraId="60E52516" w14:textId="77777777" w:rsidR="00A5071F" w:rsidRPr="00CA778E" w:rsidDel="00D56A0B" w:rsidRDefault="00A5071F" w:rsidP="00A5071F">
                        <w:pPr>
                          <w:widowControl/>
                          <w:adjustRightInd w:val="0"/>
                          <w:rPr>
                            <w:del w:id="3317" w:author="John Gil" w:date="2022-08-28T20:01:00Z"/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  <w:lang w:val="en-US"/>
                          </w:rPr>
                          <w:pPrChange w:id="3318" w:author="John Gil" w:date="2022-08-30T18:50:00Z">
                            <w:pPr>
                              <w:widowControl/>
                              <w:adjustRightInd w:val="0"/>
                            </w:pPr>
                          </w:pPrChange>
                        </w:pPr>
                        <w:del w:id="3319" w:author="John Gil" w:date="2022-08-28T20:01:00Z">
                          <w:r w:rsidRPr="00CA778E" w:rsidDel="00D56A0B">
                            <w:rPr>
                              <w:rFonts w:ascii="Consolas" w:eastAsiaTheme="minorHAnsi" w:hAnsi="Consolas" w:cs="Consolas"/>
                              <w:color w:val="A31515"/>
                              <w:sz w:val="19"/>
                              <w:szCs w:val="19"/>
                              <w:lang w:val="en-US"/>
                            </w:rPr>
                            <w:delText xml:space="preserve">    void main() { </w:delText>
                          </w:r>
                        </w:del>
                      </w:p>
                      <w:p w14:paraId="51CCB6FA" w14:textId="77777777" w:rsidR="00A5071F" w:rsidRPr="00CA778E" w:rsidDel="00D56A0B" w:rsidRDefault="00A5071F" w:rsidP="00A5071F">
                        <w:pPr>
                          <w:widowControl/>
                          <w:adjustRightInd w:val="0"/>
                          <w:rPr>
                            <w:del w:id="3320" w:author="John Gil" w:date="2022-08-28T20:01:00Z"/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  <w:lang w:val="en-US"/>
                          </w:rPr>
                          <w:pPrChange w:id="3321" w:author="John Gil" w:date="2022-08-30T18:50:00Z">
                            <w:pPr>
                              <w:widowControl/>
                              <w:adjustRightInd w:val="0"/>
                            </w:pPr>
                          </w:pPrChange>
                        </w:pPr>
                        <w:del w:id="3322" w:author="John Gil" w:date="2022-08-28T20:01:00Z">
                          <w:r w:rsidRPr="00CA778E" w:rsidDel="00D56A0B">
                            <w:rPr>
                              <w:rFonts w:ascii="Consolas" w:eastAsiaTheme="minorHAnsi" w:hAnsi="Consolas" w:cs="Consolas"/>
                              <w:color w:val="A31515"/>
                              <w:sz w:val="19"/>
                              <w:szCs w:val="19"/>
                              <w:lang w:val="en-US"/>
                            </w:rPr>
                            <w:delText xml:space="preserve">       vs_out.outColor = vColor;</w:delText>
                          </w:r>
                        </w:del>
                      </w:p>
                      <w:p w14:paraId="35946392" w14:textId="77777777" w:rsidR="00A5071F" w:rsidDel="00D56A0B" w:rsidRDefault="00A5071F" w:rsidP="00A5071F">
                        <w:pPr>
                          <w:widowControl/>
                          <w:adjustRightInd w:val="0"/>
                          <w:rPr>
                            <w:del w:id="3323" w:author="John Gil" w:date="2022-08-28T20:01:00Z"/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  <w:lang w:val="en-US"/>
                          </w:rPr>
                          <w:pPrChange w:id="3324" w:author="John Gil" w:date="2022-08-30T18:50:00Z">
                            <w:pPr>
                              <w:widowControl/>
                              <w:adjustRightInd w:val="0"/>
                            </w:pPr>
                          </w:pPrChange>
                        </w:pPr>
                        <w:del w:id="3325" w:author="John Gil" w:date="2022-08-28T20:01:00Z">
                          <w:r w:rsidRPr="00CA778E" w:rsidDel="00D56A0B">
                            <w:rPr>
                              <w:rFonts w:ascii="Consolas" w:eastAsiaTheme="minorHAnsi" w:hAnsi="Consolas" w:cs="Consolas"/>
                              <w:color w:val="A31515"/>
                              <w:sz w:val="19"/>
                              <w:szCs w:val="19"/>
                              <w:lang w:val="en-US"/>
                            </w:rPr>
                            <w:delText xml:space="preserve">       </w:delText>
                          </w:r>
                          <w:r w:rsidDel="00D56A0B">
                            <w:rPr>
                              <w:rFonts w:ascii="Consolas" w:eastAsiaTheme="minorHAnsi" w:hAnsi="Consolas" w:cs="Consolas"/>
                              <w:color w:val="A31515"/>
                              <w:sz w:val="19"/>
                              <w:szCs w:val="19"/>
                            </w:rPr>
                            <w:delText>vs_out.outUV    = vUV;</w:delText>
                          </w:r>
                        </w:del>
                      </w:p>
                      <w:p w14:paraId="18BCAE36" w14:textId="77777777" w:rsidR="00A5071F" w:rsidRPr="00F225B3" w:rsidDel="00D56A0B" w:rsidRDefault="00A5071F" w:rsidP="00A5071F">
                        <w:pPr>
                          <w:widowControl/>
                          <w:adjustRightInd w:val="0"/>
                          <w:rPr>
                            <w:del w:id="3326" w:author="John Gil" w:date="2022-08-28T20:03:00Z"/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  <w:lang w:val="en-US"/>
                          </w:rPr>
                          <w:pPrChange w:id="3327" w:author="John Gil" w:date="2022-08-30T18:50:00Z">
                            <w:pPr>
                              <w:widowControl/>
                              <w:adjustRightInd w:val="0"/>
                            </w:pPr>
                          </w:pPrChange>
                        </w:pPr>
                        <w:del w:id="3328" w:author="John Gil" w:date="2022-08-28T20:03:00Z">
                          <w:r w:rsidDel="00D56A0B"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  <w:lang w:val="en-US"/>
                            </w:rPr>
                            <w:delText>...</w:delText>
                          </w:r>
                        </w:del>
                      </w:p>
                      <w:p w14:paraId="1973FCC0" w14:textId="77777777" w:rsidR="00A5071F" w:rsidRDefault="00A5071F" w:rsidP="00A5071F">
                        <w:pPr>
                          <w:widowControl/>
                          <w:adjustRightInd w:val="0"/>
                          <w:pPrChange w:id="3329" w:author="John Gil" w:date="2022-08-30T18:50:00Z">
                            <w:pPr>
                              <w:widowControl/>
                              <w:adjustRightInd w:val="0"/>
                            </w:pPr>
                          </w:pPrChange>
                        </w:pPr>
                      </w:p>
                    </w:txbxContent>
                  </v:textbox>
                  <w10:anchorlock/>
                </v:shape>
              </w:pict>
            </mc:Fallback>
          </mc:AlternateContent>
        </w:r>
      </w:ins>
    </w:p>
    <w:p w14:paraId="7FA370C8" w14:textId="1E0A0C65" w:rsidR="00A5071F" w:rsidRPr="00247F06" w:rsidRDefault="00A5071F" w:rsidP="00A5071F">
      <w:pPr>
        <w:pStyle w:val="af1"/>
        <w:rPr>
          <w:ins w:id="2160" w:author="John Gil" w:date="2022-08-30T20:11:00Z"/>
          <w:noProof/>
          <w:sz w:val="28"/>
          <w:szCs w:val="28"/>
        </w:rPr>
      </w:pPr>
      <w:ins w:id="2161" w:author="John Gil" w:date="2022-08-30T20:11:00Z">
        <w:r>
          <w:rPr>
            <w:noProof/>
          </w:rPr>
          <w:t>Созд</w:t>
        </w:r>
      </w:ins>
      <w:ins w:id="2162" w:author="John Gil" w:date="2022-08-30T20:12:00Z">
        <w:r>
          <w:rPr>
            <w:noProof/>
          </w:rPr>
          <w:t xml:space="preserve">ание матрицы </w:t>
        </w:r>
        <w:r w:rsidR="0042168B">
          <w:rPr>
            <w:noProof/>
          </w:rPr>
          <w:t>проекции</w:t>
        </w:r>
      </w:ins>
    </w:p>
    <w:p w14:paraId="2FDD17CF" w14:textId="0EE6D1AE" w:rsidR="006D30BE" w:rsidRDefault="00D26E07" w:rsidP="00036547">
      <w:pPr>
        <w:pStyle w:val="a3"/>
        <w:spacing w:before="8"/>
        <w:rPr>
          <w:ins w:id="2163" w:author="John Gil" w:date="2022-08-30T20:36:00Z"/>
        </w:rPr>
      </w:pPr>
      <w:ins w:id="2164" w:author="John Gil" w:date="2022-08-30T20:28:00Z">
        <w:r>
          <w:t>Была использована матрица проекции (</w:t>
        </w:r>
        <w:r>
          <w:rPr>
            <w:lang w:val="en-US"/>
          </w:rPr>
          <w:t>projection</w:t>
        </w:r>
        <w:r w:rsidRPr="00D26E07">
          <w:rPr>
            <w:rPrChange w:id="2165" w:author="John Gil" w:date="2022-08-30T20:28:00Z">
              <w:rPr>
                <w:lang w:val="en-US"/>
              </w:rPr>
            </w:rPrChange>
          </w:rPr>
          <w:t xml:space="preserve"> </w:t>
        </w:r>
        <w:r>
          <w:rPr>
            <w:lang w:val="en-US"/>
          </w:rPr>
          <w:t>matrix</w:t>
        </w:r>
        <w:r>
          <w:t>)</w:t>
        </w:r>
        <w:r w:rsidRPr="00D26E07">
          <w:rPr>
            <w:rPrChange w:id="2166" w:author="John Gil" w:date="2022-08-30T20:28:00Z">
              <w:rPr>
                <w:lang w:val="en-US"/>
              </w:rPr>
            </w:rPrChange>
          </w:rPr>
          <w:t xml:space="preserve"> </w:t>
        </w:r>
        <w:r>
          <w:t>для ортографической проекции.</w:t>
        </w:r>
        <w:r w:rsidR="0090177C">
          <w:t xml:space="preserve"> </w:t>
        </w:r>
      </w:ins>
      <w:ins w:id="2167" w:author="John Gil" w:date="2022-08-30T20:29:00Z">
        <w:r w:rsidR="0090177C">
          <w:t xml:space="preserve">С помощью функции </w:t>
        </w:r>
        <w:proofErr w:type="spellStart"/>
        <w:r w:rsidR="0090177C">
          <w:rPr>
            <w:lang w:val="en-US"/>
          </w:rPr>
          <w:t>glm</w:t>
        </w:r>
        <w:proofErr w:type="spellEnd"/>
        <w:r w:rsidR="0090177C" w:rsidRPr="0090177C">
          <w:rPr>
            <w:rPrChange w:id="2168" w:author="John Gil" w:date="2022-08-30T20:29:00Z">
              <w:rPr>
                <w:lang w:val="en-US"/>
              </w:rPr>
            </w:rPrChange>
          </w:rPr>
          <w:t>::</w:t>
        </w:r>
        <w:r w:rsidR="0090177C">
          <w:rPr>
            <w:lang w:val="en-US"/>
          </w:rPr>
          <w:t>ortho</w:t>
        </w:r>
        <w:r w:rsidR="0090177C" w:rsidRPr="0090177C">
          <w:rPr>
            <w:rPrChange w:id="2169" w:author="John Gil" w:date="2022-08-30T20:29:00Z">
              <w:rPr>
                <w:lang w:val="en-US"/>
              </w:rPr>
            </w:rPrChange>
          </w:rPr>
          <w:t xml:space="preserve"> </w:t>
        </w:r>
        <w:r w:rsidR="0090177C">
          <w:t>было определено пространство отсечения (</w:t>
        </w:r>
        <w:r w:rsidR="0090177C">
          <w:rPr>
            <w:lang w:val="en-US"/>
          </w:rPr>
          <w:t>clipping</w:t>
        </w:r>
        <w:r w:rsidR="0090177C" w:rsidRPr="0090177C">
          <w:rPr>
            <w:rPrChange w:id="2170" w:author="John Gil" w:date="2022-08-30T20:29:00Z">
              <w:rPr>
                <w:lang w:val="en-US"/>
              </w:rPr>
            </w:rPrChange>
          </w:rPr>
          <w:t xml:space="preserve"> </w:t>
        </w:r>
        <w:r w:rsidR="0090177C">
          <w:rPr>
            <w:lang w:val="en-US"/>
          </w:rPr>
          <w:t>space</w:t>
        </w:r>
        <w:r w:rsidR="0090177C">
          <w:t>)</w:t>
        </w:r>
      </w:ins>
      <w:ins w:id="2171" w:author="John Gil" w:date="2022-08-30T20:30:00Z">
        <w:r w:rsidR="0090177C">
          <w:t xml:space="preserve">. </w:t>
        </w:r>
      </w:ins>
      <w:ins w:id="2172" w:author="John Gil" w:date="2022-08-30T20:35:00Z">
        <w:r w:rsidR="0090177C">
          <w:t>Как говорилось в теоретической справке</w:t>
        </w:r>
        <w:r w:rsidR="0090177C" w:rsidRPr="0090177C">
          <w:rPr>
            <w:rPrChange w:id="2173" w:author="John Gil" w:date="2022-08-30T20:36:00Z">
              <w:rPr>
                <w:lang w:val="en-US"/>
              </w:rPr>
            </w:rPrChange>
          </w:rPr>
          <w:t xml:space="preserve">, </w:t>
        </w:r>
      </w:ins>
      <w:ins w:id="2174" w:author="John Gil" w:date="2022-08-30T20:36:00Z">
        <w:r w:rsidR="0090177C">
          <w:t>пространство отсечения при ортографической проекции задается в виде куба.</w:t>
        </w:r>
      </w:ins>
    </w:p>
    <w:p w14:paraId="4806B3FC" w14:textId="1C09AD99" w:rsidR="0090177C" w:rsidRPr="00F37C87" w:rsidRDefault="0090177C" w:rsidP="00036547">
      <w:pPr>
        <w:pStyle w:val="a3"/>
        <w:spacing w:before="8"/>
        <w:rPr>
          <w:ins w:id="2175" w:author="John Gil" w:date="2022-08-30T18:51:00Z"/>
          <w:rPrChange w:id="2176" w:author="John Gil" w:date="2022-09-03T20:50:00Z">
            <w:rPr>
              <w:ins w:id="2177" w:author="John Gil" w:date="2022-08-30T18:51:00Z"/>
            </w:rPr>
          </w:rPrChange>
        </w:rPr>
      </w:pPr>
      <w:ins w:id="2178" w:author="John Gil" w:date="2022-08-30T20:36:00Z">
        <w:r>
          <w:t xml:space="preserve">В нашем случае ширина куба 800 (ширина </w:t>
        </w:r>
      </w:ins>
      <w:ins w:id="2179" w:author="John Gil" w:date="2022-08-30T20:37:00Z">
        <w:r>
          <w:t>экрана</w:t>
        </w:r>
      </w:ins>
      <w:ins w:id="2180" w:author="John Gil" w:date="2022-08-30T20:36:00Z">
        <w:r>
          <w:t>)</w:t>
        </w:r>
        <w:r w:rsidRPr="0090177C">
          <w:rPr>
            <w:rPrChange w:id="2181" w:author="John Gil" w:date="2022-08-30T20:36:00Z">
              <w:rPr>
                <w:lang w:val="en-US"/>
              </w:rPr>
            </w:rPrChange>
          </w:rPr>
          <w:t xml:space="preserve">, </w:t>
        </w:r>
        <w:r>
          <w:t>высота 600</w:t>
        </w:r>
      </w:ins>
      <w:ins w:id="2182" w:author="John Gil" w:date="2022-08-30T20:37:00Z">
        <w:r>
          <w:t xml:space="preserve"> (высота экрана)</w:t>
        </w:r>
        <w:r w:rsidRPr="000E19E1">
          <w:t>,</w:t>
        </w:r>
      </w:ins>
      <w:ins w:id="2183" w:author="John Gil" w:date="2022-08-30T20:39:00Z">
        <w:r w:rsidR="004E6B9A">
          <w:t xml:space="preserve"> </w:t>
        </w:r>
      </w:ins>
      <w:ins w:id="2184" w:author="John Gil" w:date="2022-08-30T21:03:00Z">
        <w:r w:rsidR="00BE31ED">
          <w:t>глубина 2.</w:t>
        </w:r>
      </w:ins>
    </w:p>
    <w:p w14:paraId="7390AFFA" w14:textId="10BBF772" w:rsidR="006D30BE" w:rsidRDefault="006D30BE" w:rsidP="00036547">
      <w:pPr>
        <w:pStyle w:val="a3"/>
        <w:spacing w:before="8"/>
        <w:rPr>
          <w:ins w:id="2185" w:author="John Gil" w:date="2022-08-30T18:51:00Z"/>
        </w:rPr>
      </w:pPr>
    </w:p>
    <w:p w14:paraId="16107A01" w14:textId="74EF81F6" w:rsidR="006D30BE" w:rsidRDefault="00285904">
      <w:pPr>
        <w:pStyle w:val="a3"/>
        <w:spacing w:before="8"/>
        <w:ind w:firstLine="0"/>
        <w:jc w:val="center"/>
        <w:rPr>
          <w:ins w:id="2186" w:author="John Gil" w:date="2022-08-30T18:51:00Z"/>
        </w:rPr>
        <w:pPrChange w:id="2187" w:author="John Gil" w:date="2022-08-30T20:35:00Z">
          <w:pPr>
            <w:pStyle w:val="a3"/>
            <w:spacing w:before="8"/>
          </w:pPr>
        </w:pPrChange>
      </w:pPr>
      <w:ins w:id="2188" w:author="John Gil" w:date="2022-08-30T20:38:00Z">
        <w:r>
          <w:rPr>
            <w:noProof/>
          </w:rPr>
          <w:lastRenderedPageBreak/>
          <w:drawing>
            <wp:inline distT="0" distB="0" distL="0" distR="0" wp14:anchorId="3928D270" wp14:editId="7D5015E7">
              <wp:extent cx="2933700" cy="3151229"/>
              <wp:effectExtent l="0" t="0" r="0" b="0"/>
              <wp:docPr id="25" name="Рисунок 25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7"/>
                      <pic:cNvPicPr>
                        <a:picLocks noChangeAspect="1" noChangeArrowheads="1"/>
                      </pic:cNvPicPr>
                    </pic:nvPicPr>
                    <pic:blipFill>
                      <a:blip r:embed="rId25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2936259" cy="3153977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ins>
    </w:p>
    <w:p w14:paraId="253312CD" w14:textId="0DAFDBFC" w:rsidR="0090177C" w:rsidRDefault="0090177C" w:rsidP="0090177C">
      <w:pPr>
        <w:pStyle w:val="a3"/>
        <w:spacing w:before="8"/>
        <w:ind w:firstLine="0"/>
        <w:jc w:val="center"/>
        <w:rPr>
          <w:ins w:id="2189" w:author="John Gil" w:date="2022-08-30T20:35:00Z"/>
        </w:rPr>
      </w:pPr>
      <w:ins w:id="2190" w:author="John Gil" w:date="2022-08-30T20:35:00Z">
        <w:r>
          <w:t>Рис</w:t>
        </w:r>
        <w:r w:rsidRPr="000E19E1">
          <w:t xml:space="preserve">. </w:t>
        </w:r>
        <w:r w:rsidRPr="006E7BBF">
          <w:t>1</w:t>
        </w:r>
        <w:r w:rsidRPr="0090177C">
          <w:rPr>
            <w:rPrChange w:id="2191" w:author="John Gil" w:date="2022-08-30T20:35:00Z">
              <w:rPr>
                <w:lang w:val="en-US"/>
              </w:rPr>
            </w:rPrChange>
          </w:rPr>
          <w:t>4</w:t>
        </w:r>
        <w:r w:rsidRPr="006E7BBF">
          <w:t>.</w:t>
        </w:r>
        <w:r>
          <w:t xml:space="preserve"> Пространство отсечения</w:t>
        </w:r>
      </w:ins>
    </w:p>
    <w:p w14:paraId="58F8D552" w14:textId="3CAEBFD2" w:rsidR="006D30BE" w:rsidRPr="00DE3CF1" w:rsidRDefault="00366110" w:rsidP="00036547">
      <w:pPr>
        <w:pStyle w:val="a3"/>
        <w:spacing w:before="8"/>
        <w:rPr>
          <w:ins w:id="2192" w:author="John Gil" w:date="2022-08-30T18:51:00Z"/>
        </w:rPr>
      </w:pPr>
      <w:ins w:id="2193" w:author="John Gil" w:date="2022-08-30T22:00:00Z">
        <w:r>
          <w:t>Хотя мы и применили значение глубины от -1 до 1</w:t>
        </w:r>
        <w:r w:rsidRPr="00366110">
          <w:rPr>
            <w:rPrChange w:id="2194" w:author="John Gil" w:date="2022-08-30T22:00:00Z">
              <w:rPr>
                <w:lang w:val="en-US"/>
              </w:rPr>
            </w:rPrChange>
          </w:rPr>
          <w:t xml:space="preserve">, </w:t>
        </w:r>
        <w:r>
          <w:t>у нас  все еще двумерная графика</w:t>
        </w:r>
        <w:r w:rsidR="00DE3CF1" w:rsidRPr="00DE3CF1">
          <w:rPr>
            <w:rPrChange w:id="2195" w:author="John Gil" w:date="2022-08-30T22:00:00Z">
              <w:rPr>
                <w:lang w:val="en-US"/>
              </w:rPr>
            </w:rPrChange>
          </w:rPr>
          <w:t xml:space="preserve">, </w:t>
        </w:r>
        <w:r w:rsidR="00DE3CF1">
          <w:t>поэ</w:t>
        </w:r>
      </w:ins>
      <w:ins w:id="2196" w:author="John Gil" w:date="2022-08-30T22:01:00Z">
        <w:r w:rsidR="00DE3CF1">
          <w:t xml:space="preserve">тому можно выбрать любой диапазон </w:t>
        </w:r>
        <w:r w:rsidR="00DE3CF1" w:rsidRPr="00DE3CF1">
          <w:rPr>
            <w:rPrChange w:id="2197" w:author="John Gil" w:date="2022-08-30T22:01:00Z">
              <w:rPr>
                <w:lang w:val="en-US"/>
              </w:rPr>
            </w:rPrChange>
          </w:rPr>
          <w:t>(-</w:t>
        </w:r>
        <w:r w:rsidR="00DE3CF1">
          <w:rPr>
            <w:lang w:val="en-US"/>
          </w:rPr>
          <w:t>n</w:t>
        </w:r>
        <w:r w:rsidR="00DE3CF1" w:rsidRPr="00DE3CF1">
          <w:rPr>
            <w:rPrChange w:id="2198" w:author="John Gil" w:date="2022-08-30T22:01:00Z">
              <w:rPr>
                <w:lang w:val="en-US"/>
              </w:rPr>
            </w:rPrChange>
          </w:rPr>
          <w:t xml:space="preserve">, </w:t>
        </w:r>
        <w:r w:rsidR="00DE3CF1">
          <w:rPr>
            <w:lang w:val="en-US"/>
          </w:rPr>
          <w:t>n</w:t>
        </w:r>
        <w:r w:rsidR="00DE3CF1" w:rsidRPr="00DE3CF1">
          <w:rPr>
            <w:rPrChange w:id="2199" w:author="John Gil" w:date="2022-08-30T22:01:00Z">
              <w:rPr>
                <w:lang w:val="en-US"/>
              </w:rPr>
            </w:rPrChange>
          </w:rPr>
          <w:t xml:space="preserve">). </w:t>
        </w:r>
      </w:ins>
    </w:p>
    <w:p w14:paraId="2C71AB22" w14:textId="53FD1BC3" w:rsidR="006D30BE" w:rsidRPr="00DE3CF1" w:rsidRDefault="00DE3CF1" w:rsidP="00036547">
      <w:pPr>
        <w:pStyle w:val="a3"/>
        <w:spacing w:before="8"/>
        <w:rPr>
          <w:ins w:id="2200" w:author="John Gil" w:date="2022-08-30T18:51:00Z"/>
        </w:rPr>
      </w:pPr>
      <w:ins w:id="2201" w:author="John Gil" w:date="2022-08-30T22:02:00Z">
        <w:r>
          <w:t>После того как мы применили матрицу проекции имеет смысл масштабировать наш объект</w:t>
        </w:r>
        <w:r w:rsidRPr="00DE3CF1">
          <w:rPr>
            <w:rPrChange w:id="2202" w:author="John Gil" w:date="2022-08-30T22:02:00Z">
              <w:rPr>
                <w:lang w:val="en-US"/>
              </w:rPr>
            </w:rPrChange>
          </w:rPr>
          <w:t xml:space="preserve">, </w:t>
        </w:r>
        <w:r>
          <w:t xml:space="preserve">так как в масштабе один к </w:t>
        </w:r>
      </w:ins>
      <w:ins w:id="2203" w:author="John Gil" w:date="2022-08-30T22:03:00Z">
        <w:r>
          <w:t xml:space="preserve">одному прямоугольник (в соответствии с массивом вершин) имеет размер одного пикселя. </w:t>
        </w:r>
      </w:ins>
      <w:ins w:id="2204" w:author="John Gil" w:date="2022-08-30T22:02:00Z">
        <w:r>
          <w:t xml:space="preserve"> </w:t>
        </w:r>
      </w:ins>
      <w:ins w:id="2205" w:author="John Gil" w:date="2022-08-30T22:04:00Z">
        <w:r>
          <w:t>Также сделаем перенос прямоугольника</w:t>
        </w:r>
        <w:r w:rsidRPr="00DE3CF1">
          <w:rPr>
            <w:rPrChange w:id="2206" w:author="John Gil" w:date="2022-08-30T22:04:00Z">
              <w:rPr>
                <w:lang w:val="en-US"/>
              </w:rPr>
            </w:rPrChange>
          </w:rPr>
          <w:t xml:space="preserve">, </w:t>
        </w:r>
        <w:r>
          <w:t>потому что точка (0</w:t>
        </w:r>
        <w:r w:rsidRPr="00DE3CF1">
          <w:rPr>
            <w:rPrChange w:id="2207" w:author="John Gil" w:date="2022-08-30T22:04:00Z">
              <w:rPr>
                <w:lang w:val="en-US"/>
              </w:rPr>
            </w:rPrChange>
          </w:rPr>
          <w:t>, 0)</w:t>
        </w:r>
        <w:r>
          <w:t xml:space="preserve"> </w:t>
        </w:r>
        <w:proofErr w:type="gramStart"/>
        <w:r>
          <w:t>-</w:t>
        </w:r>
        <w:r w:rsidRPr="00DE3CF1">
          <w:rPr>
            <w:rPrChange w:id="2208" w:author="John Gil" w:date="2022-08-30T22:04:00Z">
              <w:rPr>
                <w:lang w:val="en-US"/>
              </w:rPr>
            </w:rPrChange>
          </w:rPr>
          <w:t xml:space="preserve"> </w:t>
        </w:r>
        <w:r>
          <w:t>это</w:t>
        </w:r>
        <w:proofErr w:type="gramEnd"/>
        <w:r>
          <w:t xml:space="preserve"> левый угол экрана.</w:t>
        </w:r>
      </w:ins>
    </w:p>
    <w:p w14:paraId="7D5A151F" w14:textId="48E80302" w:rsidR="006D30BE" w:rsidRPr="002E6AF2" w:rsidRDefault="001D71C2" w:rsidP="00036547">
      <w:pPr>
        <w:pStyle w:val="a3"/>
        <w:spacing w:before="8"/>
        <w:rPr>
          <w:ins w:id="2209" w:author="John Gil" w:date="2022-08-30T18:51:00Z"/>
        </w:rPr>
      </w:pPr>
      <w:ins w:id="2210" w:author="John Gil" w:date="2022-08-30T22:04:00Z">
        <w:r>
          <w:t>Получим следующий результат</w:t>
        </w:r>
      </w:ins>
      <w:ins w:id="2211" w:author="John Gil" w:date="2022-08-30T22:05:00Z">
        <w:r>
          <w:rPr>
            <w:lang w:val="en-US"/>
          </w:rPr>
          <w:t>:</w:t>
        </w:r>
      </w:ins>
    </w:p>
    <w:p w14:paraId="24139981" w14:textId="1EF4AC41" w:rsidR="006D30BE" w:rsidRDefault="006D30BE" w:rsidP="00036547">
      <w:pPr>
        <w:pStyle w:val="a3"/>
        <w:spacing w:before="8"/>
        <w:rPr>
          <w:ins w:id="2212" w:author="John Gil" w:date="2022-08-30T18:51:00Z"/>
        </w:rPr>
      </w:pPr>
    </w:p>
    <w:p w14:paraId="2B80EA8B" w14:textId="3D06DAC7" w:rsidR="006D30BE" w:rsidRDefault="00F67552">
      <w:pPr>
        <w:pStyle w:val="a3"/>
        <w:spacing w:before="8"/>
        <w:ind w:firstLine="0"/>
        <w:jc w:val="center"/>
        <w:rPr>
          <w:ins w:id="2213" w:author="John Gil" w:date="2022-08-30T18:51:00Z"/>
        </w:rPr>
        <w:pPrChange w:id="2214" w:author="John Gil" w:date="2022-08-30T22:05:00Z">
          <w:pPr>
            <w:pStyle w:val="a3"/>
            <w:spacing w:before="8"/>
          </w:pPr>
        </w:pPrChange>
      </w:pPr>
      <w:ins w:id="2215" w:author="John Gil" w:date="2022-08-30T22:08:00Z">
        <w:r>
          <w:rPr>
            <w:noProof/>
          </w:rPr>
          <w:lastRenderedPageBreak/>
          <w:drawing>
            <wp:inline distT="0" distB="0" distL="0" distR="0" wp14:anchorId="4B03EADF" wp14:editId="626D4406">
              <wp:extent cx="5940425" cy="4665345"/>
              <wp:effectExtent l="0" t="0" r="3175" b="1905"/>
              <wp:docPr id="28" name="Рисунок 28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26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940425" cy="466534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10940BA4" w14:textId="040FA4D4" w:rsidR="002E6AF2" w:rsidRPr="00F67552" w:rsidRDefault="002E6AF2" w:rsidP="002E6AF2">
      <w:pPr>
        <w:pStyle w:val="a3"/>
        <w:spacing w:before="8"/>
        <w:ind w:firstLine="0"/>
        <w:jc w:val="center"/>
        <w:rPr>
          <w:ins w:id="2216" w:author="John Gil" w:date="2022-08-30T22:05:00Z"/>
        </w:rPr>
      </w:pPr>
      <w:ins w:id="2217" w:author="John Gil" w:date="2022-08-30T22:05:00Z">
        <w:r>
          <w:t>Рис</w:t>
        </w:r>
        <w:r w:rsidRPr="000E19E1">
          <w:t xml:space="preserve">. </w:t>
        </w:r>
        <w:r w:rsidRPr="006E7BBF">
          <w:t>1</w:t>
        </w:r>
        <w:r>
          <w:t>5</w:t>
        </w:r>
        <w:r w:rsidRPr="006E7BBF">
          <w:t>.</w:t>
        </w:r>
        <w:r>
          <w:t xml:space="preserve"> Прямоугольник размером </w:t>
        </w:r>
        <w:r w:rsidRPr="002E6AF2">
          <w:rPr>
            <w:rPrChange w:id="2218" w:author="John Gil" w:date="2022-08-30T22:05:00Z">
              <w:rPr>
                <w:lang w:val="en-US"/>
              </w:rPr>
            </w:rPrChange>
          </w:rPr>
          <w:t>300</w:t>
        </w:r>
        <w:r>
          <w:rPr>
            <w:lang w:val="en-US"/>
          </w:rPr>
          <w:t>x</w:t>
        </w:r>
        <w:r w:rsidRPr="002E6AF2">
          <w:rPr>
            <w:rPrChange w:id="2219" w:author="John Gil" w:date="2022-08-30T22:05:00Z">
              <w:rPr>
                <w:lang w:val="en-US"/>
              </w:rPr>
            </w:rPrChange>
          </w:rPr>
          <w:t xml:space="preserve">300 </w:t>
        </w:r>
        <w:r>
          <w:t>пикс</w:t>
        </w:r>
      </w:ins>
      <w:ins w:id="2220" w:author="John Gil" w:date="2022-08-30T22:06:00Z">
        <w:r>
          <w:t>елей</w:t>
        </w:r>
      </w:ins>
    </w:p>
    <w:p w14:paraId="5EE79EA6" w14:textId="76BE2E27" w:rsidR="006D30BE" w:rsidRDefault="006D30BE" w:rsidP="00036547">
      <w:pPr>
        <w:pStyle w:val="a3"/>
        <w:spacing w:before="8"/>
        <w:rPr>
          <w:ins w:id="2221" w:author="John Gil" w:date="2022-08-30T18:51:00Z"/>
        </w:rPr>
      </w:pPr>
    </w:p>
    <w:p w14:paraId="78FD84ED" w14:textId="361ED378" w:rsidR="006D30BE" w:rsidRDefault="006D30BE" w:rsidP="00036547">
      <w:pPr>
        <w:pStyle w:val="a3"/>
        <w:spacing w:before="8"/>
        <w:rPr>
          <w:ins w:id="2222" w:author="John Gil" w:date="2022-08-30T22:08:00Z"/>
        </w:rPr>
      </w:pPr>
    </w:p>
    <w:p w14:paraId="57A367D4" w14:textId="7E183A01" w:rsidR="00F43902" w:rsidRDefault="00F43902" w:rsidP="00036547">
      <w:pPr>
        <w:pStyle w:val="a3"/>
        <w:spacing w:before="8"/>
        <w:rPr>
          <w:ins w:id="2223" w:author="John Gil" w:date="2022-08-30T22:08:00Z"/>
        </w:rPr>
      </w:pPr>
    </w:p>
    <w:p w14:paraId="027633D9" w14:textId="0BAFCC80" w:rsidR="00F43902" w:rsidRDefault="00F43902" w:rsidP="00036547">
      <w:pPr>
        <w:pStyle w:val="a3"/>
        <w:spacing w:before="8"/>
        <w:rPr>
          <w:ins w:id="2224" w:author="John Gil" w:date="2022-08-30T22:08:00Z"/>
        </w:rPr>
      </w:pPr>
    </w:p>
    <w:p w14:paraId="7244F49C" w14:textId="5A68F8A6" w:rsidR="00F43902" w:rsidRDefault="00F43902" w:rsidP="00036547">
      <w:pPr>
        <w:pStyle w:val="a3"/>
        <w:spacing w:before="8"/>
        <w:rPr>
          <w:ins w:id="2225" w:author="John Gil" w:date="2022-08-30T22:08:00Z"/>
        </w:rPr>
      </w:pPr>
    </w:p>
    <w:p w14:paraId="0817F045" w14:textId="19693320" w:rsidR="00F43902" w:rsidRDefault="00F43902" w:rsidP="00036547">
      <w:pPr>
        <w:pStyle w:val="a3"/>
        <w:spacing w:before="8"/>
        <w:rPr>
          <w:ins w:id="2226" w:author="John Gil" w:date="2022-08-30T22:08:00Z"/>
        </w:rPr>
      </w:pPr>
    </w:p>
    <w:p w14:paraId="73DB24F8" w14:textId="77777777" w:rsidR="00F43902" w:rsidRDefault="00F43902" w:rsidP="00036547">
      <w:pPr>
        <w:pStyle w:val="a3"/>
        <w:spacing w:before="8"/>
        <w:rPr>
          <w:ins w:id="2227" w:author="John Gil" w:date="2022-08-30T18:51:00Z"/>
        </w:rPr>
      </w:pPr>
    </w:p>
    <w:p w14:paraId="54413A2F" w14:textId="65620BAB" w:rsidR="006D30BE" w:rsidRDefault="006D30BE" w:rsidP="00036547">
      <w:pPr>
        <w:pStyle w:val="a3"/>
        <w:spacing w:before="8"/>
        <w:rPr>
          <w:ins w:id="2228" w:author="John Gil" w:date="2022-08-30T18:51:00Z"/>
        </w:rPr>
      </w:pPr>
    </w:p>
    <w:p w14:paraId="7D667CDA" w14:textId="5FD0C050" w:rsidR="006D30BE" w:rsidRDefault="006D30BE" w:rsidP="00036547">
      <w:pPr>
        <w:pStyle w:val="a3"/>
        <w:spacing w:before="8"/>
        <w:rPr>
          <w:ins w:id="2229" w:author="John Gil" w:date="2022-08-30T18:51:00Z"/>
        </w:rPr>
      </w:pPr>
    </w:p>
    <w:p w14:paraId="666EA67C" w14:textId="3DF5D2B1" w:rsidR="006D30BE" w:rsidRDefault="006D30BE" w:rsidP="00036547">
      <w:pPr>
        <w:pStyle w:val="a3"/>
        <w:spacing w:before="8"/>
        <w:rPr>
          <w:ins w:id="2230" w:author="John Gil" w:date="2022-08-30T18:51:00Z"/>
        </w:rPr>
      </w:pPr>
    </w:p>
    <w:p w14:paraId="1AA09C81" w14:textId="1EA0D04A" w:rsidR="006D30BE" w:rsidRDefault="006D30BE" w:rsidP="00036547">
      <w:pPr>
        <w:pStyle w:val="a3"/>
        <w:spacing w:before="8"/>
        <w:rPr>
          <w:ins w:id="2231" w:author="John Gil" w:date="2022-08-30T18:51:00Z"/>
        </w:rPr>
      </w:pPr>
    </w:p>
    <w:p w14:paraId="1A636F0B" w14:textId="73A7A966" w:rsidR="006D30BE" w:rsidRDefault="006D30BE" w:rsidP="00036547">
      <w:pPr>
        <w:pStyle w:val="a3"/>
        <w:spacing w:before="8"/>
        <w:rPr>
          <w:ins w:id="2232" w:author="John Gil" w:date="2022-08-30T18:51:00Z"/>
        </w:rPr>
      </w:pPr>
    </w:p>
    <w:p w14:paraId="021A94EF" w14:textId="50D0576F" w:rsidR="006D30BE" w:rsidRDefault="006D30BE" w:rsidP="00036547">
      <w:pPr>
        <w:pStyle w:val="a3"/>
        <w:spacing w:before="8"/>
        <w:rPr>
          <w:ins w:id="2233" w:author="John Gil" w:date="2022-08-30T18:51:00Z"/>
        </w:rPr>
      </w:pPr>
    </w:p>
    <w:p w14:paraId="61972D38" w14:textId="02A02498" w:rsidR="00036547" w:rsidRPr="00E52260" w:rsidDel="00E52260" w:rsidRDefault="00036547" w:rsidP="00F13D82">
      <w:pPr>
        <w:widowControl/>
        <w:adjustRightInd w:val="0"/>
        <w:rPr>
          <w:del w:id="2234" w:author="John Gil" w:date="2022-08-23T23:22:00Z"/>
        </w:rPr>
      </w:pPr>
      <w:del w:id="2235" w:author="John Gil" w:date="2022-08-23T23:22:00Z">
        <w:r w:rsidRPr="00E52260" w:rsidDel="00A84BB9">
          <w:lastRenderedPageBreak/>
          <w:delText xml:space="preserve">Перед написанием программы с использованием интерфейса </w:delText>
        </w:r>
        <w:r w:rsidRPr="00E52260" w:rsidDel="00A84BB9">
          <w:rPr>
            <w:rPrChange w:id="2236" w:author="John Gil" w:date="2022-08-24T13:01:00Z">
              <w:rPr>
                <w:lang w:val="en-US"/>
              </w:rPr>
            </w:rPrChange>
          </w:rPr>
          <w:delText>OpenGL</w:delText>
        </w:r>
        <w:r w:rsidRPr="00E52260" w:rsidDel="00A84BB9">
          <w:delText xml:space="preserve"> необходимо выбрать контекст отрисовки. В нашем случае это будет оконный интерфейс операционной системы. В лабораторной работе предусмотрено использование библиотеки </w:delText>
        </w:r>
        <w:r w:rsidRPr="00E52260" w:rsidDel="00A84BB9">
          <w:rPr>
            <w:rPrChange w:id="2237" w:author="John Gil" w:date="2022-08-24T13:01:00Z">
              <w:rPr>
                <w:lang w:val="en-US"/>
              </w:rPr>
            </w:rPrChange>
          </w:rPr>
          <w:delText>GLFW</w:delText>
        </w:r>
        <w:r w:rsidRPr="00E52260" w:rsidDel="00A84BB9">
          <w:delText xml:space="preserve">, которая реализует кроссплатформенную реализацию оконного интерфейса. </w:delText>
        </w:r>
      </w:del>
    </w:p>
    <w:p w14:paraId="7FAEA963" w14:textId="1C675386" w:rsidR="00036547" w:rsidDel="00E52260" w:rsidRDefault="00036547" w:rsidP="00E52260">
      <w:pPr>
        <w:pStyle w:val="a3"/>
        <w:rPr>
          <w:del w:id="2238" w:author="John Gil" w:date="2022-08-23T23:22:00Z"/>
        </w:rPr>
      </w:pPr>
      <w:del w:id="2239" w:author="John Gil" w:date="2022-08-23T23:22:00Z">
        <w:r w:rsidRPr="00E52260" w:rsidDel="00A84BB9">
          <w:delText xml:space="preserve">Библиотека </w:delText>
        </w:r>
        <w:r w:rsidRPr="00E52260" w:rsidDel="00A84BB9">
          <w:rPr>
            <w:rPrChange w:id="2240" w:author="John Gil" w:date="2022-08-24T13:01:00Z">
              <w:rPr>
                <w:lang w:val="en-US"/>
              </w:rPr>
            </w:rPrChange>
          </w:rPr>
          <w:delText>GLAD</w:delText>
        </w:r>
        <w:r w:rsidRPr="00E52260" w:rsidDel="00A84BB9">
          <w:delText xml:space="preserve">, используемая в примере, выгружает указатели на реализации функций </w:delText>
        </w:r>
        <w:r w:rsidRPr="00E52260" w:rsidDel="00A84BB9">
          <w:rPr>
            <w:rPrChange w:id="2241" w:author="John Gil" w:date="2022-08-24T13:01:00Z">
              <w:rPr>
                <w:lang w:val="en-US"/>
              </w:rPr>
            </w:rPrChange>
          </w:rPr>
          <w:delText>OpenGL</w:delText>
        </w:r>
        <w:r w:rsidRPr="00E52260" w:rsidDel="00A84BB9">
          <w:delText xml:space="preserve"> из драйверов графического ускорителя.</w:delText>
        </w:r>
      </w:del>
    </w:p>
    <w:p w14:paraId="0AEF8423" w14:textId="0679BD4A" w:rsidR="00A85BE4" w:rsidDel="00431D82" w:rsidRDefault="00036547" w:rsidP="00075BCB">
      <w:pPr>
        <w:rPr>
          <w:del w:id="2242" w:author="John Gil" w:date="2022-08-23T23:22:00Z"/>
        </w:rPr>
      </w:pPr>
      <w:del w:id="2243" w:author="John Gil" w:date="2022-08-23T23:22:00Z">
        <w:r w:rsidRPr="00E52260" w:rsidDel="00A84BB9">
          <w:delText xml:space="preserve">Последняя, но тем не менее важная библиотека </w:delText>
        </w:r>
        <w:r w:rsidRPr="00E52260" w:rsidDel="00A84BB9">
          <w:rPr>
            <w:rPrChange w:id="2244" w:author="John Gil" w:date="2022-08-24T13:01:00Z">
              <w:rPr>
                <w:lang w:val="en-US"/>
              </w:rPr>
            </w:rPrChange>
          </w:rPr>
          <w:delText>GLM</w:delText>
        </w:r>
        <w:r w:rsidRPr="00E52260" w:rsidDel="00A84BB9">
          <w:delText xml:space="preserve"> (</w:delText>
        </w:r>
        <w:r w:rsidRPr="00E52260" w:rsidDel="00A84BB9">
          <w:rPr>
            <w:rPrChange w:id="2245" w:author="John Gil" w:date="2022-08-24T13:01:00Z">
              <w:rPr>
                <w:lang w:val="en-US"/>
              </w:rPr>
            </w:rPrChange>
          </w:rPr>
          <w:delText>OpenGL</w:delText>
        </w:r>
        <w:r w:rsidRPr="00E52260" w:rsidDel="00A84BB9">
          <w:delText xml:space="preserve"> </w:delText>
        </w:r>
        <w:r w:rsidRPr="00E52260" w:rsidDel="00A84BB9">
          <w:rPr>
            <w:rPrChange w:id="2246" w:author="John Gil" w:date="2022-08-24T13:01:00Z">
              <w:rPr>
                <w:lang w:val="en-US"/>
              </w:rPr>
            </w:rPrChange>
          </w:rPr>
          <w:delText>Mathematics</w:delText>
        </w:r>
        <w:r w:rsidRPr="00E52260" w:rsidDel="00A84BB9">
          <w:delText>) используется для вычислений матричных и других математических операций.</w:delText>
        </w:r>
      </w:del>
    </w:p>
    <w:p w14:paraId="18C531CD" w14:textId="200AF49D" w:rsidR="00F0236E" w:rsidRPr="00E52260" w:rsidDel="00A84BB9" w:rsidRDefault="00FA56AE">
      <w:pPr>
        <w:rPr>
          <w:del w:id="2247" w:author="John Gil" w:date="2022-08-23T23:23:00Z"/>
        </w:rPr>
      </w:pPr>
      <w:del w:id="2248" w:author="John Gil" w:date="2022-08-23T23:36:00Z">
        <w:r w:rsidRPr="00F6172B" w:rsidDel="00C256F2">
          <w:rPr>
            <w:noProof/>
          </w:rPr>
          <mc:AlternateContent>
            <mc:Choice Requires="wps">
              <w:drawing>
                <wp:inline distT="0" distB="0" distL="0" distR="0" wp14:anchorId="58AA5282" wp14:editId="73116E07">
                  <wp:extent cx="5991225" cy="1404620"/>
                  <wp:effectExtent l="0" t="0" r="28575" b="17145"/>
                  <wp:docPr id="217" name="Надпись 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5991225" cy="140462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5AD79E2" w14:textId="77777777" w:rsidR="007F013D" w:rsidRDefault="007F013D" w:rsidP="00A84BB9">
                              <w:pPr>
                                <w:widowControl/>
                                <w:adjustRightInd w:val="0"/>
                                <w:rPr>
                                  <w:ins w:id="2249" w:author="John Gil" w:date="2022-08-23T23:27:00Z"/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</w:pPr>
                              <w:ins w:id="2250" w:author="John Gil" w:date="2022-08-23T23:27:00Z">
                                <w:r>
                                  <w:rPr>
                                    <w:rFonts w:ascii="Consolas" w:eastAsiaTheme="minorHAnsi" w:hAnsi="Consolas" w:cs="Consolas"/>
                                    <w:color w:val="008000"/>
                                    <w:sz w:val="19"/>
                                    <w:szCs w:val="19"/>
                                  </w:rPr>
                                  <w:t>//Исходный код вершинного шейдера</w:t>
                                </w:r>
                              </w:ins>
                            </w:p>
                            <w:p w14:paraId="1B29D568" w14:textId="77777777" w:rsidR="007F013D" w:rsidRDefault="007F013D" w:rsidP="00A84BB9">
                              <w:pPr>
                                <w:widowControl/>
                                <w:adjustRightInd w:val="0"/>
                                <w:rPr>
                                  <w:ins w:id="2251" w:author="John Gil" w:date="2022-08-23T23:27:00Z"/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</w:pPr>
                              <w:proofErr w:type="spellStart"/>
                              <w:ins w:id="2252" w:author="John Gil" w:date="2022-08-23T23:27:00Z">
                                <w:r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</w:rPr>
                                  <w:t>std</w:t>
                                </w:r>
                                <w:proofErr w:type="spellEnd"/>
                                <w:r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</w:rPr>
                                  <w:t>::</w:t>
                                </w:r>
                                <w:proofErr w:type="spellStart"/>
                                <w:r>
                                  <w:rPr>
                                    <w:rFonts w:ascii="Consolas" w:eastAsiaTheme="minorHAnsi" w:hAnsi="Consolas" w:cs="Consolas"/>
                                    <w:color w:val="2B91AF"/>
                                    <w:sz w:val="19"/>
                                    <w:szCs w:val="19"/>
                                  </w:rPr>
                                  <w:t>string</w:t>
                                </w:r>
                                <w:proofErr w:type="spellEnd"/>
                                <w:r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</w:rPr>
                                  <w:t>vShader</w:t>
                                </w:r>
                                <w:proofErr w:type="spellEnd"/>
                                <w:r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</w:rPr>
                                  <w:t xml:space="preserve"> = </w:t>
                                </w:r>
                                <w:proofErr w:type="spellStart"/>
                                <w:r>
                                  <w:rPr>
                                    <w:rFonts w:ascii="Consolas" w:eastAsiaTheme="minorHAnsi" w:hAnsi="Consolas" w:cs="Consolas"/>
                                    <w:color w:val="A31515"/>
                                    <w:sz w:val="19"/>
                                    <w:szCs w:val="19"/>
                                  </w:rPr>
                                  <w:t>R"glsl</w:t>
                                </w:r>
                                <w:proofErr w:type="spellEnd"/>
                                <w:r>
                                  <w:rPr>
                                    <w:rFonts w:ascii="Consolas" w:eastAsiaTheme="minorHAnsi" w:hAnsi="Consolas" w:cs="Consolas"/>
                                    <w:color w:val="A31515"/>
                                    <w:sz w:val="19"/>
                                    <w:szCs w:val="19"/>
                                  </w:rPr>
                                  <w:t>(</w:t>
                                </w:r>
                              </w:ins>
                            </w:p>
                            <w:p w14:paraId="2EECA577" w14:textId="77777777" w:rsidR="007F013D" w:rsidRPr="00A84BB9" w:rsidRDefault="007F013D" w:rsidP="00A84BB9">
                              <w:pPr>
                                <w:widowControl/>
                                <w:adjustRightInd w:val="0"/>
                                <w:rPr>
                                  <w:ins w:id="2253" w:author="John Gil" w:date="2022-08-23T23:27:00Z"/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  <w:lang w:val="en-US"/>
                                  <w:rPrChange w:id="2254" w:author="John Gil" w:date="2022-08-23T23:27:00Z">
                                    <w:rPr>
                                      <w:ins w:id="2255" w:author="John Gil" w:date="2022-08-23T23:27:00Z"/>
                                      <w:rFonts w:ascii="Consolas" w:eastAsiaTheme="minorHAnsi" w:hAnsi="Consolas" w:cs="Consolas"/>
                                      <w:color w:val="000000"/>
                                      <w:sz w:val="19"/>
                                      <w:szCs w:val="19"/>
                                    </w:rPr>
                                  </w:rPrChange>
                                </w:rPr>
                              </w:pPr>
                              <w:ins w:id="2256" w:author="John Gil" w:date="2022-08-23T23:27:00Z">
                                <w:r>
                                  <w:rPr>
                                    <w:rFonts w:ascii="Consolas" w:eastAsiaTheme="minorHAnsi" w:hAnsi="Consolas" w:cs="Consolas"/>
                                    <w:color w:val="A31515"/>
                                    <w:sz w:val="19"/>
                                    <w:szCs w:val="19"/>
                                  </w:rPr>
                                  <w:t xml:space="preserve">    </w:t>
                                </w:r>
                                <w:r w:rsidRPr="00A84BB9">
                                  <w:rPr>
                                    <w:rFonts w:ascii="Consolas" w:eastAsiaTheme="minorHAnsi" w:hAnsi="Consolas" w:cs="Consolas"/>
                                    <w:color w:val="A31515"/>
                                    <w:sz w:val="19"/>
                                    <w:szCs w:val="19"/>
                                    <w:lang w:val="en-US"/>
                                    <w:rPrChange w:id="2257" w:author="John Gil" w:date="2022-08-23T23:27:00Z">
                                      <w:rPr>
                                        <w:rFonts w:ascii="Consolas" w:eastAsiaTheme="minorHAnsi" w:hAnsi="Consolas" w:cs="Consolas"/>
                                        <w:color w:val="A31515"/>
                                        <w:sz w:val="19"/>
                                        <w:szCs w:val="19"/>
                                      </w:rPr>
                                    </w:rPrChange>
                                  </w:rPr>
                                  <w:t>#version 440 core                     //</w:t>
                                </w:r>
                                <w:r>
                                  <w:rPr>
                                    <w:rFonts w:ascii="Consolas" w:eastAsiaTheme="minorHAnsi" w:hAnsi="Consolas" w:cs="Consolas"/>
                                    <w:color w:val="A31515"/>
                                    <w:sz w:val="19"/>
                                    <w:szCs w:val="19"/>
                                  </w:rPr>
                                  <w:t>Версия</w:t>
                                </w:r>
                                <w:r w:rsidRPr="00A84BB9">
                                  <w:rPr>
                                    <w:rFonts w:ascii="Consolas" w:eastAsiaTheme="minorHAnsi" w:hAnsi="Consolas" w:cs="Consolas"/>
                                    <w:color w:val="A31515"/>
                                    <w:sz w:val="19"/>
                                    <w:szCs w:val="19"/>
                                    <w:lang w:val="en-US"/>
                                    <w:rPrChange w:id="2258" w:author="John Gil" w:date="2022-08-23T23:27:00Z">
                                      <w:rPr>
                                        <w:rFonts w:ascii="Consolas" w:eastAsiaTheme="minorHAnsi" w:hAnsi="Consolas" w:cs="Consolas"/>
                                        <w:color w:val="A31515"/>
                                        <w:sz w:val="19"/>
                                        <w:szCs w:val="19"/>
                                      </w:rPr>
                                    </w:rPrChange>
                                  </w:rPr>
                                  <w:t xml:space="preserve"> GLSL</w:t>
                                </w:r>
                              </w:ins>
                            </w:p>
                            <w:p w14:paraId="47947FED" w14:textId="77777777" w:rsidR="007F013D" w:rsidRPr="00A84BB9" w:rsidRDefault="007F013D" w:rsidP="00A84BB9">
                              <w:pPr>
                                <w:widowControl/>
                                <w:adjustRightInd w:val="0"/>
                                <w:rPr>
                                  <w:ins w:id="2259" w:author="John Gil" w:date="2022-08-23T23:27:00Z"/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  <w:lang w:val="en-US"/>
                                  <w:rPrChange w:id="2260" w:author="John Gil" w:date="2022-08-23T23:27:00Z">
                                    <w:rPr>
                                      <w:ins w:id="2261" w:author="John Gil" w:date="2022-08-23T23:27:00Z"/>
                                      <w:rFonts w:ascii="Consolas" w:eastAsiaTheme="minorHAnsi" w:hAnsi="Consolas" w:cs="Consolas"/>
                                      <w:color w:val="000000"/>
                                      <w:sz w:val="19"/>
                                      <w:szCs w:val="19"/>
                                    </w:rPr>
                                  </w:rPrChange>
                                </w:rPr>
                              </w:pPr>
                              <w:ins w:id="2262" w:author="John Gil" w:date="2022-08-23T23:27:00Z">
                                <w:r w:rsidRPr="00A84BB9">
                                  <w:rPr>
                                    <w:rFonts w:ascii="Consolas" w:eastAsiaTheme="minorHAnsi" w:hAnsi="Consolas" w:cs="Consolas"/>
                                    <w:color w:val="A31515"/>
                                    <w:sz w:val="19"/>
                                    <w:szCs w:val="19"/>
                                    <w:lang w:val="en-US"/>
                                    <w:rPrChange w:id="2263" w:author="John Gil" w:date="2022-08-23T23:27:00Z">
                                      <w:rPr>
                                        <w:rFonts w:ascii="Consolas" w:eastAsiaTheme="minorHAnsi" w:hAnsi="Consolas" w:cs="Consolas"/>
                                        <w:color w:val="A31515"/>
                                        <w:sz w:val="19"/>
                                        <w:szCs w:val="19"/>
                                      </w:rPr>
                                    </w:rPrChange>
                                  </w:rPr>
                                  <w:t xml:space="preserve">    layout(location = 0) in vec3 </w:t>
                                </w:r>
                                <w:proofErr w:type="spellStart"/>
                                <w:r w:rsidRPr="00A84BB9">
                                  <w:rPr>
                                    <w:rFonts w:ascii="Consolas" w:eastAsiaTheme="minorHAnsi" w:hAnsi="Consolas" w:cs="Consolas"/>
                                    <w:color w:val="A31515"/>
                                    <w:sz w:val="19"/>
                                    <w:szCs w:val="19"/>
                                    <w:lang w:val="en-US"/>
                                    <w:rPrChange w:id="2264" w:author="John Gil" w:date="2022-08-23T23:27:00Z">
                                      <w:rPr>
                                        <w:rFonts w:ascii="Consolas" w:eastAsiaTheme="minorHAnsi" w:hAnsi="Consolas" w:cs="Consolas"/>
                                        <w:color w:val="A31515"/>
                                        <w:sz w:val="19"/>
                                        <w:szCs w:val="19"/>
                                      </w:rPr>
                                    </w:rPrChange>
                                  </w:rPr>
                                  <w:t>vPos</w:t>
                                </w:r>
                                <w:proofErr w:type="spellEnd"/>
                                <w:r w:rsidRPr="00A84BB9">
                                  <w:rPr>
                                    <w:rFonts w:ascii="Consolas" w:eastAsiaTheme="minorHAnsi" w:hAnsi="Consolas" w:cs="Consolas"/>
                                    <w:color w:val="A31515"/>
                                    <w:sz w:val="19"/>
                                    <w:szCs w:val="19"/>
                                    <w:lang w:val="en-US"/>
                                    <w:rPrChange w:id="2265" w:author="John Gil" w:date="2022-08-23T23:27:00Z">
                                      <w:rPr>
                                        <w:rFonts w:ascii="Consolas" w:eastAsiaTheme="minorHAnsi" w:hAnsi="Consolas" w:cs="Consolas"/>
                                        <w:color w:val="A31515"/>
                                        <w:sz w:val="19"/>
                                        <w:szCs w:val="19"/>
                                      </w:rPr>
                                    </w:rPrChange>
                                  </w:rPr>
                                  <w:t>;    //</w:t>
                                </w:r>
                                <w:r>
                                  <w:rPr>
                                    <w:rFonts w:ascii="Consolas" w:eastAsiaTheme="minorHAnsi" w:hAnsi="Consolas" w:cs="Consolas"/>
                                    <w:color w:val="A31515"/>
                                    <w:sz w:val="19"/>
                                    <w:szCs w:val="19"/>
                                  </w:rPr>
                                  <w:t>Координаты</w:t>
                                </w:r>
                                <w:r w:rsidRPr="00A84BB9">
                                  <w:rPr>
                                    <w:rFonts w:ascii="Consolas" w:eastAsiaTheme="minorHAnsi" w:hAnsi="Consolas" w:cs="Consolas"/>
                                    <w:color w:val="A31515"/>
                                    <w:sz w:val="19"/>
                                    <w:szCs w:val="19"/>
                                    <w:lang w:val="en-US"/>
                                    <w:rPrChange w:id="2266" w:author="John Gil" w:date="2022-08-23T23:27:00Z">
                                      <w:rPr>
                                        <w:rFonts w:ascii="Consolas" w:eastAsiaTheme="minorHAnsi" w:hAnsi="Consolas" w:cs="Consolas"/>
                                        <w:color w:val="A31515"/>
                                        <w:sz w:val="19"/>
                                        <w:szCs w:val="19"/>
                                      </w:rPr>
                                    </w:rPrChange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Consolas" w:eastAsiaTheme="minorHAnsi" w:hAnsi="Consolas" w:cs="Consolas"/>
                                    <w:color w:val="A31515"/>
                                    <w:sz w:val="19"/>
                                    <w:szCs w:val="19"/>
                                  </w:rPr>
                                  <w:t>вершины</w:t>
                                </w:r>
                                <w:r w:rsidRPr="00A84BB9">
                                  <w:rPr>
                                    <w:rFonts w:ascii="Consolas" w:eastAsiaTheme="minorHAnsi" w:hAnsi="Consolas" w:cs="Consolas"/>
                                    <w:color w:val="A31515"/>
                                    <w:sz w:val="19"/>
                                    <w:szCs w:val="19"/>
                                    <w:lang w:val="en-US"/>
                                    <w:rPrChange w:id="2267" w:author="John Gil" w:date="2022-08-23T23:27:00Z">
                                      <w:rPr>
                                        <w:rFonts w:ascii="Consolas" w:eastAsiaTheme="minorHAnsi" w:hAnsi="Consolas" w:cs="Consolas"/>
                                        <w:color w:val="A31515"/>
                                        <w:sz w:val="19"/>
                                        <w:szCs w:val="19"/>
                                      </w:rPr>
                                    </w:rPrChange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Consolas" w:eastAsiaTheme="minorHAnsi" w:hAnsi="Consolas" w:cs="Consolas"/>
                                    <w:color w:val="A31515"/>
                                    <w:sz w:val="19"/>
                                    <w:szCs w:val="19"/>
                                  </w:rPr>
                                  <w:t>примитива</w:t>
                                </w:r>
                              </w:ins>
                            </w:p>
                            <w:p w14:paraId="26FC7BB2" w14:textId="77777777" w:rsidR="007F013D" w:rsidRPr="00A84BB9" w:rsidRDefault="007F013D" w:rsidP="00A84BB9">
                              <w:pPr>
                                <w:widowControl/>
                                <w:adjustRightInd w:val="0"/>
                                <w:rPr>
                                  <w:ins w:id="2268" w:author="John Gil" w:date="2022-08-23T23:27:00Z"/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  <w:lang w:val="en-US"/>
                                  <w:rPrChange w:id="2269" w:author="John Gil" w:date="2022-08-23T23:27:00Z">
                                    <w:rPr>
                                      <w:ins w:id="2270" w:author="John Gil" w:date="2022-08-23T23:27:00Z"/>
                                      <w:rFonts w:ascii="Consolas" w:eastAsiaTheme="minorHAnsi" w:hAnsi="Consolas" w:cs="Consolas"/>
                                      <w:color w:val="000000"/>
                                      <w:sz w:val="19"/>
                                      <w:szCs w:val="19"/>
                                    </w:rPr>
                                  </w:rPrChange>
                                </w:rPr>
                              </w:pPr>
                              <w:ins w:id="2271" w:author="John Gil" w:date="2022-08-23T23:27:00Z">
                                <w:r w:rsidRPr="00A84BB9">
                                  <w:rPr>
                                    <w:rFonts w:ascii="Consolas" w:eastAsiaTheme="minorHAnsi" w:hAnsi="Consolas" w:cs="Consolas"/>
                                    <w:color w:val="A31515"/>
                                    <w:sz w:val="19"/>
                                    <w:szCs w:val="19"/>
                                    <w:lang w:val="en-US"/>
                                    <w:rPrChange w:id="2272" w:author="John Gil" w:date="2022-08-23T23:27:00Z">
                                      <w:rPr>
                                        <w:rFonts w:ascii="Consolas" w:eastAsiaTheme="minorHAnsi" w:hAnsi="Consolas" w:cs="Consolas"/>
                                        <w:color w:val="A31515"/>
                                        <w:sz w:val="19"/>
                                        <w:szCs w:val="19"/>
                                      </w:rPr>
                                    </w:rPrChange>
                                  </w:rPr>
                                  <w:t xml:space="preserve">    layout(location = 1) in vec3 </w:t>
                                </w:r>
                                <w:proofErr w:type="spellStart"/>
                                <w:r w:rsidRPr="00A84BB9">
                                  <w:rPr>
                                    <w:rFonts w:ascii="Consolas" w:eastAsiaTheme="minorHAnsi" w:hAnsi="Consolas" w:cs="Consolas"/>
                                    <w:color w:val="A31515"/>
                                    <w:sz w:val="19"/>
                                    <w:szCs w:val="19"/>
                                    <w:lang w:val="en-US"/>
                                    <w:rPrChange w:id="2273" w:author="John Gil" w:date="2022-08-23T23:27:00Z">
                                      <w:rPr>
                                        <w:rFonts w:ascii="Consolas" w:eastAsiaTheme="minorHAnsi" w:hAnsi="Consolas" w:cs="Consolas"/>
                                        <w:color w:val="A31515"/>
                                        <w:sz w:val="19"/>
                                        <w:szCs w:val="19"/>
                                      </w:rPr>
                                    </w:rPrChange>
                                  </w:rPr>
                                  <w:t>vColor</w:t>
                                </w:r>
                                <w:proofErr w:type="spellEnd"/>
                                <w:r w:rsidRPr="00A84BB9">
                                  <w:rPr>
                                    <w:rFonts w:ascii="Consolas" w:eastAsiaTheme="minorHAnsi" w:hAnsi="Consolas" w:cs="Consolas"/>
                                    <w:color w:val="A31515"/>
                                    <w:sz w:val="19"/>
                                    <w:szCs w:val="19"/>
                                    <w:lang w:val="en-US"/>
                                    <w:rPrChange w:id="2274" w:author="John Gil" w:date="2022-08-23T23:27:00Z">
                                      <w:rPr>
                                        <w:rFonts w:ascii="Consolas" w:eastAsiaTheme="minorHAnsi" w:hAnsi="Consolas" w:cs="Consolas"/>
                                        <w:color w:val="A31515"/>
                                        <w:sz w:val="19"/>
                                        <w:szCs w:val="19"/>
                                      </w:rPr>
                                    </w:rPrChange>
                                  </w:rPr>
                                  <w:t>;  //</w:t>
                                </w:r>
                                <w:r>
                                  <w:rPr>
                                    <w:rFonts w:ascii="Consolas" w:eastAsiaTheme="minorHAnsi" w:hAnsi="Consolas" w:cs="Consolas"/>
                                    <w:color w:val="A31515"/>
                                    <w:sz w:val="19"/>
                                    <w:szCs w:val="19"/>
                                  </w:rPr>
                                  <w:t>Цвет</w:t>
                                </w:r>
                                <w:r w:rsidRPr="00A84BB9">
                                  <w:rPr>
                                    <w:rFonts w:ascii="Consolas" w:eastAsiaTheme="minorHAnsi" w:hAnsi="Consolas" w:cs="Consolas"/>
                                    <w:color w:val="A31515"/>
                                    <w:sz w:val="19"/>
                                    <w:szCs w:val="19"/>
                                    <w:lang w:val="en-US"/>
                                    <w:rPrChange w:id="2275" w:author="John Gil" w:date="2022-08-23T23:27:00Z">
                                      <w:rPr>
                                        <w:rFonts w:ascii="Consolas" w:eastAsiaTheme="minorHAnsi" w:hAnsi="Consolas" w:cs="Consolas"/>
                                        <w:color w:val="A31515"/>
                                        <w:sz w:val="19"/>
                                        <w:szCs w:val="19"/>
                                      </w:rPr>
                                    </w:rPrChange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Consolas" w:eastAsiaTheme="minorHAnsi" w:hAnsi="Consolas" w:cs="Consolas"/>
                                    <w:color w:val="A31515"/>
                                    <w:sz w:val="19"/>
                                    <w:szCs w:val="19"/>
                                  </w:rPr>
                                  <w:t>примитива</w:t>
                                </w:r>
                                <w:r w:rsidRPr="00A84BB9">
                                  <w:rPr>
                                    <w:rFonts w:ascii="Consolas" w:eastAsiaTheme="minorHAnsi" w:hAnsi="Consolas" w:cs="Consolas"/>
                                    <w:color w:val="A31515"/>
                                    <w:sz w:val="19"/>
                                    <w:szCs w:val="19"/>
                                    <w:lang w:val="en-US"/>
                                    <w:rPrChange w:id="2276" w:author="John Gil" w:date="2022-08-23T23:27:00Z">
                                      <w:rPr>
                                        <w:rFonts w:ascii="Consolas" w:eastAsiaTheme="minorHAnsi" w:hAnsi="Consolas" w:cs="Consolas"/>
                                        <w:color w:val="A31515"/>
                                        <w:sz w:val="19"/>
                                        <w:szCs w:val="19"/>
                                      </w:rPr>
                                    </w:rPrChange>
                                  </w:rPr>
                                  <w:t xml:space="preserve"> (RGB) </w:t>
                                </w:r>
                              </w:ins>
                            </w:p>
                            <w:p w14:paraId="3F2211EA" w14:textId="77777777" w:rsidR="007F013D" w:rsidRPr="003F3099" w:rsidRDefault="007F013D" w:rsidP="00A84BB9">
                              <w:pPr>
                                <w:widowControl/>
                                <w:adjustRightInd w:val="0"/>
                                <w:rPr>
                                  <w:ins w:id="2277" w:author="John Gil" w:date="2022-08-23T23:27:00Z"/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  <w:lang w:val="en-US"/>
                                  <w:rPrChange w:id="2278" w:author="John Gil" w:date="2022-08-23T23:27:00Z">
                                    <w:rPr>
                                      <w:ins w:id="2279" w:author="John Gil" w:date="2022-08-23T23:27:00Z"/>
                                      <w:rFonts w:ascii="Consolas" w:eastAsiaTheme="minorHAnsi" w:hAnsi="Consolas" w:cs="Consolas"/>
                                      <w:color w:val="000000"/>
                                      <w:sz w:val="19"/>
                                      <w:szCs w:val="19"/>
                                    </w:rPr>
                                  </w:rPrChange>
                                </w:rPr>
                              </w:pPr>
                              <w:ins w:id="2280" w:author="John Gil" w:date="2022-08-23T23:27:00Z">
                                <w:r w:rsidRPr="00A84BB9">
                                  <w:rPr>
                                    <w:rFonts w:ascii="Consolas" w:eastAsiaTheme="minorHAnsi" w:hAnsi="Consolas" w:cs="Consolas"/>
                                    <w:color w:val="A31515"/>
                                    <w:sz w:val="19"/>
                                    <w:szCs w:val="19"/>
                                    <w:lang w:val="en-US"/>
                                    <w:rPrChange w:id="2281" w:author="John Gil" w:date="2022-08-23T23:27:00Z">
                                      <w:rPr>
                                        <w:rFonts w:ascii="Consolas" w:eastAsiaTheme="minorHAnsi" w:hAnsi="Consolas" w:cs="Consolas"/>
                                        <w:color w:val="A31515"/>
                                        <w:sz w:val="19"/>
                                        <w:szCs w:val="19"/>
                                      </w:rPr>
                                    </w:rPrChange>
                                  </w:rPr>
                                  <w:t xml:space="preserve">    </w:t>
                                </w:r>
                                <w:r w:rsidRPr="003F3099">
                                  <w:rPr>
                                    <w:rFonts w:ascii="Consolas" w:eastAsiaTheme="minorHAnsi" w:hAnsi="Consolas" w:cs="Consolas"/>
                                    <w:color w:val="A31515"/>
                                    <w:sz w:val="19"/>
                                    <w:szCs w:val="19"/>
                                    <w:lang w:val="en-US"/>
                                    <w:rPrChange w:id="2282" w:author="John Gil" w:date="2022-08-23T23:27:00Z">
                                      <w:rPr>
                                        <w:rFonts w:ascii="Consolas" w:eastAsiaTheme="minorHAnsi" w:hAnsi="Consolas" w:cs="Consolas"/>
                                        <w:color w:val="A31515"/>
                                        <w:sz w:val="19"/>
                                        <w:szCs w:val="19"/>
                                      </w:rPr>
                                    </w:rPrChange>
                                  </w:rPr>
                                  <w:t xml:space="preserve">layout(location = 1) out vec3 </w:t>
                                </w:r>
                                <w:proofErr w:type="spellStart"/>
                                <w:r w:rsidRPr="003F3099">
                                  <w:rPr>
                                    <w:rFonts w:ascii="Consolas" w:eastAsiaTheme="minorHAnsi" w:hAnsi="Consolas" w:cs="Consolas"/>
                                    <w:color w:val="A31515"/>
                                    <w:sz w:val="19"/>
                                    <w:szCs w:val="19"/>
                                    <w:lang w:val="en-US"/>
                                    <w:rPrChange w:id="2283" w:author="John Gil" w:date="2022-08-23T23:27:00Z">
                                      <w:rPr>
                                        <w:rFonts w:ascii="Consolas" w:eastAsiaTheme="minorHAnsi" w:hAnsi="Consolas" w:cs="Consolas"/>
                                        <w:color w:val="A31515"/>
                                        <w:sz w:val="19"/>
                                        <w:szCs w:val="19"/>
                                      </w:rPr>
                                    </w:rPrChange>
                                  </w:rPr>
                                  <w:t>fColor</w:t>
                                </w:r>
                                <w:proofErr w:type="spellEnd"/>
                                <w:r w:rsidRPr="003F3099">
                                  <w:rPr>
                                    <w:rFonts w:ascii="Consolas" w:eastAsiaTheme="minorHAnsi" w:hAnsi="Consolas" w:cs="Consolas"/>
                                    <w:color w:val="A31515"/>
                                    <w:sz w:val="19"/>
                                    <w:szCs w:val="19"/>
                                    <w:lang w:val="en-US"/>
                                    <w:rPrChange w:id="2284" w:author="John Gil" w:date="2022-08-23T23:27:00Z">
                                      <w:rPr>
                                        <w:rFonts w:ascii="Consolas" w:eastAsiaTheme="minorHAnsi" w:hAnsi="Consolas" w:cs="Consolas"/>
                                        <w:color w:val="A31515"/>
                                        <w:sz w:val="19"/>
                                        <w:szCs w:val="19"/>
                                      </w:rPr>
                                    </w:rPrChange>
                                  </w:rPr>
                                  <w:t>; //</w:t>
                                </w:r>
                                <w:r>
                                  <w:rPr>
                                    <w:rFonts w:ascii="Consolas" w:eastAsiaTheme="minorHAnsi" w:hAnsi="Consolas" w:cs="Consolas"/>
                                    <w:color w:val="A31515"/>
                                    <w:sz w:val="19"/>
                                    <w:szCs w:val="19"/>
                                  </w:rPr>
                                  <w:t>Передача</w:t>
                                </w:r>
                                <w:r w:rsidRPr="003F3099">
                                  <w:rPr>
                                    <w:rFonts w:ascii="Consolas" w:eastAsiaTheme="minorHAnsi" w:hAnsi="Consolas" w:cs="Consolas"/>
                                    <w:color w:val="A31515"/>
                                    <w:sz w:val="19"/>
                                    <w:szCs w:val="19"/>
                                    <w:lang w:val="en-US"/>
                                    <w:rPrChange w:id="2285" w:author="John Gil" w:date="2022-08-23T23:27:00Z">
                                      <w:rPr>
                                        <w:rFonts w:ascii="Consolas" w:eastAsiaTheme="minorHAnsi" w:hAnsi="Consolas" w:cs="Consolas"/>
                                        <w:color w:val="A31515"/>
                                        <w:sz w:val="19"/>
                                        <w:szCs w:val="19"/>
                                      </w:rPr>
                                    </w:rPrChange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Consolas" w:eastAsiaTheme="minorHAnsi" w:hAnsi="Consolas" w:cs="Consolas"/>
                                    <w:color w:val="A31515"/>
                                    <w:sz w:val="19"/>
                                    <w:szCs w:val="19"/>
                                  </w:rPr>
                                  <w:t>цвета</w:t>
                                </w:r>
                                <w:r w:rsidRPr="003F3099">
                                  <w:rPr>
                                    <w:rFonts w:ascii="Consolas" w:eastAsiaTheme="minorHAnsi" w:hAnsi="Consolas" w:cs="Consolas"/>
                                    <w:color w:val="A31515"/>
                                    <w:sz w:val="19"/>
                                    <w:szCs w:val="19"/>
                                    <w:lang w:val="en-US"/>
                                    <w:rPrChange w:id="2286" w:author="John Gil" w:date="2022-08-23T23:27:00Z">
                                      <w:rPr>
                                        <w:rFonts w:ascii="Consolas" w:eastAsiaTheme="minorHAnsi" w:hAnsi="Consolas" w:cs="Consolas"/>
                                        <w:color w:val="A31515"/>
                                        <w:sz w:val="19"/>
                                        <w:szCs w:val="19"/>
                                      </w:rPr>
                                    </w:rPrChange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Consolas" w:eastAsiaTheme="minorHAnsi" w:hAnsi="Consolas" w:cs="Consolas"/>
                                    <w:color w:val="A31515"/>
                                    <w:sz w:val="19"/>
                                    <w:szCs w:val="19"/>
                                  </w:rPr>
                                  <w:t>примитива</w:t>
                                </w:r>
                                <w:r w:rsidRPr="003F3099">
                                  <w:rPr>
                                    <w:rFonts w:ascii="Consolas" w:eastAsiaTheme="minorHAnsi" w:hAnsi="Consolas" w:cs="Consolas"/>
                                    <w:color w:val="A31515"/>
                                    <w:sz w:val="19"/>
                                    <w:szCs w:val="19"/>
                                    <w:lang w:val="en-US"/>
                                    <w:rPrChange w:id="2287" w:author="John Gil" w:date="2022-08-23T23:27:00Z">
                                      <w:rPr>
                                        <w:rFonts w:ascii="Consolas" w:eastAsiaTheme="minorHAnsi" w:hAnsi="Consolas" w:cs="Consolas"/>
                                        <w:color w:val="A31515"/>
                                        <w:sz w:val="19"/>
                                        <w:szCs w:val="19"/>
                                      </w:rPr>
                                    </w:rPrChange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Consolas" w:eastAsiaTheme="minorHAnsi" w:hAnsi="Consolas" w:cs="Consolas"/>
                                    <w:color w:val="A31515"/>
                                    <w:sz w:val="19"/>
                                    <w:szCs w:val="19"/>
                                  </w:rPr>
                                  <w:t>в</w:t>
                                </w:r>
                                <w:r w:rsidRPr="003F3099">
                                  <w:rPr>
                                    <w:rFonts w:ascii="Consolas" w:eastAsiaTheme="minorHAnsi" w:hAnsi="Consolas" w:cs="Consolas"/>
                                    <w:color w:val="A31515"/>
                                    <w:sz w:val="19"/>
                                    <w:szCs w:val="19"/>
                                    <w:lang w:val="en-US"/>
                                    <w:rPrChange w:id="2288" w:author="John Gil" w:date="2022-08-23T23:27:00Z">
                                      <w:rPr>
                                        <w:rFonts w:ascii="Consolas" w:eastAsiaTheme="minorHAnsi" w:hAnsi="Consolas" w:cs="Consolas"/>
                                        <w:color w:val="A31515"/>
                                        <w:sz w:val="19"/>
                                        <w:szCs w:val="19"/>
                                      </w:rPr>
                                    </w:rPrChange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Consolas" w:eastAsiaTheme="minorHAnsi" w:hAnsi="Consolas" w:cs="Consolas"/>
                                    <w:color w:val="A31515"/>
                                    <w:sz w:val="19"/>
                                    <w:szCs w:val="19"/>
                                  </w:rPr>
                                  <w:t>пиксельный</w:t>
                                </w:r>
                                <w:r w:rsidRPr="003F3099">
                                  <w:rPr>
                                    <w:rFonts w:ascii="Consolas" w:eastAsiaTheme="minorHAnsi" w:hAnsi="Consolas" w:cs="Consolas"/>
                                    <w:color w:val="A31515"/>
                                    <w:sz w:val="19"/>
                                    <w:szCs w:val="19"/>
                                    <w:lang w:val="en-US"/>
                                    <w:rPrChange w:id="2289" w:author="John Gil" w:date="2022-08-23T23:27:00Z">
                                      <w:rPr>
                                        <w:rFonts w:ascii="Consolas" w:eastAsiaTheme="minorHAnsi" w:hAnsi="Consolas" w:cs="Consolas"/>
                                        <w:color w:val="A31515"/>
                                        <w:sz w:val="19"/>
                                        <w:szCs w:val="19"/>
                                      </w:rPr>
                                    </w:rPrChange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Consolas" w:eastAsiaTheme="minorHAnsi" w:hAnsi="Consolas" w:cs="Consolas"/>
                                    <w:color w:val="A31515"/>
                                    <w:sz w:val="19"/>
                                    <w:szCs w:val="19"/>
                                  </w:rPr>
                                  <w:t>шейдер</w:t>
                                </w:r>
                              </w:ins>
                            </w:p>
                            <w:p w14:paraId="7CC95217" w14:textId="3816C40A" w:rsidR="007F013D" w:rsidRDefault="007F013D" w:rsidP="00A84BB9">
                              <w:pPr>
                                <w:widowControl/>
                                <w:adjustRightInd w:val="0"/>
                                <w:rPr>
                                  <w:ins w:id="2290" w:author="John Gil" w:date="2022-08-23T23:27:00Z"/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</w:pPr>
                              <w:ins w:id="2291" w:author="John Gil" w:date="2022-08-23T23:27:00Z">
                                <w:r w:rsidRPr="00407D9C">
                                  <w:rPr>
                                    <w:rFonts w:ascii="Consolas" w:eastAsiaTheme="minorHAnsi" w:hAnsi="Consolas" w:cs="Consolas"/>
                                    <w:color w:val="A31515"/>
                                    <w:sz w:val="19"/>
                                    <w:szCs w:val="19"/>
                                    <w:lang w:val="en-US"/>
                                    <w:rPrChange w:id="2292" w:author="John Gil" w:date="2022-08-24T12:58:00Z">
                                      <w:rPr>
                                        <w:rFonts w:ascii="Consolas" w:eastAsiaTheme="minorHAnsi" w:hAnsi="Consolas" w:cs="Consolas"/>
                                        <w:color w:val="A31515"/>
                                        <w:sz w:val="19"/>
                                        <w:szCs w:val="19"/>
                                      </w:rPr>
                                    </w:rPrChange>
                                  </w:rPr>
                                  <w:t xml:space="preserve">    </w:t>
                                </w:r>
                              </w:ins>
                              <w:proofErr w:type="spellStart"/>
                              <w:ins w:id="2293" w:author="John Gil" w:date="2022-08-23T23:28:00Z">
                                <w:r>
                                  <w:rPr>
                                    <w:rFonts w:ascii="Consolas" w:eastAsiaTheme="minorHAnsi" w:hAnsi="Consolas" w:cs="Consolas"/>
                                    <w:color w:val="A31515"/>
                                    <w:sz w:val="19"/>
                                    <w:szCs w:val="19"/>
                                  </w:rPr>
                                  <w:t>uniform</w:t>
                                </w:r>
                                <w:proofErr w:type="spellEnd"/>
                                <w:r>
                                  <w:rPr>
                                    <w:rFonts w:ascii="Consolas" w:eastAsiaTheme="minorHAnsi" w:hAnsi="Consolas" w:cs="Consolas"/>
                                    <w:color w:val="A31515"/>
                                    <w:sz w:val="19"/>
                                    <w:szCs w:val="19"/>
                                  </w:rPr>
                                  <w:t xml:space="preserve"> mat4 </w:t>
                                </w:r>
                                <w:proofErr w:type="spellStart"/>
                                <w:r>
                                  <w:rPr>
                                    <w:rFonts w:ascii="Consolas" w:eastAsiaTheme="minorHAnsi" w:hAnsi="Consolas" w:cs="Consolas"/>
                                    <w:color w:val="A31515"/>
                                    <w:sz w:val="19"/>
                                    <w:szCs w:val="19"/>
                                  </w:rPr>
                                  <w:t>model</w:t>
                                </w:r>
                                <w:proofErr w:type="spellEnd"/>
                                <w:r>
                                  <w:rPr>
                                    <w:rFonts w:ascii="Consolas" w:eastAsiaTheme="minorHAnsi" w:hAnsi="Consolas" w:cs="Consolas"/>
                                    <w:color w:val="A31515"/>
                                    <w:sz w:val="19"/>
                                    <w:szCs w:val="19"/>
                                  </w:rPr>
                                  <w:t>;                   //Переменная хранящая матрицу трансформаций</w:t>
                                </w:r>
                              </w:ins>
                              <w:ins w:id="2294" w:author="John Gil" w:date="2022-08-23T23:27:00Z">
                                <w:r>
                                  <w:rPr>
                                    <w:rFonts w:ascii="Consolas" w:eastAsiaTheme="minorHAnsi" w:hAnsi="Consolas" w:cs="Consolas"/>
                                    <w:color w:val="A31515"/>
                                    <w:sz w:val="19"/>
                                    <w:szCs w:val="19"/>
                                  </w:rPr>
                                  <w:t xml:space="preserve">    </w:t>
                                </w:r>
                                <w:proofErr w:type="spellStart"/>
                                <w:r>
                                  <w:rPr>
                                    <w:rFonts w:ascii="Consolas" w:eastAsiaTheme="minorHAnsi" w:hAnsi="Consolas" w:cs="Consolas"/>
                                    <w:color w:val="A31515"/>
                                    <w:sz w:val="19"/>
                                    <w:szCs w:val="19"/>
                                  </w:rPr>
                                  <w:t>void</w:t>
                                </w:r>
                                <w:proofErr w:type="spellEnd"/>
                                <w:r>
                                  <w:rPr>
                                    <w:rFonts w:ascii="Consolas" w:eastAsiaTheme="minorHAnsi" w:hAnsi="Consolas" w:cs="Consolas"/>
                                    <w:color w:val="A31515"/>
                                    <w:sz w:val="19"/>
                                    <w:szCs w:val="19"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rFonts w:ascii="Consolas" w:eastAsiaTheme="minorHAnsi" w:hAnsi="Consolas" w:cs="Consolas"/>
                                    <w:color w:val="A31515"/>
                                    <w:sz w:val="19"/>
                                    <w:szCs w:val="19"/>
                                  </w:rPr>
                                  <w:t>main</w:t>
                                </w:r>
                                <w:proofErr w:type="spellEnd"/>
                                <w:r>
                                  <w:rPr>
                                    <w:rFonts w:ascii="Consolas" w:eastAsiaTheme="minorHAnsi" w:hAnsi="Consolas" w:cs="Consolas"/>
                                    <w:color w:val="A31515"/>
                                    <w:sz w:val="19"/>
                                    <w:szCs w:val="19"/>
                                  </w:rPr>
                                  <w:t xml:space="preserve">() </w:t>
                                </w:r>
                              </w:ins>
                            </w:p>
                            <w:p w14:paraId="525F3ECE" w14:textId="77777777" w:rsidR="007F013D" w:rsidRDefault="007F013D" w:rsidP="00A84BB9">
                              <w:pPr>
                                <w:widowControl/>
                                <w:adjustRightInd w:val="0"/>
                                <w:rPr>
                                  <w:ins w:id="2295" w:author="John Gil" w:date="2022-08-23T23:27:00Z"/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</w:pPr>
                              <w:ins w:id="2296" w:author="John Gil" w:date="2022-08-23T23:27:00Z">
                                <w:r>
                                  <w:rPr>
                                    <w:rFonts w:ascii="Consolas" w:eastAsiaTheme="minorHAnsi" w:hAnsi="Consolas" w:cs="Consolas"/>
                                    <w:color w:val="A31515"/>
                                    <w:sz w:val="19"/>
                                    <w:szCs w:val="19"/>
                                  </w:rPr>
                                  <w:t xml:space="preserve">    { </w:t>
                                </w:r>
                              </w:ins>
                            </w:p>
                            <w:p w14:paraId="2AF947D1" w14:textId="77777777" w:rsidR="007F013D" w:rsidRDefault="007F013D" w:rsidP="00A84BB9">
                              <w:pPr>
                                <w:widowControl/>
                                <w:adjustRightInd w:val="0"/>
                                <w:rPr>
                                  <w:ins w:id="2297" w:author="John Gil" w:date="2022-08-23T23:27:00Z"/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</w:pPr>
                              <w:ins w:id="2298" w:author="John Gil" w:date="2022-08-23T23:27:00Z">
                                <w:r>
                                  <w:rPr>
                                    <w:rFonts w:ascii="Consolas" w:eastAsiaTheme="minorHAnsi" w:hAnsi="Consolas" w:cs="Consolas"/>
                                    <w:color w:val="A31515"/>
                                    <w:sz w:val="19"/>
                                    <w:szCs w:val="19"/>
                                  </w:rPr>
                                  <w:t xml:space="preserve">       </w:t>
                                </w:r>
                                <w:proofErr w:type="spellStart"/>
                                <w:r>
                                  <w:rPr>
                                    <w:rFonts w:ascii="Consolas" w:eastAsiaTheme="minorHAnsi" w:hAnsi="Consolas" w:cs="Consolas"/>
                                    <w:color w:val="A31515"/>
                                    <w:sz w:val="19"/>
                                    <w:szCs w:val="19"/>
                                  </w:rPr>
                                  <w:t>gl_Position</w:t>
                                </w:r>
                                <w:proofErr w:type="spellEnd"/>
                                <w:r>
                                  <w:rPr>
                                    <w:rFonts w:ascii="Consolas" w:eastAsiaTheme="minorHAnsi" w:hAnsi="Consolas" w:cs="Consolas"/>
                                    <w:color w:val="A31515"/>
                                    <w:sz w:val="19"/>
                                    <w:szCs w:val="19"/>
                                  </w:rPr>
                                  <w:t xml:space="preserve"> = </w:t>
                                </w:r>
                                <w:proofErr w:type="spellStart"/>
                                <w:r>
                                  <w:rPr>
                                    <w:rFonts w:ascii="Consolas" w:eastAsiaTheme="minorHAnsi" w:hAnsi="Consolas" w:cs="Consolas"/>
                                    <w:color w:val="A31515"/>
                                    <w:sz w:val="19"/>
                                    <w:szCs w:val="19"/>
                                  </w:rPr>
                                  <w:t>model</w:t>
                                </w:r>
                                <w:proofErr w:type="spellEnd"/>
                                <w:r>
                                  <w:rPr>
                                    <w:rFonts w:ascii="Consolas" w:eastAsiaTheme="minorHAnsi" w:hAnsi="Consolas" w:cs="Consolas"/>
                                    <w:color w:val="A31515"/>
                                    <w:sz w:val="19"/>
                                    <w:szCs w:val="19"/>
                                  </w:rPr>
                                  <w:t xml:space="preserve"> * vec4(</w:t>
                                </w:r>
                                <w:proofErr w:type="spellStart"/>
                                <w:r>
                                  <w:rPr>
                                    <w:rFonts w:ascii="Consolas" w:eastAsiaTheme="minorHAnsi" w:hAnsi="Consolas" w:cs="Consolas"/>
                                    <w:color w:val="A31515"/>
                                    <w:sz w:val="19"/>
                                    <w:szCs w:val="19"/>
                                  </w:rPr>
                                  <w:t>vPos.x</w:t>
                                </w:r>
                                <w:proofErr w:type="spellEnd"/>
                                <w:r>
                                  <w:rPr>
                                    <w:rFonts w:ascii="Consolas" w:eastAsiaTheme="minorHAnsi" w:hAnsi="Consolas" w:cs="Consolas"/>
                                    <w:color w:val="A31515"/>
                                    <w:sz w:val="19"/>
                                    <w:szCs w:val="19"/>
                                  </w:rPr>
                                  <w:t xml:space="preserve">, </w:t>
                                </w:r>
                                <w:proofErr w:type="spellStart"/>
                                <w:r>
                                  <w:rPr>
                                    <w:rFonts w:ascii="Consolas" w:eastAsiaTheme="minorHAnsi" w:hAnsi="Consolas" w:cs="Consolas"/>
                                    <w:color w:val="A31515"/>
                                    <w:sz w:val="19"/>
                                    <w:szCs w:val="19"/>
                                  </w:rPr>
                                  <w:t>vPos.y</w:t>
                                </w:r>
                                <w:proofErr w:type="spellEnd"/>
                                <w:r>
                                  <w:rPr>
                                    <w:rFonts w:ascii="Consolas" w:eastAsiaTheme="minorHAnsi" w:hAnsi="Consolas" w:cs="Consolas"/>
                                    <w:color w:val="A31515"/>
                                    <w:sz w:val="19"/>
                                    <w:szCs w:val="19"/>
                                  </w:rPr>
                                  <w:t xml:space="preserve">, </w:t>
                                </w:r>
                                <w:proofErr w:type="spellStart"/>
                                <w:r>
                                  <w:rPr>
                                    <w:rFonts w:ascii="Consolas" w:eastAsiaTheme="minorHAnsi" w:hAnsi="Consolas" w:cs="Consolas"/>
                                    <w:color w:val="A31515"/>
                                    <w:sz w:val="19"/>
                                    <w:szCs w:val="19"/>
                                  </w:rPr>
                                  <w:t>vPos.z</w:t>
                                </w:r>
                                <w:proofErr w:type="spellEnd"/>
                                <w:r>
                                  <w:rPr>
                                    <w:rFonts w:ascii="Consolas" w:eastAsiaTheme="minorHAnsi" w:hAnsi="Consolas" w:cs="Consolas"/>
                                    <w:color w:val="A31515"/>
                                    <w:sz w:val="19"/>
                                    <w:szCs w:val="19"/>
                                  </w:rPr>
                                  <w:t xml:space="preserve">, 1.0f); //Координаты вершины после </w:t>
                                </w:r>
                                <w:proofErr w:type="spellStart"/>
                                <w:r>
                                  <w:rPr>
                                    <w:rFonts w:ascii="Consolas" w:eastAsiaTheme="minorHAnsi" w:hAnsi="Consolas" w:cs="Consolas"/>
                                    <w:color w:val="A31515"/>
                                    <w:sz w:val="19"/>
                                    <w:szCs w:val="19"/>
                                  </w:rPr>
                                  <w:t>транформаций</w:t>
                                </w:r>
                                <w:proofErr w:type="spellEnd"/>
                              </w:ins>
                            </w:p>
                            <w:p w14:paraId="3844F4BE" w14:textId="77777777" w:rsidR="007F013D" w:rsidRDefault="007F013D" w:rsidP="00A84BB9">
                              <w:pPr>
                                <w:widowControl/>
                                <w:adjustRightInd w:val="0"/>
                                <w:rPr>
                                  <w:ins w:id="2299" w:author="John Gil" w:date="2022-08-23T23:27:00Z"/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</w:pPr>
                              <w:ins w:id="2300" w:author="John Gil" w:date="2022-08-23T23:27:00Z">
                                <w:r>
                                  <w:rPr>
                                    <w:rFonts w:ascii="Consolas" w:eastAsiaTheme="minorHAnsi" w:hAnsi="Consolas" w:cs="Consolas"/>
                                    <w:color w:val="A31515"/>
                                    <w:sz w:val="19"/>
                                    <w:szCs w:val="19"/>
                                  </w:rPr>
                                  <w:t xml:space="preserve">       </w:t>
                                </w:r>
                                <w:proofErr w:type="spellStart"/>
                                <w:r>
                                  <w:rPr>
                                    <w:rFonts w:ascii="Consolas" w:eastAsiaTheme="minorHAnsi" w:hAnsi="Consolas" w:cs="Consolas"/>
                                    <w:color w:val="A31515"/>
                                    <w:sz w:val="19"/>
                                    <w:szCs w:val="19"/>
                                  </w:rPr>
                                  <w:t>fColor</w:t>
                                </w:r>
                                <w:proofErr w:type="spellEnd"/>
                                <w:r>
                                  <w:rPr>
                                    <w:rFonts w:ascii="Consolas" w:eastAsiaTheme="minorHAnsi" w:hAnsi="Consolas" w:cs="Consolas"/>
                                    <w:color w:val="A31515"/>
                                    <w:sz w:val="19"/>
                                    <w:szCs w:val="19"/>
                                  </w:rPr>
                                  <w:t xml:space="preserve"> = </w:t>
                                </w:r>
                                <w:proofErr w:type="spellStart"/>
                                <w:r>
                                  <w:rPr>
                                    <w:rFonts w:ascii="Consolas" w:eastAsiaTheme="minorHAnsi" w:hAnsi="Consolas" w:cs="Consolas"/>
                                    <w:color w:val="A31515"/>
                                    <w:sz w:val="19"/>
                                    <w:szCs w:val="19"/>
                                  </w:rPr>
                                  <w:t>vColor</w:t>
                                </w:r>
                                <w:proofErr w:type="spellEnd"/>
                                <w:r>
                                  <w:rPr>
                                    <w:rFonts w:ascii="Consolas" w:eastAsiaTheme="minorHAnsi" w:hAnsi="Consolas" w:cs="Consolas"/>
                                    <w:color w:val="A31515"/>
                                    <w:sz w:val="19"/>
                                    <w:szCs w:val="19"/>
                                  </w:rPr>
                                  <w:t xml:space="preserve">; //Передача цвета из вершинного шейдера во фрагментный </w:t>
                                </w:r>
                              </w:ins>
                            </w:p>
                            <w:p w14:paraId="486DF25E" w14:textId="77777777" w:rsidR="007F013D" w:rsidRDefault="007F013D" w:rsidP="00A84BB9">
                              <w:pPr>
                                <w:widowControl/>
                                <w:adjustRightInd w:val="0"/>
                                <w:rPr>
                                  <w:ins w:id="2301" w:author="John Gil" w:date="2022-08-23T23:27:00Z"/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</w:pPr>
                              <w:ins w:id="2302" w:author="John Gil" w:date="2022-08-23T23:27:00Z">
                                <w:r>
                                  <w:rPr>
                                    <w:rFonts w:ascii="Consolas" w:eastAsiaTheme="minorHAnsi" w:hAnsi="Consolas" w:cs="Consolas"/>
                                    <w:color w:val="A31515"/>
                                    <w:sz w:val="19"/>
                                    <w:szCs w:val="19"/>
                                  </w:rPr>
                                  <w:t xml:space="preserve">    } </w:t>
                                </w:r>
                              </w:ins>
                            </w:p>
                            <w:p w14:paraId="3CF7D5B8" w14:textId="77777777" w:rsidR="007F013D" w:rsidRDefault="007F013D" w:rsidP="00A84BB9">
                              <w:pPr>
                                <w:widowControl/>
                                <w:adjustRightInd w:val="0"/>
                                <w:rPr>
                                  <w:ins w:id="2303" w:author="John Gil" w:date="2022-08-23T23:27:00Z"/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</w:pPr>
                            </w:p>
                            <w:p w14:paraId="0ACEB7F5" w14:textId="77777777" w:rsidR="007F013D" w:rsidRDefault="007F013D" w:rsidP="00A84BB9">
                              <w:pPr>
                                <w:widowControl/>
                                <w:adjustRightInd w:val="0"/>
                                <w:rPr>
                                  <w:ins w:id="2304" w:author="John Gil" w:date="2022-08-23T23:27:00Z"/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</w:pPr>
                              <w:ins w:id="2305" w:author="John Gil" w:date="2022-08-23T23:27:00Z">
                                <w:r>
                                  <w:rPr>
                                    <w:rFonts w:ascii="Consolas" w:eastAsiaTheme="minorHAnsi" w:hAnsi="Consolas" w:cs="Consolas"/>
                                    <w:color w:val="A31515"/>
                                    <w:sz w:val="19"/>
                                    <w:szCs w:val="19"/>
                                  </w:rPr>
                                  <w:t>)</w:t>
                                </w:r>
                                <w:proofErr w:type="spellStart"/>
                                <w:r>
                                  <w:rPr>
                                    <w:rFonts w:ascii="Consolas" w:eastAsiaTheme="minorHAnsi" w:hAnsi="Consolas" w:cs="Consolas"/>
                                    <w:color w:val="A31515"/>
                                    <w:sz w:val="19"/>
                                    <w:szCs w:val="19"/>
                                  </w:rPr>
                                  <w:t>glsl</w:t>
                                </w:r>
                                <w:proofErr w:type="spellEnd"/>
                                <w:r>
                                  <w:rPr>
                                    <w:rFonts w:ascii="Consolas" w:eastAsiaTheme="minorHAnsi" w:hAnsi="Consolas" w:cs="Consolas"/>
                                    <w:color w:val="A31515"/>
                                    <w:sz w:val="19"/>
                                    <w:szCs w:val="19"/>
                                  </w:rPr>
                                  <w:t>"</w:t>
                                </w:r>
                              </w:ins>
                            </w:p>
                            <w:p w14:paraId="3773E9C0" w14:textId="77777777" w:rsidR="007F013D" w:rsidRDefault="007F013D" w:rsidP="00A84BB9">
                              <w:pPr>
                                <w:widowControl/>
                                <w:adjustRightInd w:val="0"/>
                                <w:rPr>
                                  <w:ins w:id="2306" w:author="John Gil" w:date="2022-08-23T23:27:00Z"/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</w:pPr>
                              <w:ins w:id="2307" w:author="John Gil" w:date="2022-08-23T23:27:00Z">
                                <w:r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</w:rPr>
                                  <w:t>;</w:t>
                                </w:r>
                              </w:ins>
                            </w:p>
                            <w:p w14:paraId="74DB49FB" w14:textId="77777777" w:rsidR="007F013D" w:rsidRDefault="007F013D" w:rsidP="00A84BB9">
                              <w:pPr>
                                <w:widowControl/>
                                <w:adjustRightInd w:val="0"/>
                                <w:rPr>
                                  <w:ins w:id="2308" w:author="John Gil" w:date="2022-08-23T23:27:00Z"/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</w:pPr>
                              <w:ins w:id="2309" w:author="John Gil" w:date="2022-08-23T23:27:00Z">
                                <w:r>
                                  <w:rPr>
                                    <w:rFonts w:ascii="Consolas" w:eastAsiaTheme="minorHAnsi" w:hAnsi="Consolas" w:cs="Consolas"/>
                                    <w:color w:val="008000"/>
                                    <w:sz w:val="19"/>
                                    <w:szCs w:val="19"/>
                                  </w:rPr>
                                  <w:t>//Исходный код пиксельного шейдера</w:t>
                                </w:r>
                              </w:ins>
                            </w:p>
                            <w:p w14:paraId="1BB21D38" w14:textId="77777777" w:rsidR="007F013D" w:rsidRDefault="007F013D" w:rsidP="00A84BB9">
                              <w:pPr>
                                <w:widowControl/>
                                <w:adjustRightInd w:val="0"/>
                                <w:rPr>
                                  <w:ins w:id="2310" w:author="John Gil" w:date="2022-08-23T23:27:00Z"/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</w:pPr>
                              <w:proofErr w:type="spellStart"/>
                              <w:ins w:id="2311" w:author="John Gil" w:date="2022-08-23T23:27:00Z">
                                <w:r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</w:rPr>
                                  <w:t>std</w:t>
                                </w:r>
                                <w:proofErr w:type="spellEnd"/>
                                <w:r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</w:rPr>
                                  <w:t>::</w:t>
                                </w:r>
                                <w:proofErr w:type="spellStart"/>
                                <w:r>
                                  <w:rPr>
                                    <w:rFonts w:ascii="Consolas" w:eastAsiaTheme="minorHAnsi" w:hAnsi="Consolas" w:cs="Consolas"/>
                                    <w:color w:val="2B91AF"/>
                                    <w:sz w:val="19"/>
                                    <w:szCs w:val="19"/>
                                  </w:rPr>
                                  <w:t>string</w:t>
                                </w:r>
                                <w:proofErr w:type="spellEnd"/>
                                <w:r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</w:rPr>
                                  <w:t>fShader</w:t>
                                </w:r>
                                <w:proofErr w:type="spellEnd"/>
                                <w:r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</w:rPr>
                                  <w:t xml:space="preserve"> = </w:t>
                                </w:r>
                                <w:proofErr w:type="spellStart"/>
                                <w:r>
                                  <w:rPr>
                                    <w:rFonts w:ascii="Consolas" w:eastAsiaTheme="minorHAnsi" w:hAnsi="Consolas" w:cs="Consolas"/>
                                    <w:color w:val="A31515"/>
                                    <w:sz w:val="19"/>
                                    <w:szCs w:val="19"/>
                                  </w:rPr>
                                  <w:t>R"glsl</w:t>
                                </w:r>
                                <w:proofErr w:type="spellEnd"/>
                                <w:r>
                                  <w:rPr>
                                    <w:rFonts w:ascii="Consolas" w:eastAsiaTheme="minorHAnsi" w:hAnsi="Consolas" w:cs="Consolas"/>
                                    <w:color w:val="A31515"/>
                                    <w:sz w:val="19"/>
                                    <w:szCs w:val="19"/>
                                  </w:rPr>
                                  <w:t xml:space="preserve">(             </w:t>
                                </w:r>
                              </w:ins>
                            </w:p>
                            <w:p w14:paraId="1B17AAB6" w14:textId="77777777" w:rsidR="007F013D" w:rsidRDefault="007F013D" w:rsidP="00A84BB9">
                              <w:pPr>
                                <w:widowControl/>
                                <w:adjustRightInd w:val="0"/>
                                <w:rPr>
                                  <w:ins w:id="2312" w:author="John Gil" w:date="2022-08-23T23:27:00Z"/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</w:pPr>
                              <w:ins w:id="2313" w:author="John Gil" w:date="2022-08-23T23:27:00Z">
                                <w:r>
                                  <w:rPr>
                                    <w:rFonts w:ascii="Consolas" w:eastAsiaTheme="minorHAnsi" w:hAnsi="Consolas" w:cs="Consolas"/>
                                    <w:color w:val="A31515"/>
                                    <w:sz w:val="19"/>
                                    <w:szCs w:val="19"/>
                                  </w:rPr>
                                  <w:t xml:space="preserve">    #</w:t>
                                </w:r>
                                <w:proofErr w:type="spellStart"/>
                                <w:r>
                                  <w:rPr>
                                    <w:rFonts w:ascii="Consolas" w:eastAsiaTheme="minorHAnsi" w:hAnsi="Consolas" w:cs="Consolas"/>
                                    <w:color w:val="A31515"/>
                                    <w:sz w:val="19"/>
                                    <w:szCs w:val="19"/>
                                  </w:rPr>
                                  <w:t>version</w:t>
                                </w:r>
                                <w:proofErr w:type="spellEnd"/>
                                <w:r>
                                  <w:rPr>
                                    <w:rFonts w:ascii="Consolas" w:eastAsiaTheme="minorHAnsi" w:hAnsi="Consolas" w:cs="Consolas"/>
                                    <w:color w:val="A31515"/>
                                    <w:sz w:val="19"/>
                                    <w:szCs w:val="19"/>
                                  </w:rPr>
                                  <w:t xml:space="preserve"> 440 </w:t>
                                </w:r>
                                <w:proofErr w:type="spellStart"/>
                                <w:r>
                                  <w:rPr>
                                    <w:rFonts w:ascii="Consolas" w:eastAsiaTheme="minorHAnsi" w:hAnsi="Consolas" w:cs="Consolas"/>
                                    <w:color w:val="A31515"/>
                                    <w:sz w:val="19"/>
                                    <w:szCs w:val="19"/>
                                  </w:rPr>
                                  <w:t>core</w:t>
                                </w:r>
                                <w:proofErr w:type="spellEnd"/>
                                <w:r>
                                  <w:rPr>
                                    <w:rFonts w:ascii="Consolas" w:eastAsiaTheme="minorHAnsi" w:hAnsi="Consolas" w:cs="Consolas"/>
                                    <w:color w:val="A31515"/>
                                    <w:sz w:val="19"/>
                                    <w:szCs w:val="19"/>
                                  </w:rPr>
                                  <w:t xml:space="preserve">                    //Версия GLSL</w:t>
                                </w:r>
                              </w:ins>
                            </w:p>
                            <w:p w14:paraId="75FCD8E3" w14:textId="77777777" w:rsidR="007F013D" w:rsidRDefault="007F013D" w:rsidP="00A84BB9">
                              <w:pPr>
                                <w:widowControl/>
                                <w:adjustRightInd w:val="0"/>
                                <w:rPr>
                                  <w:ins w:id="2314" w:author="John Gil" w:date="2022-08-23T23:27:00Z"/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</w:pPr>
                              <w:ins w:id="2315" w:author="John Gil" w:date="2022-08-23T23:27:00Z">
                                <w:r>
                                  <w:rPr>
                                    <w:rFonts w:ascii="Consolas" w:eastAsiaTheme="minorHAnsi" w:hAnsi="Consolas" w:cs="Consolas"/>
                                    <w:color w:val="A31515"/>
                                    <w:sz w:val="19"/>
                                    <w:szCs w:val="19"/>
                                  </w:rPr>
                                  <w:t xml:space="preserve">    </w:t>
                                </w:r>
                                <w:proofErr w:type="spellStart"/>
                                <w:r>
                                  <w:rPr>
                                    <w:rFonts w:ascii="Consolas" w:eastAsiaTheme="minorHAnsi" w:hAnsi="Consolas" w:cs="Consolas"/>
                                    <w:color w:val="A31515"/>
                                    <w:sz w:val="19"/>
                                    <w:szCs w:val="19"/>
                                  </w:rPr>
                                  <w:t>layout</w:t>
                                </w:r>
                                <w:proofErr w:type="spellEnd"/>
                                <w:r>
                                  <w:rPr>
                                    <w:rFonts w:ascii="Consolas" w:eastAsiaTheme="minorHAnsi" w:hAnsi="Consolas" w:cs="Consolas"/>
                                    <w:color w:val="A31515"/>
                                    <w:sz w:val="19"/>
                                    <w:szCs w:val="19"/>
                                  </w:rPr>
                                  <w:t>(</w:t>
                                </w:r>
                                <w:proofErr w:type="spellStart"/>
                                <w:r>
                                  <w:rPr>
                                    <w:rFonts w:ascii="Consolas" w:eastAsiaTheme="minorHAnsi" w:hAnsi="Consolas" w:cs="Consolas"/>
                                    <w:color w:val="A31515"/>
                                    <w:sz w:val="19"/>
                                    <w:szCs w:val="19"/>
                                  </w:rPr>
                                  <w:t>location</w:t>
                                </w:r>
                                <w:proofErr w:type="spellEnd"/>
                                <w:r>
                                  <w:rPr>
                                    <w:rFonts w:ascii="Consolas" w:eastAsiaTheme="minorHAnsi" w:hAnsi="Consolas" w:cs="Consolas"/>
                                    <w:color w:val="A31515"/>
                                    <w:sz w:val="19"/>
                                    <w:szCs w:val="19"/>
                                  </w:rPr>
                                  <w:t xml:space="preserve"> = 1) </w:t>
                                </w:r>
                                <w:proofErr w:type="spellStart"/>
                                <w:r>
                                  <w:rPr>
                                    <w:rFonts w:ascii="Consolas" w:eastAsiaTheme="minorHAnsi" w:hAnsi="Consolas" w:cs="Consolas"/>
                                    <w:color w:val="A31515"/>
                                    <w:sz w:val="19"/>
                                    <w:szCs w:val="19"/>
                                  </w:rPr>
                                  <w:t>in</w:t>
                                </w:r>
                                <w:proofErr w:type="spellEnd"/>
                                <w:r>
                                  <w:rPr>
                                    <w:rFonts w:ascii="Consolas" w:eastAsiaTheme="minorHAnsi" w:hAnsi="Consolas" w:cs="Consolas"/>
                                    <w:color w:val="A31515"/>
                                    <w:sz w:val="19"/>
                                    <w:szCs w:val="19"/>
                                  </w:rPr>
                                  <w:t xml:space="preserve"> vec3 </w:t>
                                </w:r>
                                <w:proofErr w:type="spellStart"/>
                                <w:r>
                                  <w:rPr>
                                    <w:rFonts w:ascii="Consolas" w:eastAsiaTheme="minorHAnsi" w:hAnsi="Consolas" w:cs="Consolas"/>
                                    <w:color w:val="A31515"/>
                                    <w:sz w:val="19"/>
                                    <w:szCs w:val="19"/>
                                  </w:rPr>
                                  <w:t>fColor</w:t>
                                </w:r>
                                <w:proofErr w:type="spellEnd"/>
                                <w:r>
                                  <w:rPr>
                                    <w:rFonts w:ascii="Consolas" w:eastAsiaTheme="minorHAnsi" w:hAnsi="Consolas" w:cs="Consolas"/>
                                    <w:color w:val="A31515"/>
                                    <w:sz w:val="19"/>
                                    <w:szCs w:val="19"/>
                                  </w:rPr>
                                  <w:t>; //Прием цвета вершины из вершинного шейдера</w:t>
                                </w:r>
                              </w:ins>
                            </w:p>
                            <w:p w14:paraId="00197554" w14:textId="6117A8A8" w:rsidR="007F013D" w:rsidRDefault="007F013D" w:rsidP="00A84BB9">
                              <w:pPr>
                                <w:widowControl/>
                                <w:adjustRightInd w:val="0"/>
                                <w:rPr>
                                  <w:ins w:id="2316" w:author="John Gil" w:date="2022-08-23T23:27:00Z"/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</w:pPr>
                              <w:ins w:id="2317" w:author="John Gil" w:date="2022-08-23T23:27:00Z">
                                <w:r>
                                  <w:rPr>
                                    <w:rFonts w:ascii="Consolas" w:eastAsiaTheme="minorHAnsi" w:hAnsi="Consolas" w:cs="Consolas"/>
                                    <w:color w:val="A31515"/>
                                    <w:sz w:val="19"/>
                                    <w:szCs w:val="19"/>
                                  </w:rPr>
                                  <w:t xml:space="preserve">    </w:t>
                                </w:r>
                                <w:proofErr w:type="spellStart"/>
                                <w:r>
                                  <w:rPr>
                                    <w:rFonts w:ascii="Consolas" w:eastAsiaTheme="minorHAnsi" w:hAnsi="Consolas" w:cs="Consolas"/>
                                    <w:color w:val="A31515"/>
                                    <w:sz w:val="19"/>
                                    <w:szCs w:val="19"/>
                                  </w:rPr>
                                  <w:t>uniform</w:t>
                                </w:r>
                                <w:proofErr w:type="spellEnd"/>
                                <w:r>
                                  <w:rPr>
                                    <w:rFonts w:ascii="Consolas" w:eastAsiaTheme="minorHAnsi" w:hAnsi="Consolas" w:cs="Consolas"/>
                                    <w:color w:val="A31515"/>
                                    <w:sz w:val="19"/>
                                    <w:szCs w:val="19"/>
                                  </w:rPr>
                                  <w:t xml:space="preserve"> vec3 </w:t>
                                </w:r>
                                <w:proofErr w:type="spellStart"/>
                                <w:r>
                                  <w:rPr>
                                    <w:rFonts w:ascii="Consolas" w:eastAsiaTheme="minorHAnsi" w:hAnsi="Consolas" w:cs="Consolas"/>
                                    <w:color w:val="A31515"/>
                                    <w:sz w:val="19"/>
                                    <w:szCs w:val="19"/>
                                  </w:rPr>
                                  <w:t>color</w:t>
                                </w:r>
                                <w:proofErr w:type="spellEnd"/>
                                <w:r>
                                  <w:rPr>
                                    <w:rFonts w:ascii="Consolas" w:eastAsiaTheme="minorHAnsi" w:hAnsi="Consolas" w:cs="Consolas"/>
                                    <w:color w:val="A31515"/>
                                    <w:sz w:val="19"/>
                                    <w:szCs w:val="19"/>
                                  </w:rPr>
                                  <w:t xml:space="preserve">;                  </w:t>
                                </w:r>
                              </w:ins>
                              <w:ins w:id="2318" w:author="John Gil" w:date="2022-08-23T23:33:00Z">
                                <w:r>
                                  <w:rPr>
                                    <w:rFonts w:ascii="Consolas" w:eastAsiaTheme="minorHAnsi" w:hAnsi="Consolas" w:cs="Consolas"/>
                                    <w:color w:val="A31515"/>
                                    <w:sz w:val="19"/>
                                    <w:szCs w:val="19"/>
                                  </w:rPr>
                                  <w:t>//Переменная хранящая цвет фигуры</w:t>
                                </w:r>
                              </w:ins>
                            </w:p>
                            <w:p w14:paraId="6BB6CA8A" w14:textId="77777777" w:rsidR="007F013D" w:rsidRDefault="007F013D" w:rsidP="00A84BB9">
                              <w:pPr>
                                <w:widowControl/>
                                <w:adjustRightInd w:val="0"/>
                                <w:rPr>
                                  <w:ins w:id="2319" w:author="John Gil" w:date="2022-08-23T23:27:00Z"/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</w:pPr>
                              <w:ins w:id="2320" w:author="John Gil" w:date="2022-08-23T23:27:00Z">
                                <w:r>
                                  <w:rPr>
                                    <w:rFonts w:ascii="Consolas" w:eastAsiaTheme="minorHAnsi" w:hAnsi="Consolas" w:cs="Consolas"/>
                                    <w:color w:val="A31515"/>
                                    <w:sz w:val="19"/>
                                    <w:szCs w:val="19"/>
                                  </w:rPr>
                                  <w:t xml:space="preserve">    </w:t>
                                </w:r>
                                <w:proofErr w:type="spellStart"/>
                                <w:r>
                                  <w:rPr>
                                    <w:rFonts w:ascii="Consolas" w:eastAsiaTheme="minorHAnsi" w:hAnsi="Consolas" w:cs="Consolas"/>
                                    <w:color w:val="A31515"/>
                                    <w:sz w:val="19"/>
                                    <w:szCs w:val="19"/>
                                  </w:rPr>
                                  <w:t>out</w:t>
                                </w:r>
                                <w:proofErr w:type="spellEnd"/>
                                <w:r>
                                  <w:rPr>
                                    <w:rFonts w:ascii="Consolas" w:eastAsiaTheme="minorHAnsi" w:hAnsi="Consolas" w:cs="Consolas"/>
                                    <w:color w:val="A31515"/>
                                    <w:sz w:val="19"/>
                                    <w:szCs w:val="19"/>
                                  </w:rPr>
                                  <w:t xml:space="preserve"> vec4 </w:t>
                                </w:r>
                                <w:proofErr w:type="spellStart"/>
                                <w:r>
                                  <w:rPr>
                                    <w:rFonts w:ascii="Consolas" w:eastAsiaTheme="minorHAnsi" w:hAnsi="Consolas" w:cs="Consolas"/>
                                    <w:color w:val="A31515"/>
                                    <w:sz w:val="19"/>
                                    <w:szCs w:val="19"/>
                                  </w:rPr>
                                  <w:t>fragColor</w:t>
                                </w:r>
                                <w:proofErr w:type="spellEnd"/>
                                <w:r>
                                  <w:rPr>
                                    <w:rFonts w:ascii="Consolas" w:eastAsiaTheme="minorHAnsi" w:hAnsi="Consolas" w:cs="Consolas"/>
                                    <w:color w:val="A31515"/>
                                    <w:sz w:val="19"/>
                                    <w:szCs w:val="19"/>
                                  </w:rPr>
                                  <w:t>;                  //Выходной цвет пикселя</w:t>
                                </w:r>
                              </w:ins>
                            </w:p>
                            <w:p w14:paraId="5E8504B9" w14:textId="77777777" w:rsidR="007F013D" w:rsidRDefault="007F013D" w:rsidP="00A84BB9">
                              <w:pPr>
                                <w:widowControl/>
                                <w:adjustRightInd w:val="0"/>
                                <w:rPr>
                                  <w:ins w:id="2321" w:author="John Gil" w:date="2022-08-23T23:27:00Z"/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</w:pPr>
                              <w:ins w:id="2322" w:author="John Gil" w:date="2022-08-23T23:27:00Z">
                                <w:r>
                                  <w:rPr>
                                    <w:rFonts w:ascii="Consolas" w:eastAsiaTheme="minorHAnsi" w:hAnsi="Consolas" w:cs="Consolas"/>
                                    <w:color w:val="A31515"/>
                                    <w:sz w:val="19"/>
                                    <w:szCs w:val="19"/>
                                  </w:rPr>
                                  <w:t xml:space="preserve">    </w:t>
                                </w:r>
                                <w:proofErr w:type="spellStart"/>
                                <w:r>
                                  <w:rPr>
                                    <w:rFonts w:ascii="Consolas" w:eastAsiaTheme="minorHAnsi" w:hAnsi="Consolas" w:cs="Consolas"/>
                                    <w:color w:val="A31515"/>
                                    <w:sz w:val="19"/>
                                    <w:szCs w:val="19"/>
                                  </w:rPr>
                                  <w:t>void</w:t>
                                </w:r>
                                <w:proofErr w:type="spellEnd"/>
                                <w:r>
                                  <w:rPr>
                                    <w:rFonts w:ascii="Consolas" w:eastAsiaTheme="minorHAnsi" w:hAnsi="Consolas" w:cs="Consolas"/>
                                    <w:color w:val="A31515"/>
                                    <w:sz w:val="19"/>
                                    <w:szCs w:val="19"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rFonts w:ascii="Consolas" w:eastAsiaTheme="minorHAnsi" w:hAnsi="Consolas" w:cs="Consolas"/>
                                    <w:color w:val="A31515"/>
                                    <w:sz w:val="19"/>
                                    <w:szCs w:val="19"/>
                                  </w:rPr>
                                  <w:t>main</w:t>
                                </w:r>
                                <w:proofErr w:type="spellEnd"/>
                                <w:r>
                                  <w:rPr>
                                    <w:rFonts w:ascii="Consolas" w:eastAsiaTheme="minorHAnsi" w:hAnsi="Consolas" w:cs="Consolas"/>
                                    <w:color w:val="A31515"/>
                                    <w:sz w:val="19"/>
                                    <w:szCs w:val="19"/>
                                  </w:rPr>
                                  <w:t xml:space="preserve">() </w:t>
                                </w:r>
                              </w:ins>
                            </w:p>
                            <w:p w14:paraId="301306BF" w14:textId="77777777" w:rsidR="007F013D" w:rsidRDefault="007F013D" w:rsidP="00A84BB9">
                              <w:pPr>
                                <w:widowControl/>
                                <w:adjustRightInd w:val="0"/>
                                <w:rPr>
                                  <w:ins w:id="2323" w:author="John Gil" w:date="2022-08-23T23:27:00Z"/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</w:pPr>
                              <w:ins w:id="2324" w:author="John Gil" w:date="2022-08-23T23:27:00Z">
                                <w:r>
                                  <w:rPr>
                                    <w:rFonts w:ascii="Consolas" w:eastAsiaTheme="minorHAnsi" w:hAnsi="Consolas" w:cs="Consolas"/>
                                    <w:color w:val="A31515"/>
                                    <w:sz w:val="19"/>
                                    <w:szCs w:val="19"/>
                                  </w:rPr>
                                  <w:t xml:space="preserve">    { </w:t>
                                </w:r>
                              </w:ins>
                            </w:p>
                            <w:p w14:paraId="64F6A98C" w14:textId="77777777" w:rsidR="007F013D" w:rsidRDefault="007F013D" w:rsidP="00A84BB9">
                              <w:pPr>
                                <w:widowControl/>
                                <w:adjustRightInd w:val="0"/>
                                <w:rPr>
                                  <w:ins w:id="2325" w:author="John Gil" w:date="2022-08-23T23:27:00Z"/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</w:pPr>
                              <w:ins w:id="2326" w:author="John Gil" w:date="2022-08-23T23:27:00Z">
                                <w:r>
                                  <w:rPr>
                                    <w:rFonts w:ascii="Consolas" w:eastAsiaTheme="minorHAnsi" w:hAnsi="Consolas" w:cs="Consolas"/>
                                    <w:color w:val="A31515"/>
                                    <w:sz w:val="19"/>
                                    <w:szCs w:val="19"/>
                                  </w:rPr>
                                  <w:t xml:space="preserve">       </w:t>
                                </w:r>
                                <w:proofErr w:type="spellStart"/>
                                <w:r>
                                  <w:rPr>
                                    <w:rFonts w:ascii="Consolas" w:eastAsiaTheme="minorHAnsi" w:hAnsi="Consolas" w:cs="Consolas"/>
                                    <w:color w:val="A31515"/>
                                    <w:sz w:val="19"/>
                                    <w:szCs w:val="19"/>
                                  </w:rPr>
                                  <w:t>fragColor</w:t>
                                </w:r>
                                <w:proofErr w:type="spellEnd"/>
                                <w:r>
                                  <w:rPr>
                                    <w:rFonts w:ascii="Consolas" w:eastAsiaTheme="minorHAnsi" w:hAnsi="Consolas" w:cs="Consolas"/>
                                    <w:color w:val="A31515"/>
                                    <w:sz w:val="19"/>
                                    <w:szCs w:val="19"/>
                                  </w:rPr>
                                  <w:t xml:space="preserve"> = vec4(fColor.x,fColor.y,fColor.z,1.0f); //Изменение значения выходного цвета пикселя</w:t>
                                </w:r>
                              </w:ins>
                            </w:p>
                            <w:p w14:paraId="65D349BB" w14:textId="77777777" w:rsidR="007F013D" w:rsidRDefault="007F013D" w:rsidP="00A84BB9">
                              <w:pPr>
                                <w:widowControl/>
                                <w:adjustRightInd w:val="0"/>
                                <w:rPr>
                                  <w:ins w:id="2327" w:author="John Gil" w:date="2022-08-23T23:27:00Z"/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</w:pPr>
                              <w:ins w:id="2328" w:author="John Gil" w:date="2022-08-23T23:27:00Z">
                                <w:r>
                                  <w:rPr>
                                    <w:rFonts w:ascii="Consolas" w:eastAsiaTheme="minorHAnsi" w:hAnsi="Consolas" w:cs="Consolas"/>
                                    <w:color w:val="A31515"/>
                                    <w:sz w:val="19"/>
                                    <w:szCs w:val="19"/>
                                  </w:rPr>
                                  <w:t xml:space="preserve">    } </w:t>
                                </w:r>
                              </w:ins>
                            </w:p>
                            <w:p w14:paraId="75C07E05" w14:textId="77777777" w:rsidR="007F013D" w:rsidRDefault="007F013D" w:rsidP="00A84BB9">
                              <w:pPr>
                                <w:widowControl/>
                                <w:adjustRightInd w:val="0"/>
                                <w:rPr>
                                  <w:ins w:id="2329" w:author="John Gil" w:date="2022-08-23T23:27:00Z"/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</w:pPr>
                              <w:ins w:id="2330" w:author="John Gil" w:date="2022-08-23T23:27:00Z">
                                <w:r>
                                  <w:rPr>
                                    <w:rFonts w:ascii="Consolas" w:eastAsiaTheme="minorHAnsi" w:hAnsi="Consolas" w:cs="Consolas"/>
                                    <w:color w:val="A31515"/>
                                    <w:sz w:val="19"/>
                                    <w:szCs w:val="19"/>
                                  </w:rPr>
                                  <w:t>)</w:t>
                                </w:r>
                                <w:proofErr w:type="spellStart"/>
                                <w:r>
                                  <w:rPr>
                                    <w:rFonts w:ascii="Consolas" w:eastAsiaTheme="minorHAnsi" w:hAnsi="Consolas" w:cs="Consolas"/>
                                    <w:color w:val="A31515"/>
                                    <w:sz w:val="19"/>
                                    <w:szCs w:val="19"/>
                                  </w:rPr>
                                  <w:t>glsl</w:t>
                                </w:r>
                                <w:proofErr w:type="spellEnd"/>
                                <w:r>
                                  <w:rPr>
                                    <w:rFonts w:ascii="Consolas" w:eastAsiaTheme="minorHAnsi" w:hAnsi="Consolas" w:cs="Consolas"/>
                                    <w:color w:val="A31515"/>
                                    <w:sz w:val="19"/>
                                    <w:szCs w:val="19"/>
                                  </w:rPr>
                                  <w:t>"</w:t>
                                </w:r>
                              </w:ins>
                            </w:p>
                            <w:p w14:paraId="74AF8604" w14:textId="77777777" w:rsidR="007F013D" w:rsidRDefault="007F013D" w:rsidP="00A84BB9">
                              <w:pPr>
                                <w:widowControl/>
                                <w:adjustRightInd w:val="0"/>
                                <w:rPr>
                                  <w:ins w:id="2331" w:author="John Gil" w:date="2022-08-23T23:27:00Z"/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</w:pPr>
                              <w:ins w:id="2332" w:author="John Gil" w:date="2022-08-23T23:27:00Z">
                                <w:r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</w:rPr>
                                  <w:t>;</w:t>
                                </w:r>
                              </w:ins>
                            </w:p>
                            <w:p w14:paraId="59CCC112" w14:textId="6A135C39" w:rsidR="007F013D" w:rsidDel="00A84BB9" w:rsidRDefault="007F013D" w:rsidP="004A2827">
                              <w:pPr>
                                <w:widowControl/>
                                <w:adjustRightInd w:val="0"/>
                                <w:rPr>
                                  <w:del w:id="2333" w:author="John Gil" w:date="2022-08-23T23:27:00Z"/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</w:pPr>
                              <w:del w:id="2334" w:author="John Gil" w:date="2022-08-23T23:27:00Z">
                                <w:r w:rsidDel="00A84BB9">
                                  <w:rPr>
                                    <w:rFonts w:ascii="Consolas" w:eastAsiaTheme="minorHAnsi" w:hAnsi="Consolas" w:cs="Consolas"/>
                                    <w:color w:val="0000FF"/>
                                    <w:sz w:val="19"/>
                                    <w:szCs w:val="19"/>
                                  </w:rPr>
                                  <w:delText>const</w:delText>
                                </w:r>
                                <w:r w:rsidDel="00A84BB9"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</w:rPr>
                                  <w:delText xml:space="preserve"> </w:delText>
                                </w:r>
                                <w:r w:rsidDel="00A84BB9">
                                  <w:rPr>
                                    <w:rFonts w:ascii="Consolas" w:eastAsiaTheme="minorHAnsi" w:hAnsi="Consolas" w:cs="Consolas"/>
                                    <w:color w:val="0000FF"/>
                                    <w:sz w:val="19"/>
                                    <w:szCs w:val="19"/>
                                  </w:rPr>
                                  <w:delText>char</w:delText>
                                </w:r>
                                <w:r w:rsidDel="00A84BB9"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</w:rPr>
                                  <w:delText xml:space="preserve">* vShader = </w:delText>
                                </w:r>
                                <w:r w:rsidDel="00A84BB9">
                                  <w:rPr>
                                    <w:rFonts w:ascii="Consolas" w:eastAsiaTheme="minorHAnsi" w:hAnsi="Consolas" w:cs="Consolas"/>
                                    <w:color w:val="008000"/>
                                    <w:sz w:val="19"/>
                                    <w:szCs w:val="19"/>
                                  </w:rPr>
                                  <w:delText>//Исходный код вершинного шейдера</w:delText>
                                </w:r>
                              </w:del>
                            </w:p>
                            <w:p w14:paraId="1F17BD63" w14:textId="68334B6F" w:rsidR="007F013D" w:rsidRPr="004A2827" w:rsidDel="00A84BB9" w:rsidRDefault="007F013D" w:rsidP="004A2827">
                              <w:pPr>
                                <w:widowControl/>
                                <w:adjustRightInd w:val="0"/>
                                <w:rPr>
                                  <w:del w:id="2335" w:author="John Gil" w:date="2022-08-23T23:27:00Z"/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  <w:lang w:val="en-US"/>
                                </w:rPr>
                              </w:pPr>
                              <w:del w:id="2336" w:author="John Gil" w:date="2022-08-23T23:27:00Z">
                                <w:r w:rsidRPr="004A2827" w:rsidDel="00A84BB9">
                                  <w:rPr>
                                    <w:rFonts w:ascii="Consolas" w:eastAsiaTheme="minorHAnsi" w:hAnsi="Consolas" w:cs="Consolas"/>
                                    <w:color w:val="A31515"/>
                                    <w:sz w:val="19"/>
                                    <w:szCs w:val="19"/>
                                    <w:lang w:val="en-US"/>
                                  </w:rPr>
                                  <w:delText>"#version 440 core \n"</w:delText>
                                </w:r>
                                <w:r w:rsidRPr="004A2827" w:rsidDel="00A84BB9">
                                  <w:rPr>
                                    <w:rFonts w:ascii="Consolas" w:eastAsiaTheme="minorHAnsi" w:hAnsi="Consolas" w:cs="Consolas"/>
                                    <w:color w:val="008000"/>
                                    <w:sz w:val="19"/>
                                    <w:szCs w:val="19"/>
                                    <w:lang w:val="en-US"/>
                                  </w:rPr>
                                  <w:delText>//</w:delText>
                                </w:r>
                                <w:r w:rsidDel="00A84BB9">
                                  <w:rPr>
                                    <w:rFonts w:ascii="Consolas" w:eastAsiaTheme="minorHAnsi" w:hAnsi="Consolas" w:cs="Consolas"/>
                                    <w:color w:val="008000"/>
                                    <w:sz w:val="19"/>
                                    <w:szCs w:val="19"/>
                                  </w:rPr>
                                  <w:delText>Версия</w:delText>
                                </w:r>
                                <w:r w:rsidRPr="004A2827" w:rsidDel="00A84BB9">
                                  <w:rPr>
                                    <w:rFonts w:ascii="Consolas" w:eastAsiaTheme="minorHAnsi" w:hAnsi="Consolas" w:cs="Consolas"/>
                                    <w:color w:val="008000"/>
                                    <w:sz w:val="19"/>
                                    <w:szCs w:val="19"/>
                                    <w:lang w:val="en-US"/>
                                  </w:rPr>
                                  <w:delText xml:space="preserve"> OpenGL</w:delText>
                                </w:r>
                              </w:del>
                            </w:p>
                            <w:p w14:paraId="6CC93D61" w14:textId="3A4BACD7" w:rsidR="007F013D" w:rsidRPr="004A2827" w:rsidDel="00A84BB9" w:rsidRDefault="007F013D" w:rsidP="004A2827">
                              <w:pPr>
                                <w:widowControl/>
                                <w:adjustRightInd w:val="0"/>
                                <w:rPr>
                                  <w:del w:id="2337" w:author="John Gil" w:date="2022-08-23T23:27:00Z"/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  <w:lang w:val="en-US"/>
                                </w:rPr>
                              </w:pPr>
                              <w:del w:id="2338" w:author="John Gil" w:date="2022-08-23T23:27:00Z">
                                <w:r w:rsidRPr="004A2827" w:rsidDel="00A84BB9">
                                  <w:rPr>
                                    <w:rFonts w:ascii="Consolas" w:eastAsiaTheme="minorHAnsi" w:hAnsi="Consolas" w:cs="Consolas"/>
                                    <w:color w:val="A31515"/>
                                    <w:sz w:val="19"/>
                                    <w:szCs w:val="19"/>
                                    <w:lang w:val="en-US"/>
                                  </w:rPr>
                                  <w:delText>"layout(location = 0) in vec3 vPos; "</w:delText>
                                </w:r>
                                <w:r w:rsidRPr="004A2827" w:rsidDel="00A84BB9"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  <w:lang w:val="en-US"/>
                                  </w:rPr>
                                  <w:delText xml:space="preserve"> </w:delText>
                                </w:r>
                                <w:r w:rsidRPr="004A2827" w:rsidDel="00A84BB9">
                                  <w:rPr>
                                    <w:rFonts w:ascii="Consolas" w:eastAsiaTheme="minorHAnsi" w:hAnsi="Consolas" w:cs="Consolas"/>
                                    <w:color w:val="008000"/>
                                    <w:sz w:val="19"/>
                                    <w:szCs w:val="19"/>
                                    <w:lang w:val="en-US"/>
                                  </w:rPr>
                                  <w:delText>//</w:delText>
                                </w:r>
                                <w:r w:rsidDel="00A84BB9">
                                  <w:rPr>
                                    <w:rFonts w:ascii="Consolas" w:eastAsiaTheme="minorHAnsi" w:hAnsi="Consolas" w:cs="Consolas"/>
                                    <w:color w:val="008000"/>
                                    <w:sz w:val="19"/>
                                    <w:szCs w:val="19"/>
                                  </w:rPr>
                                  <w:delText>Координаты</w:delText>
                                </w:r>
                                <w:r w:rsidRPr="004A2827" w:rsidDel="00A84BB9">
                                  <w:rPr>
                                    <w:rFonts w:ascii="Consolas" w:eastAsiaTheme="minorHAnsi" w:hAnsi="Consolas" w:cs="Consolas"/>
                                    <w:color w:val="008000"/>
                                    <w:sz w:val="19"/>
                                    <w:szCs w:val="19"/>
                                    <w:lang w:val="en-US"/>
                                  </w:rPr>
                                  <w:delText xml:space="preserve"> </w:delText>
                                </w:r>
                                <w:r w:rsidDel="00A84BB9">
                                  <w:rPr>
                                    <w:rFonts w:ascii="Consolas" w:eastAsiaTheme="minorHAnsi" w:hAnsi="Consolas" w:cs="Consolas"/>
                                    <w:color w:val="008000"/>
                                    <w:sz w:val="19"/>
                                    <w:szCs w:val="19"/>
                                  </w:rPr>
                                  <w:delText>вершины</w:delText>
                                </w:r>
                                <w:r w:rsidRPr="004A2827" w:rsidDel="00A84BB9">
                                  <w:rPr>
                                    <w:rFonts w:ascii="Consolas" w:eastAsiaTheme="minorHAnsi" w:hAnsi="Consolas" w:cs="Consolas"/>
                                    <w:color w:val="008000"/>
                                    <w:sz w:val="19"/>
                                    <w:szCs w:val="19"/>
                                    <w:lang w:val="en-US"/>
                                  </w:rPr>
                                  <w:delText xml:space="preserve"> </w:delText>
                                </w:r>
                                <w:r w:rsidDel="00A84BB9">
                                  <w:rPr>
                                    <w:rFonts w:ascii="Consolas" w:eastAsiaTheme="minorHAnsi" w:hAnsi="Consolas" w:cs="Consolas"/>
                                    <w:color w:val="008000"/>
                                    <w:sz w:val="19"/>
                                    <w:szCs w:val="19"/>
                                  </w:rPr>
                                  <w:delText>примитива</w:delText>
                                </w:r>
                              </w:del>
                            </w:p>
                            <w:p w14:paraId="7F4497D6" w14:textId="06CEEDCE" w:rsidR="007F013D" w:rsidRPr="004A2827" w:rsidDel="00A84BB9" w:rsidRDefault="007F013D" w:rsidP="004A2827">
                              <w:pPr>
                                <w:widowControl/>
                                <w:adjustRightInd w:val="0"/>
                                <w:rPr>
                                  <w:del w:id="2339" w:author="John Gil" w:date="2022-08-23T23:27:00Z"/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  <w:lang w:val="en-US"/>
                                </w:rPr>
                              </w:pPr>
                              <w:del w:id="2340" w:author="John Gil" w:date="2022-08-23T23:27:00Z">
                                <w:r w:rsidRPr="004A2827" w:rsidDel="00A84BB9">
                                  <w:rPr>
                                    <w:rFonts w:ascii="Consolas" w:eastAsiaTheme="minorHAnsi" w:hAnsi="Consolas" w:cs="Consolas"/>
                                    <w:color w:val="A31515"/>
                                    <w:sz w:val="19"/>
                                    <w:szCs w:val="19"/>
                                    <w:lang w:val="en-US"/>
                                  </w:rPr>
                                  <w:delText>"layout(location = 1) in vec3 vColor; "</w:delText>
                                </w:r>
                                <w:r w:rsidRPr="004A2827" w:rsidDel="00A84BB9"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  <w:lang w:val="en-US"/>
                                  </w:rPr>
                                  <w:delText xml:space="preserve"> </w:delText>
                                </w:r>
                                <w:r w:rsidRPr="004A2827" w:rsidDel="00A84BB9">
                                  <w:rPr>
                                    <w:rFonts w:ascii="Consolas" w:eastAsiaTheme="minorHAnsi" w:hAnsi="Consolas" w:cs="Consolas"/>
                                    <w:color w:val="008000"/>
                                    <w:sz w:val="19"/>
                                    <w:szCs w:val="19"/>
                                    <w:lang w:val="en-US"/>
                                  </w:rPr>
                                  <w:delText>//</w:delText>
                                </w:r>
                                <w:r w:rsidDel="00A84BB9">
                                  <w:rPr>
                                    <w:rFonts w:ascii="Consolas" w:eastAsiaTheme="minorHAnsi" w:hAnsi="Consolas" w:cs="Consolas"/>
                                    <w:color w:val="008000"/>
                                    <w:sz w:val="19"/>
                                    <w:szCs w:val="19"/>
                                  </w:rPr>
                                  <w:delText>Цвет</w:delText>
                                </w:r>
                                <w:r w:rsidRPr="004A2827" w:rsidDel="00A84BB9">
                                  <w:rPr>
                                    <w:rFonts w:ascii="Consolas" w:eastAsiaTheme="minorHAnsi" w:hAnsi="Consolas" w:cs="Consolas"/>
                                    <w:color w:val="008000"/>
                                    <w:sz w:val="19"/>
                                    <w:szCs w:val="19"/>
                                    <w:lang w:val="en-US"/>
                                  </w:rPr>
                                  <w:delText xml:space="preserve"> </w:delText>
                                </w:r>
                                <w:r w:rsidDel="00A84BB9">
                                  <w:rPr>
                                    <w:rFonts w:ascii="Consolas" w:eastAsiaTheme="minorHAnsi" w:hAnsi="Consolas" w:cs="Consolas"/>
                                    <w:color w:val="008000"/>
                                    <w:sz w:val="19"/>
                                    <w:szCs w:val="19"/>
                                  </w:rPr>
                                  <w:delText>примитива</w:delText>
                                </w:r>
                                <w:r w:rsidRPr="004A2827" w:rsidDel="00A84BB9">
                                  <w:rPr>
                                    <w:rFonts w:ascii="Consolas" w:eastAsiaTheme="minorHAnsi" w:hAnsi="Consolas" w:cs="Consolas"/>
                                    <w:color w:val="008000"/>
                                    <w:sz w:val="19"/>
                                    <w:szCs w:val="19"/>
                                    <w:lang w:val="en-US"/>
                                  </w:rPr>
                                  <w:delText xml:space="preserve"> (RGB) </w:delText>
                                </w:r>
                              </w:del>
                            </w:p>
                            <w:p w14:paraId="0581F8A3" w14:textId="7D219BA2" w:rsidR="007F013D" w:rsidRPr="004A2827" w:rsidDel="00A84BB9" w:rsidRDefault="007F013D" w:rsidP="004A2827">
                              <w:pPr>
                                <w:widowControl/>
                                <w:adjustRightInd w:val="0"/>
                                <w:rPr>
                                  <w:del w:id="2341" w:author="John Gil" w:date="2022-08-23T23:27:00Z"/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  <w:lang w:val="en-US"/>
                                </w:rPr>
                              </w:pPr>
                              <w:del w:id="2342" w:author="John Gil" w:date="2022-08-23T23:27:00Z">
                                <w:r w:rsidRPr="004A2827" w:rsidDel="00A84BB9">
                                  <w:rPr>
                                    <w:rFonts w:ascii="Consolas" w:eastAsiaTheme="minorHAnsi" w:hAnsi="Consolas" w:cs="Consolas"/>
                                    <w:color w:val="A31515"/>
                                    <w:sz w:val="19"/>
                                    <w:szCs w:val="19"/>
                                    <w:lang w:val="en-US"/>
                                  </w:rPr>
                                  <w:delText>"layout(location = 1) out vec3 fColor; "</w:delText>
                                </w:r>
                                <w:r w:rsidRPr="004A2827" w:rsidDel="00A84BB9">
                                  <w:rPr>
                                    <w:rFonts w:ascii="Consolas" w:eastAsiaTheme="minorHAnsi" w:hAnsi="Consolas" w:cs="Consolas"/>
                                    <w:color w:val="008000"/>
                                    <w:sz w:val="19"/>
                                    <w:szCs w:val="19"/>
                                    <w:lang w:val="en-US"/>
                                  </w:rPr>
                                  <w:delText>//</w:delText>
                                </w:r>
                                <w:r w:rsidDel="00A84BB9">
                                  <w:rPr>
                                    <w:rFonts w:ascii="Consolas" w:eastAsiaTheme="minorHAnsi" w:hAnsi="Consolas" w:cs="Consolas"/>
                                    <w:color w:val="008000"/>
                                    <w:sz w:val="19"/>
                                    <w:szCs w:val="19"/>
                                  </w:rPr>
                                  <w:delText>Передача</w:delText>
                                </w:r>
                                <w:r w:rsidRPr="004A2827" w:rsidDel="00A84BB9">
                                  <w:rPr>
                                    <w:rFonts w:ascii="Consolas" w:eastAsiaTheme="minorHAnsi" w:hAnsi="Consolas" w:cs="Consolas"/>
                                    <w:color w:val="008000"/>
                                    <w:sz w:val="19"/>
                                    <w:szCs w:val="19"/>
                                    <w:lang w:val="en-US"/>
                                  </w:rPr>
                                  <w:delText xml:space="preserve"> </w:delText>
                                </w:r>
                                <w:r w:rsidDel="00A84BB9">
                                  <w:rPr>
                                    <w:rFonts w:ascii="Consolas" w:eastAsiaTheme="minorHAnsi" w:hAnsi="Consolas" w:cs="Consolas"/>
                                    <w:color w:val="008000"/>
                                    <w:sz w:val="19"/>
                                    <w:szCs w:val="19"/>
                                  </w:rPr>
                                  <w:delText>цвета</w:delText>
                                </w:r>
                                <w:r w:rsidRPr="004A2827" w:rsidDel="00A84BB9">
                                  <w:rPr>
                                    <w:rFonts w:ascii="Consolas" w:eastAsiaTheme="minorHAnsi" w:hAnsi="Consolas" w:cs="Consolas"/>
                                    <w:color w:val="008000"/>
                                    <w:sz w:val="19"/>
                                    <w:szCs w:val="19"/>
                                    <w:lang w:val="en-US"/>
                                  </w:rPr>
                                  <w:delText xml:space="preserve"> </w:delText>
                                </w:r>
                                <w:r w:rsidDel="00A84BB9">
                                  <w:rPr>
                                    <w:rFonts w:ascii="Consolas" w:eastAsiaTheme="minorHAnsi" w:hAnsi="Consolas" w:cs="Consolas"/>
                                    <w:color w:val="008000"/>
                                    <w:sz w:val="19"/>
                                    <w:szCs w:val="19"/>
                                  </w:rPr>
                                  <w:delText>примитива</w:delText>
                                </w:r>
                                <w:r w:rsidRPr="004A2827" w:rsidDel="00A84BB9">
                                  <w:rPr>
                                    <w:rFonts w:ascii="Consolas" w:eastAsiaTheme="minorHAnsi" w:hAnsi="Consolas" w:cs="Consolas"/>
                                    <w:color w:val="008000"/>
                                    <w:sz w:val="19"/>
                                    <w:szCs w:val="19"/>
                                    <w:lang w:val="en-US"/>
                                  </w:rPr>
                                  <w:delText xml:space="preserve"> </w:delText>
                                </w:r>
                                <w:r w:rsidDel="00A84BB9">
                                  <w:rPr>
                                    <w:rFonts w:ascii="Consolas" w:eastAsiaTheme="minorHAnsi" w:hAnsi="Consolas" w:cs="Consolas"/>
                                    <w:color w:val="008000"/>
                                    <w:sz w:val="19"/>
                                    <w:szCs w:val="19"/>
                                  </w:rPr>
                                  <w:delText>в</w:delText>
                                </w:r>
                                <w:r w:rsidRPr="004A2827" w:rsidDel="00A84BB9">
                                  <w:rPr>
                                    <w:rFonts w:ascii="Consolas" w:eastAsiaTheme="minorHAnsi" w:hAnsi="Consolas" w:cs="Consolas"/>
                                    <w:color w:val="008000"/>
                                    <w:sz w:val="19"/>
                                    <w:szCs w:val="19"/>
                                    <w:lang w:val="en-US"/>
                                  </w:rPr>
                                  <w:delText xml:space="preserve"> </w:delText>
                                </w:r>
                                <w:r w:rsidDel="00A84BB9">
                                  <w:rPr>
                                    <w:rFonts w:ascii="Consolas" w:eastAsiaTheme="minorHAnsi" w:hAnsi="Consolas" w:cs="Consolas"/>
                                    <w:color w:val="008000"/>
                                    <w:sz w:val="19"/>
                                    <w:szCs w:val="19"/>
                                  </w:rPr>
                                  <w:delText>пиксельный</w:delText>
                                </w:r>
                                <w:r w:rsidRPr="004A2827" w:rsidDel="00A84BB9">
                                  <w:rPr>
                                    <w:rFonts w:ascii="Consolas" w:eastAsiaTheme="minorHAnsi" w:hAnsi="Consolas" w:cs="Consolas"/>
                                    <w:color w:val="008000"/>
                                    <w:sz w:val="19"/>
                                    <w:szCs w:val="19"/>
                                    <w:lang w:val="en-US"/>
                                  </w:rPr>
                                  <w:delText xml:space="preserve"> </w:delText>
                                </w:r>
                                <w:r w:rsidDel="00A84BB9">
                                  <w:rPr>
                                    <w:rFonts w:ascii="Consolas" w:eastAsiaTheme="minorHAnsi" w:hAnsi="Consolas" w:cs="Consolas"/>
                                    <w:color w:val="008000"/>
                                    <w:sz w:val="19"/>
                                    <w:szCs w:val="19"/>
                                  </w:rPr>
                                  <w:delText>шейдер</w:delText>
                                </w:r>
                              </w:del>
                            </w:p>
                            <w:p w14:paraId="662C3D7C" w14:textId="17DE528E" w:rsidR="007F013D" w:rsidDel="00A84BB9" w:rsidRDefault="007F013D" w:rsidP="004A2827">
                              <w:pPr>
                                <w:widowControl/>
                                <w:adjustRightInd w:val="0"/>
                                <w:rPr>
                                  <w:del w:id="2343" w:author="John Gil" w:date="2022-08-23T23:27:00Z"/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</w:pPr>
                              <w:del w:id="2344" w:author="John Gil" w:date="2022-08-23T23:27:00Z">
                                <w:r w:rsidDel="00A84BB9">
                                  <w:rPr>
                                    <w:rFonts w:ascii="Consolas" w:eastAsiaTheme="minorHAnsi" w:hAnsi="Consolas" w:cs="Consolas"/>
                                    <w:color w:val="A31515"/>
                                    <w:sz w:val="19"/>
                                    <w:szCs w:val="19"/>
                                  </w:rPr>
                                  <w:delText>"uniform mat4 model;"</w:delText>
                                </w:r>
                                <w:r w:rsidDel="00A84BB9">
                                  <w:rPr>
                                    <w:rFonts w:ascii="Consolas" w:eastAsiaTheme="minorHAnsi" w:hAnsi="Consolas" w:cs="Consolas"/>
                                    <w:color w:val="008000"/>
                                    <w:sz w:val="19"/>
                                    <w:szCs w:val="19"/>
                                  </w:rPr>
                                  <w:delText>//Состояние трансформаций вершины</w:delText>
                                </w:r>
                              </w:del>
                            </w:p>
                            <w:p w14:paraId="4A3FA7B2" w14:textId="121D6D54" w:rsidR="007F013D" w:rsidDel="00A84BB9" w:rsidRDefault="007F013D" w:rsidP="004A2827">
                              <w:pPr>
                                <w:widowControl/>
                                <w:adjustRightInd w:val="0"/>
                                <w:rPr>
                                  <w:del w:id="2345" w:author="John Gil" w:date="2022-08-23T23:27:00Z"/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</w:pPr>
                              <w:del w:id="2346" w:author="John Gil" w:date="2022-08-23T23:27:00Z">
                                <w:r w:rsidDel="00A84BB9">
                                  <w:rPr>
                                    <w:rFonts w:ascii="Consolas" w:eastAsiaTheme="minorHAnsi" w:hAnsi="Consolas" w:cs="Consolas"/>
                                    <w:color w:val="A31515"/>
                                    <w:sz w:val="19"/>
                                    <w:szCs w:val="19"/>
                                  </w:rPr>
                                  <w:delText>"void main() "</w:delText>
                                </w:r>
                              </w:del>
                            </w:p>
                            <w:p w14:paraId="071135DA" w14:textId="7C445F7D" w:rsidR="007F013D" w:rsidDel="00A84BB9" w:rsidRDefault="007F013D" w:rsidP="004A2827">
                              <w:pPr>
                                <w:widowControl/>
                                <w:adjustRightInd w:val="0"/>
                                <w:rPr>
                                  <w:del w:id="2347" w:author="John Gil" w:date="2022-08-23T23:27:00Z"/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</w:pPr>
                              <w:del w:id="2348" w:author="John Gil" w:date="2022-08-23T23:27:00Z">
                                <w:r w:rsidDel="00A84BB9">
                                  <w:rPr>
                                    <w:rFonts w:ascii="Consolas" w:eastAsiaTheme="minorHAnsi" w:hAnsi="Consolas" w:cs="Consolas"/>
                                    <w:color w:val="A31515"/>
                                    <w:sz w:val="19"/>
                                    <w:szCs w:val="19"/>
                                  </w:rPr>
                                  <w:delText>"{ "</w:delText>
                                </w:r>
                              </w:del>
                            </w:p>
                            <w:p w14:paraId="3A4BAC09" w14:textId="108E053D" w:rsidR="007F013D" w:rsidDel="00A84BB9" w:rsidRDefault="007F013D" w:rsidP="004A2827">
                              <w:pPr>
                                <w:widowControl/>
                                <w:adjustRightInd w:val="0"/>
                                <w:rPr>
                                  <w:del w:id="2349" w:author="John Gil" w:date="2022-08-23T23:27:00Z"/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</w:pPr>
                              <w:del w:id="2350" w:author="John Gil" w:date="2022-08-23T23:27:00Z">
                                <w:r w:rsidDel="00A84BB9">
                                  <w:rPr>
                                    <w:rFonts w:ascii="Consolas" w:eastAsiaTheme="minorHAnsi" w:hAnsi="Consolas" w:cs="Consolas"/>
                                    <w:color w:val="A31515"/>
                                    <w:sz w:val="19"/>
                                    <w:szCs w:val="19"/>
                                  </w:rPr>
                                  <w:delText>"   gl_Position = model * vec4(vPos.x, vPos.y, vPos.z, 1.0f); "</w:delText>
                                </w:r>
                                <w:r w:rsidDel="00A84BB9"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</w:rPr>
                                  <w:delText xml:space="preserve"> </w:delText>
                                </w:r>
                                <w:r w:rsidDel="00A84BB9">
                                  <w:rPr>
                                    <w:rFonts w:ascii="Consolas" w:eastAsiaTheme="minorHAnsi" w:hAnsi="Consolas" w:cs="Consolas"/>
                                    <w:color w:val="008000"/>
                                    <w:sz w:val="19"/>
                                    <w:szCs w:val="19"/>
                                  </w:rPr>
                                  <w:delText>//Координаты вершины после транформаций</w:delText>
                                </w:r>
                              </w:del>
                            </w:p>
                            <w:p w14:paraId="0413A5D2" w14:textId="08517373" w:rsidR="007F013D" w:rsidDel="00A84BB9" w:rsidRDefault="007F013D" w:rsidP="004A2827">
                              <w:pPr>
                                <w:widowControl/>
                                <w:adjustRightInd w:val="0"/>
                                <w:rPr>
                                  <w:del w:id="2351" w:author="John Gil" w:date="2022-08-23T23:27:00Z"/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</w:pPr>
                              <w:del w:id="2352" w:author="John Gil" w:date="2022-08-23T23:27:00Z">
                                <w:r w:rsidDel="00A84BB9">
                                  <w:rPr>
                                    <w:rFonts w:ascii="Consolas" w:eastAsiaTheme="minorHAnsi" w:hAnsi="Consolas" w:cs="Consolas"/>
                                    <w:color w:val="A31515"/>
                                    <w:sz w:val="19"/>
                                    <w:szCs w:val="19"/>
                                  </w:rPr>
                                  <w:delText>"   fColor = vColor; "</w:delText>
                                </w:r>
                                <w:r w:rsidDel="00A84BB9">
                                  <w:rPr>
                                    <w:rFonts w:ascii="Consolas" w:eastAsiaTheme="minorHAnsi" w:hAnsi="Consolas" w:cs="Consolas"/>
                                    <w:color w:val="008000"/>
                                    <w:sz w:val="19"/>
                                    <w:szCs w:val="19"/>
                                  </w:rPr>
                                  <w:delText xml:space="preserve">//Передача цвета из вершинного шейдера во фрагментный </w:delText>
                                </w:r>
                              </w:del>
                            </w:p>
                            <w:p w14:paraId="00CD26E2" w14:textId="5B5963A8" w:rsidR="007F013D" w:rsidDel="00A84BB9" w:rsidRDefault="007F013D" w:rsidP="004A2827">
                              <w:pPr>
                                <w:widowControl/>
                                <w:adjustRightInd w:val="0"/>
                                <w:rPr>
                                  <w:del w:id="2353" w:author="John Gil" w:date="2022-08-23T23:27:00Z"/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</w:pPr>
                              <w:del w:id="2354" w:author="John Gil" w:date="2022-08-23T23:27:00Z">
                                <w:r w:rsidDel="00A84BB9">
                                  <w:rPr>
                                    <w:rFonts w:ascii="Consolas" w:eastAsiaTheme="minorHAnsi" w:hAnsi="Consolas" w:cs="Consolas"/>
                                    <w:color w:val="A31515"/>
                                    <w:sz w:val="19"/>
                                    <w:szCs w:val="19"/>
                                  </w:rPr>
                                  <w:delText>"} "</w:delText>
                                </w:r>
                              </w:del>
                            </w:p>
                            <w:p w14:paraId="4EBCA819" w14:textId="0F5113D4" w:rsidR="007F013D" w:rsidDel="00A84BB9" w:rsidRDefault="007F013D" w:rsidP="004A2827">
                              <w:pPr>
                                <w:rPr>
                                  <w:del w:id="2355" w:author="John Gil" w:date="2022-08-23T23:27:00Z"/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</w:pPr>
                              <w:del w:id="2356" w:author="John Gil" w:date="2022-08-23T23:27:00Z">
                                <w:r w:rsidDel="00A84BB9"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</w:rPr>
                                  <w:delText>;</w:delText>
                                </w:r>
                              </w:del>
                            </w:p>
                            <w:p w14:paraId="19C5BA68" w14:textId="34725FCB" w:rsidR="007F013D" w:rsidDel="00A84BB9" w:rsidRDefault="007F013D" w:rsidP="004A2827">
                              <w:pPr>
                                <w:rPr>
                                  <w:del w:id="2357" w:author="John Gil" w:date="2022-08-23T23:27:00Z"/>
                                </w:rPr>
                              </w:pPr>
                            </w:p>
                            <w:p w14:paraId="5FB74B7D" w14:textId="295DBC2B" w:rsidR="007F013D" w:rsidDel="00A84BB9" w:rsidRDefault="007F013D" w:rsidP="00F0236E">
                              <w:pPr>
                                <w:widowControl/>
                                <w:adjustRightInd w:val="0"/>
                                <w:rPr>
                                  <w:del w:id="2358" w:author="John Gil" w:date="2022-08-23T23:27:00Z"/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</w:pPr>
                              <w:del w:id="2359" w:author="John Gil" w:date="2022-08-23T23:27:00Z">
                                <w:r w:rsidDel="00A84BB9">
                                  <w:rPr>
                                    <w:rFonts w:ascii="Consolas" w:eastAsiaTheme="minorHAnsi" w:hAnsi="Consolas" w:cs="Consolas"/>
                                    <w:color w:val="0000FF"/>
                                    <w:sz w:val="19"/>
                                    <w:szCs w:val="19"/>
                                  </w:rPr>
                                  <w:delText>const</w:delText>
                                </w:r>
                                <w:r w:rsidDel="00A84BB9"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</w:rPr>
                                  <w:delText xml:space="preserve"> </w:delText>
                                </w:r>
                                <w:r w:rsidDel="00A84BB9">
                                  <w:rPr>
                                    <w:rFonts w:ascii="Consolas" w:eastAsiaTheme="minorHAnsi" w:hAnsi="Consolas" w:cs="Consolas"/>
                                    <w:color w:val="0000FF"/>
                                    <w:sz w:val="19"/>
                                    <w:szCs w:val="19"/>
                                  </w:rPr>
                                  <w:delText>char</w:delText>
                                </w:r>
                                <w:r w:rsidDel="00A84BB9"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</w:rPr>
                                  <w:delText xml:space="preserve">* fShader = </w:delText>
                                </w:r>
                                <w:r w:rsidDel="00A84BB9">
                                  <w:rPr>
                                    <w:rFonts w:ascii="Consolas" w:eastAsiaTheme="minorHAnsi" w:hAnsi="Consolas" w:cs="Consolas"/>
                                    <w:color w:val="008000"/>
                                    <w:sz w:val="19"/>
                                    <w:szCs w:val="19"/>
                                  </w:rPr>
                                  <w:delText>//Текст пиксельного шейдера</w:delText>
                                </w:r>
                              </w:del>
                            </w:p>
                            <w:p w14:paraId="15D7EE41" w14:textId="551AC3BE" w:rsidR="007F013D" w:rsidDel="00A84BB9" w:rsidRDefault="007F013D" w:rsidP="00F0236E">
                              <w:pPr>
                                <w:widowControl/>
                                <w:adjustRightInd w:val="0"/>
                                <w:rPr>
                                  <w:del w:id="2360" w:author="John Gil" w:date="2022-08-23T23:27:00Z"/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</w:pPr>
                              <w:del w:id="2361" w:author="John Gil" w:date="2022-08-23T23:27:00Z">
                                <w:r w:rsidDel="00A84BB9">
                                  <w:rPr>
                                    <w:rFonts w:ascii="Consolas" w:eastAsiaTheme="minorHAnsi" w:hAnsi="Consolas" w:cs="Consolas"/>
                                    <w:color w:val="A31515"/>
                                    <w:sz w:val="19"/>
                                    <w:szCs w:val="19"/>
                                  </w:rPr>
                                  <w:delText>"#version 440 core \n"</w:delText>
                                </w:r>
                                <w:r w:rsidDel="00A84BB9"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</w:rPr>
                                  <w:delText xml:space="preserve"> </w:delText>
                                </w:r>
                                <w:r w:rsidDel="00A84BB9">
                                  <w:rPr>
                                    <w:rFonts w:ascii="Consolas" w:eastAsiaTheme="minorHAnsi" w:hAnsi="Consolas" w:cs="Consolas"/>
                                    <w:color w:val="008000"/>
                                    <w:sz w:val="19"/>
                                    <w:szCs w:val="19"/>
                                  </w:rPr>
                                  <w:delText>//Версия OpenGL</w:delText>
                                </w:r>
                              </w:del>
                            </w:p>
                            <w:p w14:paraId="17DBE00C" w14:textId="3FDBD928" w:rsidR="007F013D" w:rsidDel="00A84BB9" w:rsidRDefault="007F013D" w:rsidP="00F0236E">
                              <w:pPr>
                                <w:widowControl/>
                                <w:adjustRightInd w:val="0"/>
                                <w:rPr>
                                  <w:del w:id="2362" w:author="John Gil" w:date="2022-08-23T23:27:00Z"/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</w:pPr>
                              <w:del w:id="2363" w:author="John Gil" w:date="2022-08-23T23:27:00Z">
                                <w:r w:rsidDel="00A84BB9">
                                  <w:rPr>
                                    <w:rFonts w:ascii="Consolas" w:eastAsiaTheme="minorHAnsi" w:hAnsi="Consolas" w:cs="Consolas"/>
                                    <w:color w:val="A31515"/>
                                    <w:sz w:val="19"/>
                                    <w:szCs w:val="19"/>
                                  </w:rPr>
                                  <w:delText>"layout(location = 1) in vec3 fColor; "</w:delText>
                                </w:r>
                                <w:r w:rsidDel="00A84BB9">
                                  <w:rPr>
                                    <w:rFonts w:ascii="Consolas" w:eastAsiaTheme="minorHAnsi" w:hAnsi="Consolas" w:cs="Consolas"/>
                                    <w:color w:val="008000"/>
                                    <w:sz w:val="19"/>
                                    <w:szCs w:val="19"/>
                                  </w:rPr>
                                  <w:delText>//Прием цвета вершины из вершинного шейдера</w:delText>
                                </w:r>
                              </w:del>
                            </w:p>
                            <w:p w14:paraId="692EFB2F" w14:textId="6438795E" w:rsidR="007F013D" w:rsidDel="00A84BB9" w:rsidRDefault="007F013D" w:rsidP="00F0236E">
                              <w:pPr>
                                <w:widowControl/>
                                <w:adjustRightInd w:val="0"/>
                                <w:rPr>
                                  <w:del w:id="2364" w:author="John Gil" w:date="2022-08-23T23:27:00Z"/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</w:pPr>
                              <w:del w:id="2365" w:author="John Gil" w:date="2022-08-23T23:27:00Z">
                                <w:r w:rsidDel="00A84BB9">
                                  <w:rPr>
                                    <w:rFonts w:ascii="Consolas" w:eastAsiaTheme="minorHAnsi" w:hAnsi="Consolas" w:cs="Consolas"/>
                                    <w:color w:val="A31515"/>
                                    <w:sz w:val="19"/>
                                    <w:szCs w:val="19"/>
                                  </w:rPr>
                                  <w:delText>"uniform vec3 color;"</w:delText>
                                </w:r>
                                <w:r w:rsidDel="00A84BB9">
                                  <w:rPr>
                                    <w:rFonts w:ascii="Consolas" w:eastAsiaTheme="minorHAnsi" w:hAnsi="Consolas" w:cs="Consolas"/>
                                    <w:color w:val="008000"/>
                                    <w:sz w:val="19"/>
                                    <w:szCs w:val="19"/>
                                  </w:rPr>
                                  <w:delText>//Состояние цвета пикселя</w:delText>
                                </w:r>
                              </w:del>
                            </w:p>
                            <w:p w14:paraId="4A671736" w14:textId="487C1D02" w:rsidR="007F013D" w:rsidDel="00A84BB9" w:rsidRDefault="007F013D" w:rsidP="00F0236E">
                              <w:pPr>
                                <w:widowControl/>
                                <w:adjustRightInd w:val="0"/>
                                <w:rPr>
                                  <w:del w:id="2366" w:author="John Gil" w:date="2022-08-23T23:27:00Z"/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</w:pPr>
                              <w:del w:id="2367" w:author="John Gil" w:date="2022-08-23T23:27:00Z">
                                <w:r w:rsidDel="00A84BB9">
                                  <w:rPr>
                                    <w:rFonts w:ascii="Consolas" w:eastAsiaTheme="minorHAnsi" w:hAnsi="Consolas" w:cs="Consolas"/>
                                    <w:color w:val="A31515"/>
                                    <w:sz w:val="19"/>
                                    <w:szCs w:val="19"/>
                                  </w:rPr>
                                  <w:delText>"out vec4 fragColor; "</w:delText>
                                </w:r>
                                <w:r w:rsidDel="00A84BB9">
                                  <w:rPr>
                                    <w:rFonts w:ascii="Consolas" w:eastAsiaTheme="minorHAnsi" w:hAnsi="Consolas" w:cs="Consolas"/>
                                    <w:color w:val="008000"/>
                                    <w:sz w:val="19"/>
                                    <w:szCs w:val="19"/>
                                  </w:rPr>
                                  <w:delText>//Выходной цвет пикселя</w:delText>
                                </w:r>
                              </w:del>
                            </w:p>
                            <w:p w14:paraId="6FF243FD" w14:textId="0DCE3D5B" w:rsidR="007F013D" w:rsidDel="00A84BB9" w:rsidRDefault="007F013D" w:rsidP="00F0236E">
                              <w:pPr>
                                <w:widowControl/>
                                <w:adjustRightInd w:val="0"/>
                                <w:rPr>
                                  <w:del w:id="2368" w:author="John Gil" w:date="2022-08-23T23:27:00Z"/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</w:pPr>
                              <w:del w:id="2369" w:author="John Gil" w:date="2022-08-23T23:27:00Z">
                                <w:r w:rsidDel="00A84BB9">
                                  <w:rPr>
                                    <w:rFonts w:ascii="Consolas" w:eastAsiaTheme="minorHAnsi" w:hAnsi="Consolas" w:cs="Consolas"/>
                                    <w:color w:val="A31515"/>
                                    <w:sz w:val="19"/>
                                    <w:szCs w:val="19"/>
                                  </w:rPr>
                                  <w:delText>"void main() "</w:delText>
                                </w:r>
                              </w:del>
                            </w:p>
                            <w:p w14:paraId="3C2724CA" w14:textId="78E94263" w:rsidR="007F013D" w:rsidDel="00A84BB9" w:rsidRDefault="007F013D" w:rsidP="00F0236E">
                              <w:pPr>
                                <w:widowControl/>
                                <w:adjustRightInd w:val="0"/>
                                <w:rPr>
                                  <w:del w:id="2370" w:author="John Gil" w:date="2022-08-23T23:27:00Z"/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</w:pPr>
                              <w:del w:id="2371" w:author="John Gil" w:date="2022-08-23T23:27:00Z">
                                <w:r w:rsidDel="00A84BB9">
                                  <w:rPr>
                                    <w:rFonts w:ascii="Consolas" w:eastAsiaTheme="minorHAnsi" w:hAnsi="Consolas" w:cs="Consolas"/>
                                    <w:color w:val="A31515"/>
                                    <w:sz w:val="19"/>
                                    <w:szCs w:val="19"/>
                                  </w:rPr>
                                  <w:delText>"{ "</w:delText>
                                </w:r>
                              </w:del>
                            </w:p>
                            <w:p w14:paraId="44BB382B" w14:textId="6E03072E" w:rsidR="007F013D" w:rsidDel="00A84BB9" w:rsidRDefault="007F013D" w:rsidP="00F0236E">
                              <w:pPr>
                                <w:widowControl/>
                                <w:adjustRightInd w:val="0"/>
                                <w:rPr>
                                  <w:del w:id="2372" w:author="John Gil" w:date="2022-08-23T23:27:00Z"/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</w:pPr>
                              <w:del w:id="2373" w:author="John Gil" w:date="2022-08-23T23:27:00Z">
                                <w:r w:rsidDel="00A84BB9">
                                  <w:rPr>
                                    <w:rFonts w:ascii="Consolas" w:eastAsiaTheme="minorHAnsi" w:hAnsi="Consolas" w:cs="Consolas"/>
                                    <w:color w:val="A31515"/>
                                    <w:sz w:val="19"/>
                                    <w:szCs w:val="19"/>
                                  </w:rPr>
                                  <w:delText>"   fragColor = vec4(fColor.x,fColor.y,fColor.z,1.0f); "</w:delText>
                                </w:r>
                                <w:r w:rsidDel="00A84BB9">
                                  <w:rPr>
                                    <w:rFonts w:ascii="Consolas" w:eastAsiaTheme="minorHAnsi" w:hAnsi="Consolas" w:cs="Consolas"/>
                                    <w:color w:val="008000"/>
                                    <w:sz w:val="19"/>
                                    <w:szCs w:val="19"/>
                                  </w:rPr>
                                  <w:delText>//Изменение значения выходного цвета пикселя</w:delText>
                                </w:r>
                              </w:del>
                            </w:p>
                            <w:p w14:paraId="5D669AD8" w14:textId="36D6837C" w:rsidR="007F013D" w:rsidDel="00A84BB9" w:rsidRDefault="007F013D" w:rsidP="00F0236E">
                              <w:pPr>
                                <w:widowControl/>
                                <w:adjustRightInd w:val="0"/>
                                <w:rPr>
                                  <w:del w:id="2374" w:author="John Gil" w:date="2022-08-23T23:27:00Z"/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</w:pPr>
                              <w:del w:id="2375" w:author="John Gil" w:date="2022-08-23T23:27:00Z">
                                <w:r w:rsidDel="00A84BB9">
                                  <w:rPr>
                                    <w:rFonts w:ascii="Consolas" w:eastAsiaTheme="minorHAnsi" w:hAnsi="Consolas" w:cs="Consolas"/>
                                    <w:color w:val="A31515"/>
                                    <w:sz w:val="19"/>
                                    <w:szCs w:val="19"/>
                                  </w:rPr>
                                  <w:delText>"} "</w:delText>
                                </w:r>
                              </w:del>
                            </w:p>
                            <w:p w14:paraId="444F2669" w14:textId="5E7EE9F0" w:rsidR="007F013D" w:rsidDel="00A84BB9" w:rsidRDefault="007F013D" w:rsidP="00F0236E">
                              <w:pPr>
                                <w:widowControl/>
                                <w:adjustRightInd w:val="0"/>
                                <w:rPr>
                                  <w:del w:id="2376" w:author="John Gil" w:date="2022-08-23T23:27:00Z"/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</w:pPr>
                            </w:p>
                            <w:p w14:paraId="7DCE91AD" w14:textId="45E17760" w:rsidR="007F013D" w:rsidRDefault="007F013D" w:rsidP="004A2827">
                              <w:del w:id="2377" w:author="John Gil" w:date="2022-08-23T23:27:00Z">
                                <w:r w:rsidDel="00A84BB9"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</w:rPr>
                                  <w:delText>;</w:delText>
                                </w:r>
                              </w:del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a:graphicData>
                  </a:graphic>
                </wp:inline>
              </w:drawing>
            </mc:Choice>
            <mc:Fallback>
              <w:pict>
                <v:shape w14:anchorId="58AA5282" id="_x0000_s1034" type="#_x0000_t202" style="width:471.75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">
                  <v:textbox style="mso-fit-shape-to-text:t">
                    <w:txbxContent>
                      <w:p w14:paraId="75AD79E2" w14:textId="77777777" w:rsidR="007F013D" w:rsidRDefault="007F013D" w:rsidP="00A84BB9">
                        <w:pPr>
                          <w:widowControl/>
                          <w:adjustRightInd w:val="0"/>
                          <w:rPr>
                            <w:ins w:id="3556" w:author="John Gil" w:date="2022-08-23T23:27:00Z"/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</w:pPr>
                        <w:ins w:id="3557" w:author="John Gil" w:date="2022-08-23T23:27:00Z">
                          <w:r>
                            <w:rPr>
                              <w:rFonts w:ascii="Consolas" w:eastAsiaTheme="minorHAnsi" w:hAnsi="Consolas" w:cs="Consolas"/>
                              <w:color w:val="008000"/>
                              <w:sz w:val="19"/>
                              <w:szCs w:val="19"/>
                            </w:rPr>
                            <w:t>//Исходный код вершинного шейдера</w:t>
                          </w:r>
                        </w:ins>
                      </w:p>
                      <w:p w14:paraId="1B29D568" w14:textId="77777777" w:rsidR="007F013D" w:rsidRDefault="007F013D" w:rsidP="00A84BB9">
                        <w:pPr>
                          <w:widowControl/>
                          <w:adjustRightInd w:val="0"/>
                          <w:rPr>
                            <w:ins w:id="3558" w:author="John Gil" w:date="2022-08-23T23:27:00Z"/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</w:pPr>
                        <w:proofErr w:type="spellStart"/>
                        <w:ins w:id="3559" w:author="John Gil" w:date="2022-08-23T23:27:00Z">
                          <w:r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</w:rPr>
                            <w:t>std</w:t>
                          </w:r>
                          <w:proofErr w:type="spellEnd"/>
                          <w:r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</w:rPr>
                            <w:t>::</w:t>
                          </w:r>
                          <w:proofErr w:type="spellStart"/>
                          <w:r>
                            <w:rPr>
                              <w:rFonts w:ascii="Consolas" w:eastAsiaTheme="minorHAnsi" w:hAnsi="Consolas" w:cs="Consolas"/>
                              <w:color w:val="2B91AF"/>
                              <w:sz w:val="19"/>
                              <w:szCs w:val="19"/>
                            </w:rPr>
                            <w:t>string</w:t>
                          </w:r>
                          <w:proofErr w:type="spellEnd"/>
                          <w:r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</w:rPr>
                            <w:t>vShader</w:t>
                          </w:r>
                          <w:proofErr w:type="spellEnd"/>
                          <w:r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</w:rPr>
                            <w:t xml:space="preserve"> = </w:t>
                          </w:r>
                          <w:proofErr w:type="spellStart"/>
                          <w:r>
                            <w:rPr>
                              <w:rFonts w:ascii="Consolas" w:eastAsiaTheme="minorHAnsi" w:hAnsi="Consolas" w:cs="Consolas"/>
                              <w:color w:val="A31515"/>
                              <w:sz w:val="19"/>
                              <w:szCs w:val="19"/>
                            </w:rPr>
                            <w:t>R"glsl</w:t>
                          </w:r>
                          <w:proofErr w:type="spellEnd"/>
                          <w:r>
                            <w:rPr>
                              <w:rFonts w:ascii="Consolas" w:eastAsiaTheme="minorHAnsi" w:hAnsi="Consolas" w:cs="Consolas"/>
                              <w:color w:val="A31515"/>
                              <w:sz w:val="19"/>
                              <w:szCs w:val="19"/>
                            </w:rPr>
                            <w:t>(</w:t>
                          </w:r>
                        </w:ins>
                      </w:p>
                      <w:p w14:paraId="2EECA577" w14:textId="77777777" w:rsidR="007F013D" w:rsidRPr="00A84BB9" w:rsidRDefault="007F013D" w:rsidP="00A84BB9">
                        <w:pPr>
                          <w:widowControl/>
                          <w:adjustRightInd w:val="0"/>
                          <w:rPr>
                            <w:ins w:id="3560" w:author="John Gil" w:date="2022-08-23T23:27:00Z"/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  <w:lang w:val="en-US"/>
                            <w:rPrChange w:id="3561" w:author="John Gil" w:date="2022-08-23T23:27:00Z">
                              <w:rPr>
                                <w:ins w:id="3562" w:author="John Gil" w:date="2022-08-23T23:27:00Z"/>
                                <w:rFonts w:ascii="Consolas" w:eastAsiaTheme="minorHAnsi" w:hAnsi="Consolas" w:cs="Consolas"/>
                                <w:color w:val="000000"/>
                                <w:sz w:val="19"/>
                                <w:szCs w:val="19"/>
                              </w:rPr>
                            </w:rPrChange>
                          </w:rPr>
                        </w:pPr>
                        <w:ins w:id="3563" w:author="John Gil" w:date="2022-08-23T23:27:00Z">
                          <w:r>
                            <w:rPr>
                              <w:rFonts w:ascii="Consolas" w:eastAsiaTheme="minorHAnsi" w:hAnsi="Consolas" w:cs="Consolas"/>
                              <w:color w:val="A31515"/>
                              <w:sz w:val="19"/>
                              <w:szCs w:val="19"/>
                            </w:rPr>
                            <w:t xml:space="preserve">    </w:t>
                          </w:r>
                          <w:r w:rsidRPr="00A84BB9">
                            <w:rPr>
                              <w:rFonts w:ascii="Consolas" w:eastAsiaTheme="minorHAnsi" w:hAnsi="Consolas" w:cs="Consolas"/>
                              <w:color w:val="A31515"/>
                              <w:sz w:val="19"/>
                              <w:szCs w:val="19"/>
                              <w:lang w:val="en-US"/>
                              <w:rPrChange w:id="3564" w:author="John Gil" w:date="2022-08-23T23:27:00Z">
                                <w:rPr>
                                  <w:rFonts w:ascii="Consolas" w:eastAsiaTheme="minorHAnsi" w:hAnsi="Consolas" w:cs="Consolas"/>
                                  <w:color w:val="A31515"/>
                                  <w:sz w:val="19"/>
                                  <w:szCs w:val="19"/>
                                </w:rPr>
                              </w:rPrChange>
                            </w:rPr>
                            <w:t>#version 440 core                     //</w:t>
                          </w:r>
                          <w:r>
                            <w:rPr>
                              <w:rFonts w:ascii="Consolas" w:eastAsiaTheme="minorHAnsi" w:hAnsi="Consolas" w:cs="Consolas"/>
                              <w:color w:val="A31515"/>
                              <w:sz w:val="19"/>
                              <w:szCs w:val="19"/>
                            </w:rPr>
                            <w:t>Версия</w:t>
                          </w:r>
                          <w:r w:rsidRPr="00A84BB9">
                            <w:rPr>
                              <w:rFonts w:ascii="Consolas" w:eastAsiaTheme="minorHAnsi" w:hAnsi="Consolas" w:cs="Consolas"/>
                              <w:color w:val="A31515"/>
                              <w:sz w:val="19"/>
                              <w:szCs w:val="19"/>
                              <w:lang w:val="en-US"/>
                              <w:rPrChange w:id="3565" w:author="John Gil" w:date="2022-08-23T23:27:00Z">
                                <w:rPr>
                                  <w:rFonts w:ascii="Consolas" w:eastAsiaTheme="minorHAnsi" w:hAnsi="Consolas" w:cs="Consolas"/>
                                  <w:color w:val="A31515"/>
                                  <w:sz w:val="19"/>
                                  <w:szCs w:val="19"/>
                                </w:rPr>
                              </w:rPrChange>
                            </w:rPr>
                            <w:t xml:space="preserve"> GLSL</w:t>
                          </w:r>
                        </w:ins>
                      </w:p>
                      <w:p w14:paraId="47947FED" w14:textId="77777777" w:rsidR="007F013D" w:rsidRPr="00A84BB9" w:rsidRDefault="007F013D" w:rsidP="00A84BB9">
                        <w:pPr>
                          <w:widowControl/>
                          <w:adjustRightInd w:val="0"/>
                          <w:rPr>
                            <w:ins w:id="3566" w:author="John Gil" w:date="2022-08-23T23:27:00Z"/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  <w:lang w:val="en-US"/>
                            <w:rPrChange w:id="3567" w:author="John Gil" w:date="2022-08-23T23:27:00Z">
                              <w:rPr>
                                <w:ins w:id="3568" w:author="John Gil" w:date="2022-08-23T23:27:00Z"/>
                                <w:rFonts w:ascii="Consolas" w:eastAsiaTheme="minorHAnsi" w:hAnsi="Consolas" w:cs="Consolas"/>
                                <w:color w:val="000000"/>
                                <w:sz w:val="19"/>
                                <w:szCs w:val="19"/>
                              </w:rPr>
                            </w:rPrChange>
                          </w:rPr>
                        </w:pPr>
                        <w:ins w:id="3569" w:author="John Gil" w:date="2022-08-23T23:27:00Z">
                          <w:r w:rsidRPr="00A84BB9">
                            <w:rPr>
                              <w:rFonts w:ascii="Consolas" w:eastAsiaTheme="minorHAnsi" w:hAnsi="Consolas" w:cs="Consolas"/>
                              <w:color w:val="A31515"/>
                              <w:sz w:val="19"/>
                              <w:szCs w:val="19"/>
                              <w:lang w:val="en-US"/>
                              <w:rPrChange w:id="3570" w:author="John Gil" w:date="2022-08-23T23:27:00Z">
                                <w:rPr>
                                  <w:rFonts w:ascii="Consolas" w:eastAsiaTheme="minorHAnsi" w:hAnsi="Consolas" w:cs="Consolas"/>
                                  <w:color w:val="A31515"/>
                                  <w:sz w:val="19"/>
                                  <w:szCs w:val="19"/>
                                </w:rPr>
                              </w:rPrChange>
                            </w:rPr>
                            <w:t xml:space="preserve">    layout(location = 0) in vec3 </w:t>
                          </w:r>
                          <w:proofErr w:type="spellStart"/>
                          <w:r w:rsidRPr="00A84BB9">
                            <w:rPr>
                              <w:rFonts w:ascii="Consolas" w:eastAsiaTheme="minorHAnsi" w:hAnsi="Consolas" w:cs="Consolas"/>
                              <w:color w:val="A31515"/>
                              <w:sz w:val="19"/>
                              <w:szCs w:val="19"/>
                              <w:lang w:val="en-US"/>
                              <w:rPrChange w:id="3571" w:author="John Gil" w:date="2022-08-23T23:27:00Z">
                                <w:rPr>
                                  <w:rFonts w:ascii="Consolas" w:eastAsiaTheme="minorHAnsi" w:hAnsi="Consolas" w:cs="Consolas"/>
                                  <w:color w:val="A31515"/>
                                  <w:sz w:val="19"/>
                                  <w:szCs w:val="19"/>
                                </w:rPr>
                              </w:rPrChange>
                            </w:rPr>
                            <w:t>vPos</w:t>
                          </w:r>
                          <w:proofErr w:type="spellEnd"/>
                          <w:r w:rsidRPr="00A84BB9">
                            <w:rPr>
                              <w:rFonts w:ascii="Consolas" w:eastAsiaTheme="minorHAnsi" w:hAnsi="Consolas" w:cs="Consolas"/>
                              <w:color w:val="A31515"/>
                              <w:sz w:val="19"/>
                              <w:szCs w:val="19"/>
                              <w:lang w:val="en-US"/>
                              <w:rPrChange w:id="3572" w:author="John Gil" w:date="2022-08-23T23:27:00Z">
                                <w:rPr>
                                  <w:rFonts w:ascii="Consolas" w:eastAsiaTheme="minorHAnsi" w:hAnsi="Consolas" w:cs="Consolas"/>
                                  <w:color w:val="A31515"/>
                                  <w:sz w:val="19"/>
                                  <w:szCs w:val="19"/>
                                </w:rPr>
                              </w:rPrChange>
                            </w:rPr>
                            <w:t>;    //</w:t>
                          </w:r>
                          <w:r>
                            <w:rPr>
                              <w:rFonts w:ascii="Consolas" w:eastAsiaTheme="minorHAnsi" w:hAnsi="Consolas" w:cs="Consolas"/>
                              <w:color w:val="A31515"/>
                              <w:sz w:val="19"/>
                              <w:szCs w:val="19"/>
                            </w:rPr>
                            <w:t>Координаты</w:t>
                          </w:r>
                          <w:r w:rsidRPr="00A84BB9">
                            <w:rPr>
                              <w:rFonts w:ascii="Consolas" w:eastAsiaTheme="minorHAnsi" w:hAnsi="Consolas" w:cs="Consolas"/>
                              <w:color w:val="A31515"/>
                              <w:sz w:val="19"/>
                              <w:szCs w:val="19"/>
                              <w:lang w:val="en-US"/>
                              <w:rPrChange w:id="3573" w:author="John Gil" w:date="2022-08-23T23:27:00Z">
                                <w:rPr>
                                  <w:rFonts w:ascii="Consolas" w:eastAsiaTheme="minorHAnsi" w:hAnsi="Consolas" w:cs="Consolas"/>
                                  <w:color w:val="A31515"/>
                                  <w:sz w:val="19"/>
                                  <w:szCs w:val="19"/>
                                </w:rPr>
                              </w:rPrChange>
                            </w:rPr>
                            <w:t xml:space="preserve"> </w:t>
                          </w:r>
                          <w:r>
                            <w:rPr>
                              <w:rFonts w:ascii="Consolas" w:eastAsiaTheme="minorHAnsi" w:hAnsi="Consolas" w:cs="Consolas"/>
                              <w:color w:val="A31515"/>
                              <w:sz w:val="19"/>
                              <w:szCs w:val="19"/>
                            </w:rPr>
                            <w:t>вершины</w:t>
                          </w:r>
                          <w:r w:rsidRPr="00A84BB9">
                            <w:rPr>
                              <w:rFonts w:ascii="Consolas" w:eastAsiaTheme="minorHAnsi" w:hAnsi="Consolas" w:cs="Consolas"/>
                              <w:color w:val="A31515"/>
                              <w:sz w:val="19"/>
                              <w:szCs w:val="19"/>
                              <w:lang w:val="en-US"/>
                              <w:rPrChange w:id="3574" w:author="John Gil" w:date="2022-08-23T23:27:00Z">
                                <w:rPr>
                                  <w:rFonts w:ascii="Consolas" w:eastAsiaTheme="minorHAnsi" w:hAnsi="Consolas" w:cs="Consolas"/>
                                  <w:color w:val="A31515"/>
                                  <w:sz w:val="19"/>
                                  <w:szCs w:val="19"/>
                                </w:rPr>
                              </w:rPrChange>
                            </w:rPr>
                            <w:t xml:space="preserve"> </w:t>
                          </w:r>
                          <w:r>
                            <w:rPr>
                              <w:rFonts w:ascii="Consolas" w:eastAsiaTheme="minorHAnsi" w:hAnsi="Consolas" w:cs="Consolas"/>
                              <w:color w:val="A31515"/>
                              <w:sz w:val="19"/>
                              <w:szCs w:val="19"/>
                            </w:rPr>
                            <w:t>примитива</w:t>
                          </w:r>
                        </w:ins>
                      </w:p>
                      <w:p w14:paraId="26FC7BB2" w14:textId="77777777" w:rsidR="007F013D" w:rsidRPr="00A84BB9" w:rsidRDefault="007F013D" w:rsidP="00A84BB9">
                        <w:pPr>
                          <w:widowControl/>
                          <w:adjustRightInd w:val="0"/>
                          <w:rPr>
                            <w:ins w:id="3575" w:author="John Gil" w:date="2022-08-23T23:27:00Z"/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  <w:lang w:val="en-US"/>
                            <w:rPrChange w:id="3576" w:author="John Gil" w:date="2022-08-23T23:27:00Z">
                              <w:rPr>
                                <w:ins w:id="3577" w:author="John Gil" w:date="2022-08-23T23:27:00Z"/>
                                <w:rFonts w:ascii="Consolas" w:eastAsiaTheme="minorHAnsi" w:hAnsi="Consolas" w:cs="Consolas"/>
                                <w:color w:val="000000"/>
                                <w:sz w:val="19"/>
                                <w:szCs w:val="19"/>
                              </w:rPr>
                            </w:rPrChange>
                          </w:rPr>
                        </w:pPr>
                        <w:ins w:id="3578" w:author="John Gil" w:date="2022-08-23T23:27:00Z">
                          <w:r w:rsidRPr="00A84BB9">
                            <w:rPr>
                              <w:rFonts w:ascii="Consolas" w:eastAsiaTheme="minorHAnsi" w:hAnsi="Consolas" w:cs="Consolas"/>
                              <w:color w:val="A31515"/>
                              <w:sz w:val="19"/>
                              <w:szCs w:val="19"/>
                              <w:lang w:val="en-US"/>
                              <w:rPrChange w:id="3579" w:author="John Gil" w:date="2022-08-23T23:27:00Z">
                                <w:rPr>
                                  <w:rFonts w:ascii="Consolas" w:eastAsiaTheme="minorHAnsi" w:hAnsi="Consolas" w:cs="Consolas"/>
                                  <w:color w:val="A31515"/>
                                  <w:sz w:val="19"/>
                                  <w:szCs w:val="19"/>
                                </w:rPr>
                              </w:rPrChange>
                            </w:rPr>
                            <w:t xml:space="preserve">    layout(location = 1) in vec3 </w:t>
                          </w:r>
                          <w:proofErr w:type="spellStart"/>
                          <w:r w:rsidRPr="00A84BB9">
                            <w:rPr>
                              <w:rFonts w:ascii="Consolas" w:eastAsiaTheme="minorHAnsi" w:hAnsi="Consolas" w:cs="Consolas"/>
                              <w:color w:val="A31515"/>
                              <w:sz w:val="19"/>
                              <w:szCs w:val="19"/>
                              <w:lang w:val="en-US"/>
                              <w:rPrChange w:id="3580" w:author="John Gil" w:date="2022-08-23T23:27:00Z">
                                <w:rPr>
                                  <w:rFonts w:ascii="Consolas" w:eastAsiaTheme="minorHAnsi" w:hAnsi="Consolas" w:cs="Consolas"/>
                                  <w:color w:val="A31515"/>
                                  <w:sz w:val="19"/>
                                  <w:szCs w:val="19"/>
                                </w:rPr>
                              </w:rPrChange>
                            </w:rPr>
                            <w:t>vColor</w:t>
                          </w:r>
                          <w:proofErr w:type="spellEnd"/>
                          <w:r w:rsidRPr="00A84BB9">
                            <w:rPr>
                              <w:rFonts w:ascii="Consolas" w:eastAsiaTheme="minorHAnsi" w:hAnsi="Consolas" w:cs="Consolas"/>
                              <w:color w:val="A31515"/>
                              <w:sz w:val="19"/>
                              <w:szCs w:val="19"/>
                              <w:lang w:val="en-US"/>
                              <w:rPrChange w:id="3581" w:author="John Gil" w:date="2022-08-23T23:27:00Z">
                                <w:rPr>
                                  <w:rFonts w:ascii="Consolas" w:eastAsiaTheme="minorHAnsi" w:hAnsi="Consolas" w:cs="Consolas"/>
                                  <w:color w:val="A31515"/>
                                  <w:sz w:val="19"/>
                                  <w:szCs w:val="19"/>
                                </w:rPr>
                              </w:rPrChange>
                            </w:rPr>
                            <w:t>;  //</w:t>
                          </w:r>
                          <w:r>
                            <w:rPr>
                              <w:rFonts w:ascii="Consolas" w:eastAsiaTheme="minorHAnsi" w:hAnsi="Consolas" w:cs="Consolas"/>
                              <w:color w:val="A31515"/>
                              <w:sz w:val="19"/>
                              <w:szCs w:val="19"/>
                            </w:rPr>
                            <w:t>Цвет</w:t>
                          </w:r>
                          <w:r w:rsidRPr="00A84BB9">
                            <w:rPr>
                              <w:rFonts w:ascii="Consolas" w:eastAsiaTheme="minorHAnsi" w:hAnsi="Consolas" w:cs="Consolas"/>
                              <w:color w:val="A31515"/>
                              <w:sz w:val="19"/>
                              <w:szCs w:val="19"/>
                              <w:lang w:val="en-US"/>
                              <w:rPrChange w:id="3582" w:author="John Gil" w:date="2022-08-23T23:27:00Z">
                                <w:rPr>
                                  <w:rFonts w:ascii="Consolas" w:eastAsiaTheme="minorHAnsi" w:hAnsi="Consolas" w:cs="Consolas"/>
                                  <w:color w:val="A31515"/>
                                  <w:sz w:val="19"/>
                                  <w:szCs w:val="19"/>
                                </w:rPr>
                              </w:rPrChange>
                            </w:rPr>
                            <w:t xml:space="preserve"> </w:t>
                          </w:r>
                          <w:r>
                            <w:rPr>
                              <w:rFonts w:ascii="Consolas" w:eastAsiaTheme="minorHAnsi" w:hAnsi="Consolas" w:cs="Consolas"/>
                              <w:color w:val="A31515"/>
                              <w:sz w:val="19"/>
                              <w:szCs w:val="19"/>
                            </w:rPr>
                            <w:t>примитива</w:t>
                          </w:r>
                          <w:r w:rsidRPr="00A84BB9">
                            <w:rPr>
                              <w:rFonts w:ascii="Consolas" w:eastAsiaTheme="minorHAnsi" w:hAnsi="Consolas" w:cs="Consolas"/>
                              <w:color w:val="A31515"/>
                              <w:sz w:val="19"/>
                              <w:szCs w:val="19"/>
                              <w:lang w:val="en-US"/>
                              <w:rPrChange w:id="3583" w:author="John Gil" w:date="2022-08-23T23:27:00Z">
                                <w:rPr>
                                  <w:rFonts w:ascii="Consolas" w:eastAsiaTheme="minorHAnsi" w:hAnsi="Consolas" w:cs="Consolas"/>
                                  <w:color w:val="A31515"/>
                                  <w:sz w:val="19"/>
                                  <w:szCs w:val="19"/>
                                </w:rPr>
                              </w:rPrChange>
                            </w:rPr>
                            <w:t xml:space="preserve"> (RGB) </w:t>
                          </w:r>
                        </w:ins>
                      </w:p>
                      <w:p w14:paraId="3F2211EA" w14:textId="77777777" w:rsidR="007F013D" w:rsidRPr="003F3099" w:rsidRDefault="007F013D" w:rsidP="00A84BB9">
                        <w:pPr>
                          <w:widowControl/>
                          <w:adjustRightInd w:val="0"/>
                          <w:rPr>
                            <w:ins w:id="3584" w:author="John Gil" w:date="2022-08-23T23:27:00Z"/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  <w:lang w:val="en-US"/>
                            <w:rPrChange w:id="3585" w:author="John Gil" w:date="2022-08-23T23:27:00Z">
                              <w:rPr>
                                <w:ins w:id="3586" w:author="John Gil" w:date="2022-08-23T23:27:00Z"/>
                                <w:rFonts w:ascii="Consolas" w:eastAsiaTheme="minorHAnsi" w:hAnsi="Consolas" w:cs="Consolas"/>
                                <w:color w:val="000000"/>
                                <w:sz w:val="19"/>
                                <w:szCs w:val="19"/>
                              </w:rPr>
                            </w:rPrChange>
                          </w:rPr>
                        </w:pPr>
                        <w:ins w:id="3587" w:author="John Gil" w:date="2022-08-23T23:27:00Z">
                          <w:r w:rsidRPr="00A84BB9">
                            <w:rPr>
                              <w:rFonts w:ascii="Consolas" w:eastAsiaTheme="minorHAnsi" w:hAnsi="Consolas" w:cs="Consolas"/>
                              <w:color w:val="A31515"/>
                              <w:sz w:val="19"/>
                              <w:szCs w:val="19"/>
                              <w:lang w:val="en-US"/>
                              <w:rPrChange w:id="3588" w:author="John Gil" w:date="2022-08-23T23:27:00Z">
                                <w:rPr>
                                  <w:rFonts w:ascii="Consolas" w:eastAsiaTheme="minorHAnsi" w:hAnsi="Consolas" w:cs="Consolas"/>
                                  <w:color w:val="A31515"/>
                                  <w:sz w:val="19"/>
                                  <w:szCs w:val="19"/>
                                </w:rPr>
                              </w:rPrChange>
                            </w:rPr>
                            <w:t xml:space="preserve">    </w:t>
                          </w:r>
                          <w:r w:rsidRPr="003F3099">
                            <w:rPr>
                              <w:rFonts w:ascii="Consolas" w:eastAsiaTheme="minorHAnsi" w:hAnsi="Consolas" w:cs="Consolas"/>
                              <w:color w:val="A31515"/>
                              <w:sz w:val="19"/>
                              <w:szCs w:val="19"/>
                              <w:lang w:val="en-US"/>
                              <w:rPrChange w:id="3589" w:author="John Gil" w:date="2022-08-23T23:27:00Z">
                                <w:rPr>
                                  <w:rFonts w:ascii="Consolas" w:eastAsiaTheme="minorHAnsi" w:hAnsi="Consolas" w:cs="Consolas"/>
                                  <w:color w:val="A31515"/>
                                  <w:sz w:val="19"/>
                                  <w:szCs w:val="19"/>
                                </w:rPr>
                              </w:rPrChange>
                            </w:rPr>
                            <w:t xml:space="preserve">layout(location = 1) out vec3 </w:t>
                          </w:r>
                          <w:proofErr w:type="spellStart"/>
                          <w:r w:rsidRPr="003F3099">
                            <w:rPr>
                              <w:rFonts w:ascii="Consolas" w:eastAsiaTheme="minorHAnsi" w:hAnsi="Consolas" w:cs="Consolas"/>
                              <w:color w:val="A31515"/>
                              <w:sz w:val="19"/>
                              <w:szCs w:val="19"/>
                              <w:lang w:val="en-US"/>
                              <w:rPrChange w:id="3590" w:author="John Gil" w:date="2022-08-23T23:27:00Z">
                                <w:rPr>
                                  <w:rFonts w:ascii="Consolas" w:eastAsiaTheme="minorHAnsi" w:hAnsi="Consolas" w:cs="Consolas"/>
                                  <w:color w:val="A31515"/>
                                  <w:sz w:val="19"/>
                                  <w:szCs w:val="19"/>
                                </w:rPr>
                              </w:rPrChange>
                            </w:rPr>
                            <w:t>fColor</w:t>
                          </w:r>
                          <w:proofErr w:type="spellEnd"/>
                          <w:r w:rsidRPr="003F3099">
                            <w:rPr>
                              <w:rFonts w:ascii="Consolas" w:eastAsiaTheme="minorHAnsi" w:hAnsi="Consolas" w:cs="Consolas"/>
                              <w:color w:val="A31515"/>
                              <w:sz w:val="19"/>
                              <w:szCs w:val="19"/>
                              <w:lang w:val="en-US"/>
                              <w:rPrChange w:id="3591" w:author="John Gil" w:date="2022-08-23T23:27:00Z">
                                <w:rPr>
                                  <w:rFonts w:ascii="Consolas" w:eastAsiaTheme="minorHAnsi" w:hAnsi="Consolas" w:cs="Consolas"/>
                                  <w:color w:val="A31515"/>
                                  <w:sz w:val="19"/>
                                  <w:szCs w:val="19"/>
                                </w:rPr>
                              </w:rPrChange>
                            </w:rPr>
                            <w:t>; //</w:t>
                          </w:r>
                          <w:r>
                            <w:rPr>
                              <w:rFonts w:ascii="Consolas" w:eastAsiaTheme="minorHAnsi" w:hAnsi="Consolas" w:cs="Consolas"/>
                              <w:color w:val="A31515"/>
                              <w:sz w:val="19"/>
                              <w:szCs w:val="19"/>
                            </w:rPr>
                            <w:t>Передача</w:t>
                          </w:r>
                          <w:r w:rsidRPr="003F3099">
                            <w:rPr>
                              <w:rFonts w:ascii="Consolas" w:eastAsiaTheme="minorHAnsi" w:hAnsi="Consolas" w:cs="Consolas"/>
                              <w:color w:val="A31515"/>
                              <w:sz w:val="19"/>
                              <w:szCs w:val="19"/>
                              <w:lang w:val="en-US"/>
                              <w:rPrChange w:id="3592" w:author="John Gil" w:date="2022-08-23T23:27:00Z">
                                <w:rPr>
                                  <w:rFonts w:ascii="Consolas" w:eastAsiaTheme="minorHAnsi" w:hAnsi="Consolas" w:cs="Consolas"/>
                                  <w:color w:val="A31515"/>
                                  <w:sz w:val="19"/>
                                  <w:szCs w:val="19"/>
                                </w:rPr>
                              </w:rPrChange>
                            </w:rPr>
                            <w:t xml:space="preserve"> </w:t>
                          </w:r>
                          <w:r>
                            <w:rPr>
                              <w:rFonts w:ascii="Consolas" w:eastAsiaTheme="minorHAnsi" w:hAnsi="Consolas" w:cs="Consolas"/>
                              <w:color w:val="A31515"/>
                              <w:sz w:val="19"/>
                              <w:szCs w:val="19"/>
                            </w:rPr>
                            <w:t>цвета</w:t>
                          </w:r>
                          <w:r w:rsidRPr="003F3099">
                            <w:rPr>
                              <w:rFonts w:ascii="Consolas" w:eastAsiaTheme="minorHAnsi" w:hAnsi="Consolas" w:cs="Consolas"/>
                              <w:color w:val="A31515"/>
                              <w:sz w:val="19"/>
                              <w:szCs w:val="19"/>
                              <w:lang w:val="en-US"/>
                              <w:rPrChange w:id="3593" w:author="John Gil" w:date="2022-08-23T23:27:00Z">
                                <w:rPr>
                                  <w:rFonts w:ascii="Consolas" w:eastAsiaTheme="minorHAnsi" w:hAnsi="Consolas" w:cs="Consolas"/>
                                  <w:color w:val="A31515"/>
                                  <w:sz w:val="19"/>
                                  <w:szCs w:val="19"/>
                                </w:rPr>
                              </w:rPrChange>
                            </w:rPr>
                            <w:t xml:space="preserve"> </w:t>
                          </w:r>
                          <w:r>
                            <w:rPr>
                              <w:rFonts w:ascii="Consolas" w:eastAsiaTheme="minorHAnsi" w:hAnsi="Consolas" w:cs="Consolas"/>
                              <w:color w:val="A31515"/>
                              <w:sz w:val="19"/>
                              <w:szCs w:val="19"/>
                            </w:rPr>
                            <w:t>примитива</w:t>
                          </w:r>
                          <w:r w:rsidRPr="003F3099">
                            <w:rPr>
                              <w:rFonts w:ascii="Consolas" w:eastAsiaTheme="minorHAnsi" w:hAnsi="Consolas" w:cs="Consolas"/>
                              <w:color w:val="A31515"/>
                              <w:sz w:val="19"/>
                              <w:szCs w:val="19"/>
                              <w:lang w:val="en-US"/>
                              <w:rPrChange w:id="3594" w:author="John Gil" w:date="2022-08-23T23:27:00Z">
                                <w:rPr>
                                  <w:rFonts w:ascii="Consolas" w:eastAsiaTheme="minorHAnsi" w:hAnsi="Consolas" w:cs="Consolas"/>
                                  <w:color w:val="A31515"/>
                                  <w:sz w:val="19"/>
                                  <w:szCs w:val="19"/>
                                </w:rPr>
                              </w:rPrChange>
                            </w:rPr>
                            <w:t xml:space="preserve"> </w:t>
                          </w:r>
                          <w:r>
                            <w:rPr>
                              <w:rFonts w:ascii="Consolas" w:eastAsiaTheme="minorHAnsi" w:hAnsi="Consolas" w:cs="Consolas"/>
                              <w:color w:val="A31515"/>
                              <w:sz w:val="19"/>
                              <w:szCs w:val="19"/>
                            </w:rPr>
                            <w:t>в</w:t>
                          </w:r>
                          <w:r w:rsidRPr="003F3099">
                            <w:rPr>
                              <w:rFonts w:ascii="Consolas" w:eastAsiaTheme="minorHAnsi" w:hAnsi="Consolas" w:cs="Consolas"/>
                              <w:color w:val="A31515"/>
                              <w:sz w:val="19"/>
                              <w:szCs w:val="19"/>
                              <w:lang w:val="en-US"/>
                              <w:rPrChange w:id="3595" w:author="John Gil" w:date="2022-08-23T23:27:00Z">
                                <w:rPr>
                                  <w:rFonts w:ascii="Consolas" w:eastAsiaTheme="minorHAnsi" w:hAnsi="Consolas" w:cs="Consolas"/>
                                  <w:color w:val="A31515"/>
                                  <w:sz w:val="19"/>
                                  <w:szCs w:val="19"/>
                                </w:rPr>
                              </w:rPrChange>
                            </w:rPr>
                            <w:t xml:space="preserve"> </w:t>
                          </w:r>
                          <w:r>
                            <w:rPr>
                              <w:rFonts w:ascii="Consolas" w:eastAsiaTheme="minorHAnsi" w:hAnsi="Consolas" w:cs="Consolas"/>
                              <w:color w:val="A31515"/>
                              <w:sz w:val="19"/>
                              <w:szCs w:val="19"/>
                            </w:rPr>
                            <w:t>пиксельный</w:t>
                          </w:r>
                          <w:r w:rsidRPr="003F3099">
                            <w:rPr>
                              <w:rFonts w:ascii="Consolas" w:eastAsiaTheme="minorHAnsi" w:hAnsi="Consolas" w:cs="Consolas"/>
                              <w:color w:val="A31515"/>
                              <w:sz w:val="19"/>
                              <w:szCs w:val="19"/>
                              <w:lang w:val="en-US"/>
                              <w:rPrChange w:id="3596" w:author="John Gil" w:date="2022-08-23T23:27:00Z">
                                <w:rPr>
                                  <w:rFonts w:ascii="Consolas" w:eastAsiaTheme="minorHAnsi" w:hAnsi="Consolas" w:cs="Consolas"/>
                                  <w:color w:val="A31515"/>
                                  <w:sz w:val="19"/>
                                  <w:szCs w:val="19"/>
                                </w:rPr>
                              </w:rPrChange>
                            </w:rPr>
                            <w:t xml:space="preserve"> </w:t>
                          </w:r>
                          <w:r>
                            <w:rPr>
                              <w:rFonts w:ascii="Consolas" w:eastAsiaTheme="minorHAnsi" w:hAnsi="Consolas" w:cs="Consolas"/>
                              <w:color w:val="A31515"/>
                              <w:sz w:val="19"/>
                              <w:szCs w:val="19"/>
                            </w:rPr>
                            <w:t>шейдер</w:t>
                          </w:r>
                        </w:ins>
                      </w:p>
                      <w:p w14:paraId="7CC95217" w14:textId="3816C40A" w:rsidR="007F013D" w:rsidRDefault="007F013D" w:rsidP="00A84BB9">
                        <w:pPr>
                          <w:widowControl/>
                          <w:adjustRightInd w:val="0"/>
                          <w:rPr>
                            <w:ins w:id="3597" w:author="John Gil" w:date="2022-08-23T23:27:00Z"/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</w:pPr>
                        <w:ins w:id="3598" w:author="John Gil" w:date="2022-08-23T23:27:00Z">
                          <w:r w:rsidRPr="00407D9C">
                            <w:rPr>
                              <w:rFonts w:ascii="Consolas" w:eastAsiaTheme="minorHAnsi" w:hAnsi="Consolas" w:cs="Consolas"/>
                              <w:color w:val="A31515"/>
                              <w:sz w:val="19"/>
                              <w:szCs w:val="19"/>
                              <w:lang w:val="en-US"/>
                              <w:rPrChange w:id="3599" w:author="John Gil" w:date="2022-08-24T12:58:00Z">
                                <w:rPr>
                                  <w:rFonts w:ascii="Consolas" w:eastAsiaTheme="minorHAnsi" w:hAnsi="Consolas" w:cs="Consolas"/>
                                  <w:color w:val="A31515"/>
                                  <w:sz w:val="19"/>
                                  <w:szCs w:val="19"/>
                                </w:rPr>
                              </w:rPrChange>
                            </w:rPr>
                            <w:t xml:space="preserve">    </w:t>
                          </w:r>
                        </w:ins>
                        <w:proofErr w:type="spellStart"/>
                        <w:ins w:id="3600" w:author="John Gil" w:date="2022-08-23T23:28:00Z">
                          <w:r>
                            <w:rPr>
                              <w:rFonts w:ascii="Consolas" w:eastAsiaTheme="minorHAnsi" w:hAnsi="Consolas" w:cs="Consolas"/>
                              <w:color w:val="A31515"/>
                              <w:sz w:val="19"/>
                              <w:szCs w:val="19"/>
                            </w:rPr>
                            <w:t>uniform</w:t>
                          </w:r>
                          <w:proofErr w:type="spellEnd"/>
                          <w:r>
                            <w:rPr>
                              <w:rFonts w:ascii="Consolas" w:eastAsiaTheme="minorHAnsi" w:hAnsi="Consolas" w:cs="Consolas"/>
                              <w:color w:val="A31515"/>
                              <w:sz w:val="19"/>
                              <w:szCs w:val="19"/>
                            </w:rPr>
                            <w:t xml:space="preserve"> mat4 </w:t>
                          </w:r>
                          <w:proofErr w:type="spellStart"/>
                          <w:r>
                            <w:rPr>
                              <w:rFonts w:ascii="Consolas" w:eastAsiaTheme="minorHAnsi" w:hAnsi="Consolas" w:cs="Consolas"/>
                              <w:color w:val="A31515"/>
                              <w:sz w:val="19"/>
                              <w:szCs w:val="19"/>
                            </w:rPr>
                            <w:t>model</w:t>
                          </w:r>
                          <w:proofErr w:type="spellEnd"/>
                          <w:r>
                            <w:rPr>
                              <w:rFonts w:ascii="Consolas" w:eastAsiaTheme="minorHAnsi" w:hAnsi="Consolas" w:cs="Consolas"/>
                              <w:color w:val="A31515"/>
                              <w:sz w:val="19"/>
                              <w:szCs w:val="19"/>
                            </w:rPr>
                            <w:t>;                   //Переменная хранящая матрицу трансформаций</w:t>
                          </w:r>
                        </w:ins>
                        <w:ins w:id="3601" w:author="John Gil" w:date="2022-08-23T23:27:00Z">
                          <w:r>
                            <w:rPr>
                              <w:rFonts w:ascii="Consolas" w:eastAsiaTheme="minorHAnsi" w:hAnsi="Consolas" w:cs="Consolas"/>
                              <w:color w:val="A31515"/>
                              <w:sz w:val="19"/>
                              <w:szCs w:val="19"/>
                            </w:rPr>
                            <w:t xml:space="preserve">    </w:t>
                          </w:r>
                          <w:proofErr w:type="spellStart"/>
                          <w:r>
                            <w:rPr>
                              <w:rFonts w:ascii="Consolas" w:eastAsiaTheme="minorHAnsi" w:hAnsi="Consolas" w:cs="Consolas"/>
                              <w:color w:val="A31515"/>
                              <w:sz w:val="19"/>
                              <w:szCs w:val="19"/>
                            </w:rPr>
                            <w:t>void</w:t>
                          </w:r>
                          <w:proofErr w:type="spellEnd"/>
                          <w:r>
                            <w:rPr>
                              <w:rFonts w:ascii="Consolas" w:eastAsiaTheme="minorHAnsi" w:hAnsi="Consolas" w:cs="Consolas"/>
                              <w:color w:val="A31515"/>
                              <w:sz w:val="19"/>
                              <w:szCs w:val="19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rFonts w:ascii="Consolas" w:eastAsiaTheme="minorHAnsi" w:hAnsi="Consolas" w:cs="Consolas"/>
                              <w:color w:val="A31515"/>
                              <w:sz w:val="19"/>
                              <w:szCs w:val="19"/>
                            </w:rPr>
                            <w:t>main</w:t>
                          </w:r>
                          <w:proofErr w:type="spellEnd"/>
                          <w:r>
                            <w:rPr>
                              <w:rFonts w:ascii="Consolas" w:eastAsiaTheme="minorHAnsi" w:hAnsi="Consolas" w:cs="Consolas"/>
                              <w:color w:val="A31515"/>
                              <w:sz w:val="19"/>
                              <w:szCs w:val="19"/>
                            </w:rPr>
                            <w:t xml:space="preserve">() </w:t>
                          </w:r>
                        </w:ins>
                      </w:p>
                      <w:p w14:paraId="525F3ECE" w14:textId="77777777" w:rsidR="007F013D" w:rsidRDefault="007F013D" w:rsidP="00A84BB9">
                        <w:pPr>
                          <w:widowControl/>
                          <w:adjustRightInd w:val="0"/>
                          <w:rPr>
                            <w:ins w:id="3602" w:author="John Gil" w:date="2022-08-23T23:27:00Z"/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</w:pPr>
                        <w:ins w:id="3603" w:author="John Gil" w:date="2022-08-23T23:27:00Z">
                          <w:r>
                            <w:rPr>
                              <w:rFonts w:ascii="Consolas" w:eastAsiaTheme="minorHAnsi" w:hAnsi="Consolas" w:cs="Consolas"/>
                              <w:color w:val="A31515"/>
                              <w:sz w:val="19"/>
                              <w:szCs w:val="19"/>
                            </w:rPr>
                            <w:t xml:space="preserve">    { </w:t>
                          </w:r>
                        </w:ins>
                      </w:p>
                      <w:p w14:paraId="2AF947D1" w14:textId="77777777" w:rsidR="007F013D" w:rsidRDefault="007F013D" w:rsidP="00A84BB9">
                        <w:pPr>
                          <w:widowControl/>
                          <w:adjustRightInd w:val="0"/>
                          <w:rPr>
                            <w:ins w:id="3604" w:author="John Gil" w:date="2022-08-23T23:27:00Z"/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</w:pPr>
                        <w:ins w:id="3605" w:author="John Gil" w:date="2022-08-23T23:27:00Z">
                          <w:r>
                            <w:rPr>
                              <w:rFonts w:ascii="Consolas" w:eastAsiaTheme="minorHAnsi" w:hAnsi="Consolas" w:cs="Consolas"/>
                              <w:color w:val="A31515"/>
                              <w:sz w:val="19"/>
                              <w:szCs w:val="19"/>
                            </w:rPr>
                            <w:t xml:space="preserve">       </w:t>
                          </w:r>
                          <w:proofErr w:type="spellStart"/>
                          <w:r>
                            <w:rPr>
                              <w:rFonts w:ascii="Consolas" w:eastAsiaTheme="minorHAnsi" w:hAnsi="Consolas" w:cs="Consolas"/>
                              <w:color w:val="A31515"/>
                              <w:sz w:val="19"/>
                              <w:szCs w:val="19"/>
                            </w:rPr>
                            <w:t>gl_Position</w:t>
                          </w:r>
                          <w:proofErr w:type="spellEnd"/>
                          <w:r>
                            <w:rPr>
                              <w:rFonts w:ascii="Consolas" w:eastAsiaTheme="minorHAnsi" w:hAnsi="Consolas" w:cs="Consolas"/>
                              <w:color w:val="A31515"/>
                              <w:sz w:val="19"/>
                              <w:szCs w:val="19"/>
                            </w:rPr>
                            <w:t xml:space="preserve"> = </w:t>
                          </w:r>
                          <w:proofErr w:type="spellStart"/>
                          <w:r>
                            <w:rPr>
                              <w:rFonts w:ascii="Consolas" w:eastAsiaTheme="minorHAnsi" w:hAnsi="Consolas" w:cs="Consolas"/>
                              <w:color w:val="A31515"/>
                              <w:sz w:val="19"/>
                              <w:szCs w:val="19"/>
                            </w:rPr>
                            <w:t>model</w:t>
                          </w:r>
                          <w:proofErr w:type="spellEnd"/>
                          <w:r>
                            <w:rPr>
                              <w:rFonts w:ascii="Consolas" w:eastAsiaTheme="minorHAnsi" w:hAnsi="Consolas" w:cs="Consolas"/>
                              <w:color w:val="A31515"/>
                              <w:sz w:val="19"/>
                              <w:szCs w:val="19"/>
                            </w:rPr>
                            <w:t xml:space="preserve"> * vec4(</w:t>
                          </w:r>
                          <w:proofErr w:type="spellStart"/>
                          <w:r>
                            <w:rPr>
                              <w:rFonts w:ascii="Consolas" w:eastAsiaTheme="minorHAnsi" w:hAnsi="Consolas" w:cs="Consolas"/>
                              <w:color w:val="A31515"/>
                              <w:sz w:val="19"/>
                              <w:szCs w:val="19"/>
                            </w:rPr>
                            <w:t>vPos.x</w:t>
                          </w:r>
                          <w:proofErr w:type="spellEnd"/>
                          <w:r>
                            <w:rPr>
                              <w:rFonts w:ascii="Consolas" w:eastAsiaTheme="minorHAnsi" w:hAnsi="Consolas" w:cs="Consolas"/>
                              <w:color w:val="A31515"/>
                              <w:sz w:val="19"/>
                              <w:szCs w:val="19"/>
                            </w:rPr>
                            <w:t xml:space="preserve">, </w:t>
                          </w:r>
                          <w:proofErr w:type="spellStart"/>
                          <w:r>
                            <w:rPr>
                              <w:rFonts w:ascii="Consolas" w:eastAsiaTheme="minorHAnsi" w:hAnsi="Consolas" w:cs="Consolas"/>
                              <w:color w:val="A31515"/>
                              <w:sz w:val="19"/>
                              <w:szCs w:val="19"/>
                            </w:rPr>
                            <w:t>vPos.y</w:t>
                          </w:r>
                          <w:proofErr w:type="spellEnd"/>
                          <w:r>
                            <w:rPr>
                              <w:rFonts w:ascii="Consolas" w:eastAsiaTheme="minorHAnsi" w:hAnsi="Consolas" w:cs="Consolas"/>
                              <w:color w:val="A31515"/>
                              <w:sz w:val="19"/>
                              <w:szCs w:val="19"/>
                            </w:rPr>
                            <w:t xml:space="preserve">, </w:t>
                          </w:r>
                          <w:proofErr w:type="spellStart"/>
                          <w:r>
                            <w:rPr>
                              <w:rFonts w:ascii="Consolas" w:eastAsiaTheme="minorHAnsi" w:hAnsi="Consolas" w:cs="Consolas"/>
                              <w:color w:val="A31515"/>
                              <w:sz w:val="19"/>
                              <w:szCs w:val="19"/>
                            </w:rPr>
                            <w:t>vPos.z</w:t>
                          </w:r>
                          <w:proofErr w:type="spellEnd"/>
                          <w:r>
                            <w:rPr>
                              <w:rFonts w:ascii="Consolas" w:eastAsiaTheme="minorHAnsi" w:hAnsi="Consolas" w:cs="Consolas"/>
                              <w:color w:val="A31515"/>
                              <w:sz w:val="19"/>
                              <w:szCs w:val="19"/>
                            </w:rPr>
                            <w:t xml:space="preserve">, 1.0f); //Координаты вершины после </w:t>
                          </w:r>
                          <w:proofErr w:type="spellStart"/>
                          <w:r>
                            <w:rPr>
                              <w:rFonts w:ascii="Consolas" w:eastAsiaTheme="minorHAnsi" w:hAnsi="Consolas" w:cs="Consolas"/>
                              <w:color w:val="A31515"/>
                              <w:sz w:val="19"/>
                              <w:szCs w:val="19"/>
                            </w:rPr>
                            <w:t>транформаций</w:t>
                          </w:r>
                          <w:proofErr w:type="spellEnd"/>
                        </w:ins>
                      </w:p>
                      <w:p w14:paraId="3844F4BE" w14:textId="77777777" w:rsidR="007F013D" w:rsidRDefault="007F013D" w:rsidP="00A84BB9">
                        <w:pPr>
                          <w:widowControl/>
                          <w:adjustRightInd w:val="0"/>
                          <w:rPr>
                            <w:ins w:id="3606" w:author="John Gil" w:date="2022-08-23T23:27:00Z"/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</w:pPr>
                        <w:ins w:id="3607" w:author="John Gil" w:date="2022-08-23T23:27:00Z">
                          <w:r>
                            <w:rPr>
                              <w:rFonts w:ascii="Consolas" w:eastAsiaTheme="minorHAnsi" w:hAnsi="Consolas" w:cs="Consolas"/>
                              <w:color w:val="A31515"/>
                              <w:sz w:val="19"/>
                              <w:szCs w:val="19"/>
                            </w:rPr>
                            <w:t xml:space="preserve">       </w:t>
                          </w:r>
                          <w:proofErr w:type="spellStart"/>
                          <w:r>
                            <w:rPr>
                              <w:rFonts w:ascii="Consolas" w:eastAsiaTheme="minorHAnsi" w:hAnsi="Consolas" w:cs="Consolas"/>
                              <w:color w:val="A31515"/>
                              <w:sz w:val="19"/>
                              <w:szCs w:val="19"/>
                            </w:rPr>
                            <w:t>fColor</w:t>
                          </w:r>
                          <w:proofErr w:type="spellEnd"/>
                          <w:r>
                            <w:rPr>
                              <w:rFonts w:ascii="Consolas" w:eastAsiaTheme="minorHAnsi" w:hAnsi="Consolas" w:cs="Consolas"/>
                              <w:color w:val="A31515"/>
                              <w:sz w:val="19"/>
                              <w:szCs w:val="19"/>
                            </w:rPr>
                            <w:t xml:space="preserve"> = </w:t>
                          </w:r>
                          <w:proofErr w:type="spellStart"/>
                          <w:r>
                            <w:rPr>
                              <w:rFonts w:ascii="Consolas" w:eastAsiaTheme="minorHAnsi" w:hAnsi="Consolas" w:cs="Consolas"/>
                              <w:color w:val="A31515"/>
                              <w:sz w:val="19"/>
                              <w:szCs w:val="19"/>
                            </w:rPr>
                            <w:t>vColor</w:t>
                          </w:r>
                          <w:proofErr w:type="spellEnd"/>
                          <w:r>
                            <w:rPr>
                              <w:rFonts w:ascii="Consolas" w:eastAsiaTheme="minorHAnsi" w:hAnsi="Consolas" w:cs="Consolas"/>
                              <w:color w:val="A31515"/>
                              <w:sz w:val="19"/>
                              <w:szCs w:val="19"/>
                            </w:rPr>
                            <w:t xml:space="preserve">; //Передача цвета из вершинного шейдера во фрагментный </w:t>
                          </w:r>
                        </w:ins>
                      </w:p>
                      <w:p w14:paraId="486DF25E" w14:textId="77777777" w:rsidR="007F013D" w:rsidRDefault="007F013D" w:rsidP="00A84BB9">
                        <w:pPr>
                          <w:widowControl/>
                          <w:adjustRightInd w:val="0"/>
                          <w:rPr>
                            <w:ins w:id="3608" w:author="John Gil" w:date="2022-08-23T23:27:00Z"/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</w:pPr>
                        <w:ins w:id="3609" w:author="John Gil" w:date="2022-08-23T23:27:00Z">
                          <w:r>
                            <w:rPr>
                              <w:rFonts w:ascii="Consolas" w:eastAsiaTheme="minorHAnsi" w:hAnsi="Consolas" w:cs="Consolas"/>
                              <w:color w:val="A31515"/>
                              <w:sz w:val="19"/>
                              <w:szCs w:val="19"/>
                            </w:rPr>
                            <w:t xml:space="preserve">    } </w:t>
                          </w:r>
                        </w:ins>
                      </w:p>
                      <w:p w14:paraId="3CF7D5B8" w14:textId="77777777" w:rsidR="007F013D" w:rsidRDefault="007F013D" w:rsidP="00A84BB9">
                        <w:pPr>
                          <w:widowControl/>
                          <w:adjustRightInd w:val="0"/>
                          <w:rPr>
                            <w:ins w:id="3610" w:author="John Gil" w:date="2022-08-23T23:27:00Z"/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</w:pPr>
                      </w:p>
                      <w:p w14:paraId="0ACEB7F5" w14:textId="77777777" w:rsidR="007F013D" w:rsidRDefault="007F013D" w:rsidP="00A84BB9">
                        <w:pPr>
                          <w:widowControl/>
                          <w:adjustRightInd w:val="0"/>
                          <w:rPr>
                            <w:ins w:id="3611" w:author="John Gil" w:date="2022-08-23T23:27:00Z"/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</w:pPr>
                        <w:ins w:id="3612" w:author="John Gil" w:date="2022-08-23T23:27:00Z">
                          <w:r>
                            <w:rPr>
                              <w:rFonts w:ascii="Consolas" w:eastAsiaTheme="minorHAnsi" w:hAnsi="Consolas" w:cs="Consolas"/>
                              <w:color w:val="A31515"/>
                              <w:sz w:val="19"/>
                              <w:szCs w:val="19"/>
                            </w:rPr>
                            <w:t>)</w:t>
                          </w:r>
                          <w:proofErr w:type="spellStart"/>
                          <w:r>
                            <w:rPr>
                              <w:rFonts w:ascii="Consolas" w:eastAsiaTheme="minorHAnsi" w:hAnsi="Consolas" w:cs="Consolas"/>
                              <w:color w:val="A31515"/>
                              <w:sz w:val="19"/>
                              <w:szCs w:val="19"/>
                            </w:rPr>
                            <w:t>glsl</w:t>
                          </w:r>
                          <w:proofErr w:type="spellEnd"/>
                          <w:r>
                            <w:rPr>
                              <w:rFonts w:ascii="Consolas" w:eastAsiaTheme="minorHAnsi" w:hAnsi="Consolas" w:cs="Consolas"/>
                              <w:color w:val="A31515"/>
                              <w:sz w:val="19"/>
                              <w:szCs w:val="19"/>
                            </w:rPr>
                            <w:t>"</w:t>
                          </w:r>
                        </w:ins>
                      </w:p>
                      <w:p w14:paraId="3773E9C0" w14:textId="77777777" w:rsidR="007F013D" w:rsidRDefault="007F013D" w:rsidP="00A84BB9">
                        <w:pPr>
                          <w:widowControl/>
                          <w:adjustRightInd w:val="0"/>
                          <w:rPr>
                            <w:ins w:id="3613" w:author="John Gil" w:date="2022-08-23T23:27:00Z"/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</w:pPr>
                        <w:ins w:id="3614" w:author="John Gil" w:date="2022-08-23T23:27:00Z">
                          <w:r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</w:rPr>
                            <w:t>;</w:t>
                          </w:r>
                        </w:ins>
                      </w:p>
                      <w:p w14:paraId="74DB49FB" w14:textId="77777777" w:rsidR="007F013D" w:rsidRDefault="007F013D" w:rsidP="00A84BB9">
                        <w:pPr>
                          <w:widowControl/>
                          <w:adjustRightInd w:val="0"/>
                          <w:rPr>
                            <w:ins w:id="3615" w:author="John Gil" w:date="2022-08-23T23:27:00Z"/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</w:pPr>
                        <w:ins w:id="3616" w:author="John Gil" w:date="2022-08-23T23:27:00Z">
                          <w:r>
                            <w:rPr>
                              <w:rFonts w:ascii="Consolas" w:eastAsiaTheme="minorHAnsi" w:hAnsi="Consolas" w:cs="Consolas"/>
                              <w:color w:val="008000"/>
                              <w:sz w:val="19"/>
                              <w:szCs w:val="19"/>
                            </w:rPr>
                            <w:t>//Исходный код пиксельного шейдера</w:t>
                          </w:r>
                        </w:ins>
                      </w:p>
                      <w:p w14:paraId="1BB21D38" w14:textId="77777777" w:rsidR="007F013D" w:rsidRDefault="007F013D" w:rsidP="00A84BB9">
                        <w:pPr>
                          <w:widowControl/>
                          <w:adjustRightInd w:val="0"/>
                          <w:rPr>
                            <w:ins w:id="3617" w:author="John Gil" w:date="2022-08-23T23:27:00Z"/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</w:pPr>
                        <w:proofErr w:type="spellStart"/>
                        <w:ins w:id="3618" w:author="John Gil" w:date="2022-08-23T23:27:00Z">
                          <w:r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</w:rPr>
                            <w:t>std</w:t>
                          </w:r>
                          <w:proofErr w:type="spellEnd"/>
                          <w:r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</w:rPr>
                            <w:t>::</w:t>
                          </w:r>
                          <w:proofErr w:type="spellStart"/>
                          <w:r>
                            <w:rPr>
                              <w:rFonts w:ascii="Consolas" w:eastAsiaTheme="minorHAnsi" w:hAnsi="Consolas" w:cs="Consolas"/>
                              <w:color w:val="2B91AF"/>
                              <w:sz w:val="19"/>
                              <w:szCs w:val="19"/>
                            </w:rPr>
                            <w:t>string</w:t>
                          </w:r>
                          <w:proofErr w:type="spellEnd"/>
                          <w:r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</w:rPr>
                            <w:t>fShader</w:t>
                          </w:r>
                          <w:proofErr w:type="spellEnd"/>
                          <w:r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</w:rPr>
                            <w:t xml:space="preserve"> = </w:t>
                          </w:r>
                          <w:proofErr w:type="spellStart"/>
                          <w:r>
                            <w:rPr>
                              <w:rFonts w:ascii="Consolas" w:eastAsiaTheme="minorHAnsi" w:hAnsi="Consolas" w:cs="Consolas"/>
                              <w:color w:val="A31515"/>
                              <w:sz w:val="19"/>
                              <w:szCs w:val="19"/>
                            </w:rPr>
                            <w:t>R"glsl</w:t>
                          </w:r>
                          <w:proofErr w:type="spellEnd"/>
                          <w:r>
                            <w:rPr>
                              <w:rFonts w:ascii="Consolas" w:eastAsiaTheme="minorHAnsi" w:hAnsi="Consolas" w:cs="Consolas"/>
                              <w:color w:val="A31515"/>
                              <w:sz w:val="19"/>
                              <w:szCs w:val="19"/>
                            </w:rPr>
                            <w:t xml:space="preserve">(             </w:t>
                          </w:r>
                        </w:ins>
                      </w:p>
                      <w:p w14:paraId="1B17AAB6" w14:textId="77777777" w:rsidR="007F013D" w:rsidRDefault="007F013D" w:rsidP="00A84BB9">
                        <w:pPr>
                          <w:widowControl/>
                          <w:adjustRightInd w:val="0"/>
                          <w:rPr>
                            <w:ins w:id="3619" w:author="John Gil" w:date="2022-08-23T23:27:00Z"/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</w:pPr>
                        <w:ins w:id="3620" w:author="John Gil" w:date="2022-08-23T23:27:00Z">
                          <w:r>
                            <w:rPr>
                              <w:rFonts w:ascii="Consolas" w:eastAsiaTheme="minorHAnsi" w:hAnsi="Consolas" w:cs="Consolas"/>
                              <w:color w:val="A31515"/>
                              <w:sz w:val="19"/>
                              <w:szCs w:val="19"/>
                            </w:rPr>
                            <w:t xml:space="preserve">    #</w:t>
                          </w:r>
                          <w:proofErr w:type="spellStart"/>
                          <w:r>
                            <w:rPr>
                              <w:rFonts w:ascii="Consolas" w:eastAsiaTheme="minorHAnsi" w:hAnsi="Consolas" w:cs="Consolas"/>
                              <w:color w:val="A31515"/>
                              <w:sz w:val="19"/>
                              <w:szCs w:val="19"/>
                            </w:rPr>
                            <w:t>version</w:t>
                          </w:r>
                          <w:proofErr w:type="spellEnd"/>
                          <w:r>
                            <w:rPr>
                              <w:rFonts w:ascii="Consolas" w:eastAsiaTheme="minorHAnsi" w:hAnsi="Consolas" w:cs="Consolas"/>
                              <w:color w:val="A31515"/>
                              <w:sz w:val="19"/>
                              <w:szCs w:val="19"/>
                            </w:rPr>
                            <w:t xml:space="preserve"> 440 </w:t>
                          </w:r>
                          <w:proofErr w:type="spellStart"/>
                          <w:r>
                            <w:rPr>
                              <w:rFonts w:ascii="Consolas" w:eastAsiaTheme="minorHAnsi" w:hAnsi="Consolas" w:cs="Consolas"/>
                              <w:color w:val="A31515"/>
                              <w:sz w:val="19"/>
                              <w:szCs w:val="19"/>
                            </w:rPr>
                            <w:t>core</w:t>
                          </w:r>
                          <w:proofErr w:type="spellEnd"/>
                          <w:r>
                            <w:rPr>
                              <w:rFonts w:ascii="Consolas" w:eastAsiaTheme="minorHAnsi" w:hAnsi="Consolas" w:cs="Consolas"/>
                              <w:color w:val="A31515"/>
                              <w:sz w:val="19"/>
                              <w:szCs w:val="19"/>
                            </w:rPr>
                            <w:t xml:space="preserve">                    //Версия GLSL</w:t>
                          </w:r>
                        </w:ins>
                      </w:p>
                      <w:p w14:paraId="75FCD8E3" w14:textId="77777777" w:rsidR="007F013D" w:rsidRDefault="007F013D" w:rsidP="00A84BB9">
                        <w:pPr>
                          <w:widowControl/>
                          <w:adjustRightInd w:val="0"/>
                          <w:rPr>
                            <w:ins w:id="3621" w:author="John Gil" w:date="2022-08-23T23:27:00Z"/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</w:pPr>
                        <w:ins w:id="3622" w:author="John Gil" w:date="2022-08-23T23:27:00Z">
                          <w:r>
                            <w:rPr>
                              <w:rFonts w:ascii="Consolas" w:eastAsiaTheme="minorHAnsi" w:hAnsi="Consolas" w:cs="Consolas"/>
                              <w:color w:val="A31515"/>
                              <w:sz w:val="19"/>
                              <w:szCs w:val="19"/>
                            </w:rPr>
                            <w:t xml:space="preserve">    </w:t>
                          </w:r>
                          <w:proofErr w:type="spellStart"/>
                          <w:r>
                            <w:rPr>
                              <w:rFonts w:ascii="Consolas" w:eastAsiaTheme="minorHAnsi" w:hAnsi="Consolas" w:cs="Consolas"/>
                              <w:color w:val="A31515"/>
                              <w:sz w:val="19"/>
                              <w:szCs w:val="19"/>
                            </w:rPr>
                            <w:t>layout</w:t>
                          </w:r>
                          <w:proofErr w:type="spellEnd"/>
                          <w:r>
                            <w:rPr>
                              <w:rFonts w:ascii="Consolas" w:eastAsiaTheme="minorHAnsi" w:hAnsi="Consolas" w:cs="Consolas"/>
                              <w:color w:val="A31515"/>
                              <w:sz w:val="19"/>
                              <w:szCs w:val="19"/>
                            </w:rPr>
                            <w:t>(</w:t>
                          </w:r>
                          <w:proofErr w:type="spellStart"/>
                          <w:r>
                            <w:rPr>
                              <w:rFonts w:ascii="Consolas" w:eastAsiaTheme="minorHAnsi" w:hAnsi="Consolas" w:cs="Consolas"/>
                              <w:color w:val="A31515"/>
                              <w:sz w:val="19"/>
                              <w:szCs w:val="19"/>
                            </w:rPr>
                            <w:t>location</w:t>
                          </w:r>
                          <w:proofErr w:type="spellEnd"/>
                          <w:r>
                            <w:rPr>
                              <w:rFonts w:ascii="Consolas" w:eastAsiaTheme="minorHAnsi" w:hAnsi="Consolas" w:cs="Consolas"/>
                              <w:color w:val="A31515"/>
                              <w:sz w:val="19"/>
                              <w:szCs w:val="19"/>
                            </w:rPr>
                            <w:t xml:space="preserve"> = 1) </w:t>
                          </w:r>
                          <w:proofErr w:type="spellStart"/>
                          <w:r>
                            <w:rPr>
                              <w:rFonts w:ascii="Consolas" w:eastAsiaTheme="minorHAnsi" w:hAnsi="Consolas" w:cs="Consolas"/>
                              <w:color w:val="A31515"/>
                              <w:sz w:val="19"/>
                              <w:szCs w:val="19"/>
                            </w:rPr>
                            <w:t>in</w:t>
                          </w:r>
                          <w:proofErr w:type="spellEnd"/>
                          <w:r>
                            <w:rPr>
                              <w:rFonts w:ascii="Consolas" w:eastAsiaTheme="minorHAnsi" w:hAnsi="Consolas" w:cs="Consolas"/>
                              <w:color w:val="A31515"/>
                              <w:sz w:val="19"/>
                              <w:szCs w:val="19"/>
                            </w:rPr>
                            <w:t xml:space="preserve"> vec3 </w:t>
                          </w:r>
                          <w:proofErr w:type="spellStart"/>
                          <w:r>
                            <w:rPr>
                              <w:rFonts w:ascii="Consolas" w:eastAsiaTheme="minorHAnsi" w:hAnsi="Consolas" w:cs="Consolas"/>
                              <w:color w:val="A31515"/>
                              <w:sz w:val="19"/>
                              <w:szCs w:val="19"/>
                            </w:rPr>
                            <w:t>fColor</w:t>
                          </w:r>
                          <w:proofErr w:type="spellEnd"/>
                          <w:r>
                            <w:rPr>
                              <w:rFonts w:ascii="Consolas" w:eastAsiaTheme="minorHAnsi" w:hAnsi="Consolas" w:cs="Consolas"/>
                              <w:color w:val="A31515"/>
                              <w:sz w:val="19"/>
                              <w:szCs w:val="19"/>
                            </w:rPr>
                            <w:t>; //Прием цвета вершины из вершинного шейдера</w:t>
                          </w:r>
                        </w:ins>
                      </w:p>
                      <w:p w14:paraId="00197554" w14:textId="6117A8A8" w:rsidR="007F013D" w:rsidRDefault="007F013D" w:rsidP="00A84BB9">
                        <w:pPr>
                          <w:widowControl/>
                          <w:adjustRightInd w:val="0"/>
                          <w:rPr>
                            <w:ins w:id="3623" w:author="John Gil" w:date="2022-08-23T23:27:00Z"/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</w:pPr>
                        <w:ins w:id="3624" w:author="John Gil" w:date="2022-08-23T23:27:00Z">
                          <w:r>
                            <w:rPr>
                              <w:rFonts w:ascii="Consolas" w:eastAsiaTheme="minorHAnsi" w:hAnsi="Consolas" w:cs="Consolas"/>
                              <w:color w:val="A31515"/>
                              <w:sz w:val="19"/>
                              <w:szCs w:val="19"/>
                            </w:rPr>
                            <w:t xml:space="preserve">    </w:t>
                          </w:r>
                          <w:proofErr w:type="spellStart"/>
                          <w:r>
                            <w:rPr>
                              <w:rFonts w:ascii="Consolas" w:eastAsiaTheme="minorHAnsi" w:hAnsi="Consolas" w:cs="Consolas"/>
                              <w:color w:val="A31515"/>
                              <w:sz w:val="19"/>
                              <w:szCs w:val="19"/>
                            </w:rPr>
                            <w:t>uniform</w:t>
                          </w:r>
                          <w:proofErr w:type="spellEnd"/>
                          <w:r>
                            <w:rPr>
                              <w:rFonts w:ascii="Consolas" w:eastAsiaTheme="minorHAnsi" w:hAnsi="Consolas" w:cs="Consolas"/>
                              <w:color w:val="A31515"/>
                              <w:sz w:val="19"/>
                              <w:szCs w:val="19"/>
                            </w:rPr>
                            <w:t xml:space="preserve"> vec3 </w:t>
                          </w:r>
                          <w:proofErr w:type="spellStart"/>
                          <w:r>
                            <w:rPr>
                              <w:rFonts w:ascii="Consolas" w:eastAsiaTheme="minorHAnsi" w:hAnsi="Consolas" w:cs="Consolas"/>
                              <w:color w:val="A31515"/>
                              <w:sz w:val="19"/>
                              <w:szCs w:val="19"/>
                            </w:rPr>
                            <w:t>color</w:t>
                          </w:r>
                          <w:proofErr w:type="spellEnd"/>
                          <w:r>
                            <w:rPr>
                              <w:rFonts w:ascii="Consolas" w:eastAsiaTheme="minorHAnsi" w:hAnsi="Consolas" w:cs="Consolas"/>
                              <w:color w:val="A31515"/>
                              <w:sz w:val="19"/>
                              <w:szCs w:val="19"/>
                            </w:rPr>
                            <w:t xml:space="preserve">;                  </w:t>
                          </w:r>
                        </w:ins>
                        <w:ins w:id="3625" w:author="John Gil" w:date="2022-08-23T23:33:00Z">
                          <w:r>
                            <w:rPr>
                              <w:rFonts w:ascii="Consolas" w:eastAsiaTheme="minorHAnsi" w:hAnsi="Consolas" w:cs="Consolas"/>
                              <w:color w:val="A31515"/>
                              <w:sz w:val="19"/>
                              <w:szCs w:val="19"/>
                            </w:rPr>
                            <w:t>//Переменная хранящая цвет фигуры</w:t>
                          </w:r>
                        </w:ins>
                      </w:p>
                      <w:p w14:paraId="6BB6CA8A" w14:textId="77777777" w:rsidR="007F013D" w:rsidRDefault="007F013D" w:rsidP="00A84BB9">
                        <w:pPr>
                          <w:widowControl/>
                          <w:adjustRightInd w:val="0"/>
                          <w:rPr>
                            <w:ins w:id="3626" w:author="John Gil" w:date="2022-08-23T23:27:00Z"/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</w:pPr>
                        <w:ins w:id="3627" w:author="John Gil" w:date="2022-08-23T23:27:00Z">
                          <w:r>
                            <w:rPr>
                              <w:rFonts w:ascii="Consolas" w:eastAsiaTheme="minorHAnsi" w:hAnsi="Consolas" w:cs="Consolas"/>
                              <w:color w:val="A31515"/>
                              <w:sz w:val="19"/>
                              <w:szCs w:val="19"/>
                            </w:rPr>
                            <w:t xml:space="preserve">    </w:t>
                          </w:r>
                          <w:proofErr w:type="spellStart"/>
                          <w:r>
                            <w:rPr>
                              <w:rFonts w:ascii="Consolas" w:eastAsiaTheme="minorHAnsi" w:hAnsi="Consolas" w:cs="Consolas"/>
                              <w:color w:val="A31515"/>
                              <w:sz w:val="19"/>
                              <w:szCs w:val="19"/>
                            </w:rPr>
                            <w:t>out</w:t>
                          </w:r>
                          <w:proofErr w:type="spellEnd"/>
                          <w:r>
                            <w:rPr>
                              <w:rFonts w:ascii="Consolas" w:eastAsiaTheme="minorHAnsi" w:hAnsi="Consolas" w:cs="Consolas"/>
                              <w:color w:val="A31515"/>
                              <w:sz w:val="19"/>
                              <w:szCs w:val="19"/>
                            </w:rPr>
                            <w:t xml:space="preserve"> vec4 </w:t>
                          </w:r>
                          <w:proofErr w:type="spellStart"/>
                          <w:r>
                            <w:rPr>
                              <w:rFonts w:ascii="Consolas" w:eastAsiaTheme="minorHAnsi" w:hAnsi="Consolas" w:cs="Consolas"/>
                              <w:color w:val="A31515"/>
                              <w:sz w:val="19"/>
                              <w:szCs w:val="19"/>
                            </w:rPr>
                            <w:t>fragColor</w:t>
                          </w:r>
                          <w:proofErr w:type="spellEnd"/>
                          <w:r>
                            <w:rPr>
                              <w:rFonts w:ascii="Consolas" w:eastAsiaTheme="minorHAnsi" w:hAnsi="Consolas" w:cs="Consolas"/>
                              <w:color w:val="A31515"/>
                              <w:sz w:val="19"/>
                              <w:szCs w:val="19"/>
                            </w:rPr>
                            <w:t>;                  //Выходной цвет пикселя</w:t>
                          </w:r>
                        </w:ins>
                      </w:p>
                      <w:p w14:paraId="5E8504B9" w14:textId="77777777" w:rsidR="007F013D" w:rsidRDefault="007F013D" w:rsidP="00A84BB9">
                        <w:pPr>
                          <w:widowControl/>
                          <w:adjustRightInd w:val="0"/>
                          <w:rPr>
                            <w:ins w:id="3628" w:author="John Gil" w:date="2022-08-23T23:27:00Z"/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</w:pPr>
                        <w:ins w:id="3629" w:author="John Gil" w:date="2022-08-23T23:27:00Z">
                          <w:r>
                            <w:rPr>
                              <w:rFonts w:ascii="Consolas" w:eastAsiaTheme="minorHAnsi" w:hAnsi="Consolas" w:cs="Consolas"/>
                              <w:color w:val="A31515"/>
                              <w:sz w:val="19"/>
                              <w:szCs w:val="19"/>
                            </w:rPr>
                            <w:t xml:space="preserve">    </w:t>
                          </w:r>
                          <w:proofErr w:type="spellStart"/>
                          <w:r>
                            <w:rPr>
                              <w:rFonts w:ascii="Consolas" w:eastAsiaTheme="minorHAnsi" w:hAnsi="Consolas" w:cs="Consolas"/>
                              <w:color w:val="A31515"/>
                              <w:sz w:val="19"/>
                              <w:szCs w:val="19"/>
                            </w:rPr>
                            <w:t>void</w:t>
                          </w:r>
                          <w:proofErr w:type="spellEnd"/>
                          <w:r>
                            <w:rPr>
                              <w:rFonts w:ascii="Consolas" w:eastAsiaTheme="minorHAnsi" w:hAnsi="Consolas" w:cs="Consolas"/>
                              <w:color w:val="A31515"/>
                              <w:sz w:val="19"/>
                              <w:szCs w:val="19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rFonts w:ascii="Consolas" w:eastAsiaTheme="minorHAnsi" w:hAnsi="Consolas" w:cs="Consolas"/>
                              <w:color w:val="A31515"/>
                              <w:sz w:val="19"/>
                              <w:szCs w:val="19"/>
                            </w:rPr>
                            <w:t>main</w:t>
                          </w:r>
                          <w:proofErr w:type="spellEnd"/>
                          <w:r>
                            <w:rPr>
                              <w:rFonts w:ascii="Consolas" w:eastAsiaTheme="minorHAnsi" w:hAnsi="Consolas" w:cs="Consolas"/>
                              <w:color w:val="A31515"/>
                              <w:sz w:val="19"/>
                              <w:szCs w:val="19"/>
                            </w:rPr>
                            <w:t xml:space="preserve">() </w:t>
                          </w:r>
                        </w:ins>
                      </w:p>
                      <w:p w14:paraId="301306BF" w14:textId="77777777" w:rsidR="007F013D" w:rsidRDefault="007F013D" w:rsidP="00A84BB9">
                        <w:pPr>
                          <w:widowControl/>
                          <w:adjustRightInd w:val="0"/>
                          <w:rPr>
                            <w:ins w:id="3630" w:author="John Gil" w:date="2022-08-23T23:27:00Z"/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</w:pPr>
                        <w:ins w:id="3631" w:author="John Gil" w:date="2022-08-23T23:27:00Z">
                          <w:r>
                            <w:rPr>
                              <w:rFonts w:ascii="Consolas" w:eastAsiaTheme="minorHAnsi" w:hAnsi="Consolas" w:cs="Consolas"/>
                              <w:color w:val="A31515"/>
                              <w:sz w:val="19"/>
                              <w:szCs w:val="19"/>
                            </w:rPr>
                            <w:t xml:space="preserve">    { </w:t>
                          </w:r>
                        </w:ins>
                      </w:p>
                      <w:p w14:paraId="64F6A98C" w14:textId="77777777" w:rsidR="007F013D" w:rsidRDefault="007F013D" w:rsidP="00A84BB9">
                        <w:pPr>
                          <w:widowControl/>
                          <w:adjustRightInd w:val="0"/>
                          <w:rPr>
                            <w:ins w:id="3632" w:author="John Gil" w:date="2022-08-23T23:27:00Z"/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</w:pPr>
                        <w:ins w:id="3633" w:author="John Gil" w:date="2022-08-23T23:27:00Z">
                          <w:r>
                            <w:rPr>
                              <w:rFonts w:ascii="Consolas" w:eastAsiaTheme="minorHAnsi" w:hAnsi="Consolas" w:cs="Consolas"/>
                              <w:color w:val="A31515"/>
                              <w:sz w:val="19"/>
                              <w:szCs w:val="19"/>
                            </w:rPr>
                            <w:t xml:space="preserve">       </w:t>
                          </w:r>
                          <w:proofErr w:type="spellStart"/>
                          <w:r>
                            <w:rPr>
                              <w:rFonts w:ascii="Consolas" w:eastAsiaTheme="minorHAnsi" w:hAnsi="Consolas" w:cs="Consolas"/>
                              <w:color w:val="A31515"/>
                              <w:sz w:val="19"/>
                              <w:szCs w:val="19"/>
                            </w:rPr>
                            <w:t>fragColor</w:t>
                          </w:r>
                          <w:proofErr w:type="spellEnd"/>
                          <w:r>
                            <w:rPr>
                              <w:rFonts w:ascii="Consolas" w:eastAsiaTheme="minorHAnsi" w:hAnsi="Consolas" w:cs="Consolas"/>
                              <w:color w:val="A31515"/>
                              <w:sz w:val="19"/>
                              <w:szCs w:val="19"/>
                            </w:rPr>
                            <w:t xml:space="preserve"> = vec4(fColor.x,fColor.y,fColor.z,1.0f); //Изменение значения выходного цвета пикселя</w:t>
                          </w:r>
                        </w:ins>
                      </w:p>
                      <w:p w14:paraId="65D349BB" w14:textId="77777777" w:rsidR="007F013D" w:rsidRDefault="007F013D" w:rsidP="00A84BB9">
                        <w:pPr>
                          <w:widowControl/>
                          <w:adjustRightInd w:val="0"/>
                          <w:rPr>
                            <w:ins w:id="3634" w:author="John Gil" w:date="2022-08-23T23:27:00Z"/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</w:pPr>
                        <w:ins w:id="3635" w:author="John Gil" w:date="2022-08-23T23:27:00Z">
                          <w:r>
                            <w:rPr>
                              <w:rFonts w:ascii="Consolas" w:eastAsiaTheme="minorHAnsi" w:hAnsi="Consolas" w:cs="Consolas"/>
                              <w:color w:val="A31515"/>
                              <w:sz w:val="19"/>
                              <w:szCs w:val="19"/>
                            </w:rPr>
                            <w:t xml:space="preserve">    } </w:t>
                          </w:r>
                        </w:ins>
                      </w:p>
                      <w:p w14:paraId="75C07E05" w14:textId="77777777" w:rsidR="007F013D" w:rsidRDefault="007F013D" w:rsidP="00A84BB9">
                        <w:pPr>
                          <w:widowControl/>
                          <w:adjustRightInd w:val="0"/>
                          <w:rPr>
                            <w:ins w:id="3636" w:author="John Gil" w:date="2022-08-23T23:27:00Z"/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</w:pPr>
                        <w:ins w:id="3637" w:author="John Gil" w:date="2022-08-23T23:27:00Z">
                          <w:r>
                            <w:rPr>
                              <w:rFonts w:ascii="Consolas" w:eastAsiaTheme="minorHAnsi" w:hAnsi="Consolas" w:cs="Consolas"/>
                              <w:color w:val="A31515"/>
                              <w:sz w:val="19"/>
                              <w:szCs w:val="19"/>
                            </w:rPr>
                            <w:t>)</w:t>
                          </w:r>
                          <w:proofErr w:type="spellStart"/>
                          <w:r>
                            <w:rPr>
                              <w:rFonts w:ascii="Consolas" w:eastAsiaTheme="minorHAnsi" w:hAnsi="Consolas" w:cs="Consolas"/>
                              <w:color w:val="A31515"/>
                              <w:sz w:val="19"/>
                              <w:szCs w:val="19"/>
                            </w:rPr>
                            <w:t>glsl</w:t>
                          </w:r>
                          <w:proofErr w:type="spellEnd"/>
                          <w:r>
                            <w:rPr>
                              <w:rFonts w:ascii="Consolas" w:eastAsiaTheme="minorHAnsi" w:hAnsi="Consolas" w:cs="Consolas"/>
                              <w:color w:val="A31515"/>
                              <w:sz w:val="19"/>
                              <w:szCs w:val="19"/>
                            </w:rPr>
                            <w:t>"</w:t>
                          </w:r>
                        </w:ins>
                      </w:p>
                      <w:p w14:paraId="74AF8604" w14:textId="77777777" w:rsidR="007F013D" w:rsidRDefault="007F013D" w:rsidP="00A84BB9">
                        <w:pPr>
                          <w:widowControl/>
                          <w:adjustRightInd w:val="0"/>
                          <w:rPr>
                            <w:ins w:id="3638" w:author="John Gil" w:date="2022-08-23T23:27:00Z"/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</w:pPr>
                        <w:ins w:id="3639" w:author="John Gil" w:date="2022-08-23T23:27:00Z">
                          <w:r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</w:rPr>
                            <w:t>;</w:t>
                          </w:r>
                        </w:ins>
                      </w:p>
                      <w:p w14:paraId="59CCC112" w14:textId="6A135C39" w:rsidR="007F013D" w:rsidDel="00A84BB9" w:rsidRDefault="007F013D" w:rsidP="004A2827">
                        <w:pPr>
                          <w:widowControl/>
                          <w:adjustRightInd w:val="0"/>
                          <w:rPr>
                            <w:del w:id="3640" w:author="John Gil" w:date="2022-08-23T23:27:00Z"/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</w:pPr>
                        <w:del w:id="3641" w:author="John Gil" w:date="2022-08-23T23:27:00Z">
                          <w:r w:rsidDel="00A84BB9">
                            <w:rPr>
                              <w:rFonts w:ascii="Consolas" w:eastAsiaTheme="minorHAnsi" w:hAnsi="Consolas" w:cs="Consolas"/>
                              <w:color w:val="0000FF"/>
                              <w:sz w:val="19"/>
                              <w:szCs w:val="19"/>
                            </w:rPr>
                            <w:delText>const</w:delText>
                          </w:r>
                          <w:r w:rsidDel="00A84BB9"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</w:rPr>
                            <w:delText xml:space="preserve"> </w:delText>
                          </w:r>
                          <w:r w:rsidDel="00A84BB9">
                            <w:rPr>
                              <w:rFonts w:ascii="Consolas" w:eastAsiaTheme="minorHAnsi" w:hAnsi="Consolas" w:cs="Consolas"/>
                              <w:color w:val="0000FF"/>
                              <w:sz w:val="19"/>
                              <w:szCs w:val="19"/>
                            </w:rPr>
                            <w:delText>char</w:delText>
                          </w:r>
                          <w:r w:rsidDel="00A84BB9"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</w:rPr>
                            <w:delText xml:space="preserve">* vShader = </w:delText>
                          </w:r>
                          <w:r w:rsidDel="00A84BB9">
                            <w:rPr>
                              <w:rFonts w:ascii="Consolas" w:eastAsiaTheme="minorHAnsi" w:hAnsi="Consolas" w:cs="Consolas"/>
                              <w:color w:val="008000"/>
                              <w:sz w:val="19"/>
                              <w:szCs w:val="19"/>
                            </w:rPr>
                            <w:delText>//Исходный код вершинного шейдера</w:delText>
                          </w:r>
                        </w:del>
                      </w:p>
                      <w:p w14:paraId="1F17BD63" w14:textId="68334B6F" w:rsidR="007F013D" w:rsidRPr="004A2827" w:rsidDel="00A84BB9" w:rsidRDefault="007F013D" w:rsidP="004A2827">
                        <w:pPr>
                          <w:widowControl/>
                          <w:adjustRightInd w:val="0"/>
                          <w:rPr>
                            <w:del w:id="3642" w:author="John Gil" w:date="2022-08-23T23:27:00Z"/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  <w:lang w:val="en-US"/>
                          </w:rPr>
                        </w:pPr>
                        <w:del w:id="3643" w:author="John Gil" w:date="2022-08-23T23:27:00Z">
                          <w:r w:rsidRPr="004A2827" w:rsidDel="00A84BB9">
                            <w:rPr>
                              <w:rFonts w:ascii="Consolas" w:eastAsiaTheme="minorHAnsi" w:hAnsi="Consolas" w:cs="Consolas"/>
                              <w:color w:val="A31515"/>
                              <w:sz w:val="19"/>
                              <w:szCs w:val="19"/>
                              <w:lang w:val="en-US"/>
                            </w:rPr>
                            <w:delText>"#version 440 core \n"</w:delText>
                          </w:r>
                          <w:r w:rsidRPr="004A2827" w:rsidDel="00A84BB9">
                            <w:rPr>
                              <w:rFonts w:ascii="Consolas" w:eastAsiaTheme="minorHAnsi" w:hAnsi="Consolas" w:cs="Consolas"/>
                              <w:color w:val="008000"/>
                              <w:sz w:val="19"/>
                              <w:szCs w:val="19"/>
                              <w:lang w:val="en-US"/>
                            </w:rPr>
                            <w:delText>//</w:delText>
                          </w:r>
                          <w:r w:rsidDel="00A84BB9">
                            <w:rPr>
                              <w:rFonts w:ascii="Consolas" w:eastAsiaTheme="minorHAnsi" w:hAnsi="Consolas" w:cs="Consolas"/>
                              <w:color w:val="008000"/>
                              <w:sz w:val="19"/>
                              <w:szCs w:val="19"/>
                            </w:rPr>
                            <w:delText>Версия</w:delText>
                          </w:r>
                          <w:r w:rsidRPr="004A2827" w:rsidDel="00A84BB9">
                            <w:rPr>
                              <w:rFonts w:ascii="Consolas" w:eastAsiaTheme="minorHAnsi" w:hAnsi="Consolas" w:cs="Consolas"/>
                              <w:color w:val="008000"/>
                              <w:sz w:val="19"/>
                              <w:szCs w:val="19"/>
                              <w:lang w:val="en-US"/>
                            </w:rPr>
                            <w:delText xml:space="preserve"> OpenGL</w:delText>
                          </w:r>
                        </w:del>
                      </w:p>
                      <w:p w14:paraId="6CC93D61" w14:textId="3A4BACD7" w:rsidR="007F013D" w:rsidRPr="004A2827" w:rsidDel="00A84BB9" w:rsidRDefault="007F013D" w:rsidP="004A2827">
                        <w:pPr>
                          <w:widowControl/>
                          <w:adjustRightInd w:val="0"/>
                          <w:rPr>
                            <w:del w:id="3644" w:author="John Gil" w:date="2022-08-23T23:27:00Z"/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  <w:lang w:val="en-US"/>
                          </w:rPr>
                        </w:pPr>
                        <w:del w:id="3645" w:author="John Gil" w:date="2022-08-23T23:27:00Z">
                          <w:r w:rsidRPr="004A2827" w:rsidDel="00A84BB9">
                            <w:rPr>
                              <w:rFonts w:ascii="Consolas" w:eastAsiaTheme="minorHAnsi" w:hAnsi="Consolas" w:cs="Consolas"/>
                              <w:color w:val="A31515"/>
                              <w:sz w:val="19"/>
                              <w:szCs w:val="19"/>
                              <w:lang w:val="en-US"/>
                            </w:rPr>
                            <w:delText>"layout(location = 0) in vec3 vPos; "</w:delText>
                          </w:r>
                          <w:r w:rsidRPr="004A2827" w:rsidDel="00A84BB9"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  <w:lang w:val="en-US"/>
                            </w:rPr>
                            <w:delText xml:space="preserve"> </w:delText>
                          </w:r>
                          <w:r w:rsidRPr="004A2827" w:rsidDel="00A84BB9">
                            <w:rPr>
                              <w:rFonts w:ascii="Consolas" w:eastAsiaTheme="minorHAnsi" w:hAnsi="Consolas" w:cs="Consolas"/>
                              <w:color w:val="008000"/>
                              <w:sz w:val="19"/>
                              <w:szCs w:val="19"/>
                              <w:lang w:val="en-US"/>
                            </w:rPr>
                            <w:delText>//</w:delText>
                          </w:r>
                          <w:r w:rsidDel="00A84BB9">
                            <w:rPr>
                              <w:rFonts w:ascii="Consolas" w:eastAsiaTheme="minorHAnsi" w:hAnsi="Consolas" w:cs="Consolas"/>
                              <w:color w:val="008000"/>
                              <w:sz w:val="19"/>
                              <w:szCs w:val="19"/>
                            </w:rPr>
                            <w:delText>Координаты</w:delText>
                          </w:r>
                          <w:r w:rsidRPr="004A2827" w:rsidDel="00A84BB9">
                            <w:rPr>
                              <w:rFonts w:ascii="Consolas" w:eastAsiaTheme="minorHAnsi" w:hAnsi="Consolas" w:cs="Consolas"/>
                              <w:color w:val="008000"/>
                              <w:sz w:val="19"/>
                              <w:szCs w:val="19"/>
                              <w:lang w:val="en-US"/>
                            </w:rPr>
                            <w:delText xml:space="preserve"> </w:delText>
                          </w:r>
                          <w:r w:rsidDel="00A84BB9">
                            <w:rPr>
                              <w:rFonts w:ascii="Consolas" w:eastAsiaTheme="minorHAnsi" w:hAnsi="Consolas" w:cs="Consolas"/>
                              <w:color w:val="008000"/>
                              <w:sz w:val="19"/>
                              <w:szCs w:val="19"/>
                            </w:rPr>
                            <w:delText>вершины</w:delText>
                          </w:r>
                          <w:r w:rsidRPr="004A2827" w:rsidDel="00A84BB9">
                            <w:rPr>
                              <w:rFonts w:ascii="Consolas" w:eastAsiaTheme="minorHAnsi" w:hAnsi="Consolas" w:cs="Consolas"/>
                              <w:color w:val="008000"/>
                              <w:sz w:val="19"/>
                              <w:szCs w:val="19"/>
                              <w:lang w:val="en-US"/>
                            </w:rPr>
                            <w:delText xml:space="preserve"> </w:delText>
                          </w:r>
                          <w:r w:rsidDel="00A84BB9">
                            <w:rPr>
                              <w:rFonts w:ascii="Consolas" w:eastAsiaTheme="minorHAnsi" w:hAnsi="Consolas" w:cs="Consolas"/>
                              <w:color w:val="008000"/>
                              <w:sz w:val="19"/>
                              <w:szCs w:val="19"/>
                            </w:rPr>
                            <w:delText>примитива</w:delText>
                          </w:r>
                        </w:del>
                      </w:p>
                      <w:p w14:paraId="7F4497D6" w14:textId="06CEEDCE" w:rsidR="007F013D" w:rsidRPr="004A2827" w:rsidDel="00A84BB9" w:rsidRDefault="007F013D" w:rsidP="004A2827">
                        <w:pPr>
                          <w:widowControl/>
                          <w:adjustRightInd w:val="0"/>
                          <w:rPr>
                            <w:del w:id="3646" w:author="John Gil" w:date="2022-08-23T23:27:00Z"/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  <w:lang w:val="en-US"/>
                          </w:rPr>
                        </w:pPr>
                        <w:del w:id="3647" w:author="John Gil" w:date="2022-08-23T23:27:00Z">
                          <w:r w:rsidRPr="004A2827" w:rsidDel="00A84BB9">
                            <w:rPr>
                              <w:rFonts w:ascii="Consolas" w:eastAsiaTheme="minorHAnsi" w:hAnsi="Consolas" w:cs="Consolas"/>
                              <w:color w:val="A31515"/>
                              <w:sz w:val="19"/>
                              <w:szCs w:val="19"/>
                              <w:lang w:val="en-US"/>
                            </w:rPr>
                            <w:delText>"layout(location = 1) in vec3 vColor; "</w:delText>
                          </w:r>
                          <w:r w:rsidRPr="004A2827" w:rsidDel="00A84BB9"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  <w:lang w:val="en-US"/>
                            </w:rPr>
                            <w:delText xml:space="preserve"> </w:delText>
                          </w:r>
                          <w:r w:rsidRPr="004A2827" w:rsidDel="00A84BB9">
                            <w:rPr>
                              <w:rFonts w:ascii="Consolas" w:eastAsiaTheme="minorHAnsi" w:hAnsi="Consolas" w:cs="Consolas"/>
                              <w:color w:val="008000"/>
                              <w:sz w:val="19"/>
                              <w:szCs w:val="19"/>
                              <w:lang w:val="en-US"/>
                            </w:rPr>
                            <w:delText>//</w:delText>
                          </w:r>
                          <w:r w:rsidDel="00A84BB9">
                            <w:rPr>
                              <w:rFonts w:ascii="Consolas" w:eastAsiaTheme="minorHAnsi" w:hAnsi="Consolas" w:cs="Consolas"/>
                              <w:color w:val="008000"/>
                              <w:sz w:val="19"/>
                              <w:szCs w:val="19"/>
                            </w:rPr>
                            <w:delText>Цвет</w:delText>
                          </w:r>
                          <w:r w:rsidRPr="004A2827" w:rsidDel="00A84BB9">
                            <w:rPr>
                              <w:rFonts w:ascii="Consolas" w:eastAsiaTheme="minorHAnsi" w:hAnsi="Consolas" w:cs="Consolas"/>
                              <w:color w:val="008000"/>
                              <w:sz w:val="19"/>
                              <w:szCs w:val="19"/>
                              <w:lang w:val="en-US"/>
                            </w:rPr>
                            <w:delText xml:space="preserve"> </w:delText>
                          </w:r>
                          <w:r w:rsidDel="00A84BB9">
                            <w:rPr>
                              <w:rFonts w:ascii="Consolas" w:eastAsiaTheme="minorHAnsi" w:hAnsi="Consolas" w:cs="Consolas"/>
                              <w:color w:val="008000"/>
                              <w:sz w:val="19"/>
                              <w:szCs w:val="19"/>
                            </w:rPr>
                            <w:delText>примитива</w:delText>
                          </w:r>
                          <w:r w:rsidRPr="004A2827" w:rsidDel="00A84BB9">
                            <w:rPr>
                              <w:rFonts w:ascii="Consolas" w:eastAsiaTheme="minorHAnsi" w:hAnsi="Consolas" w:cs="Consolas"/>
                              <w:color w:val="008000"/>
                              <w:sz w:val="19"/>
                              <w:szCs w:val="19"/>
                              <w:lang w:val="en-US"/>
                            </w:rPr>
                            <w:delText xml:space="preserve"> (RGB) </w:delText>
                          </w:r>
                        </w:del>
                      </w:p>
                      <w:p w14:paraId="0581F8A3" w14:textId="7D219BA2" w:rsidR="007F013D" w:rsidRPr="004A2827" w:rsidDel="00A84BB9" w:rsidRDefault="007F013D" w:rsidP="004A2827">
                        <w:pPr>
                          <w:widowControl/>
                          <w:adjustRightInd w:val="0"/>
                          <w:rPr>
                            <w:del w:id="3648" w:author="John Gil" w:date="2022-08-23T23:27:00Z"/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  <w:lang w:val="en-US"/>
                          </w:rPr>
                        </w:pPr>
                        <w:del w:id="3649" w:author="John Gil" w:date="2022-08-23T23:27:00Z">
                          <w:r w:rsidRPr="004A2827" w:rsidDel="00A84BB9">
                            <w:rPr>
                              <w:rFonts w:ascii="Consolas" w:eastAsiaTheme="minorHAnsi" w:hAnsi="Consolas" w:cs="Consolas"/>
                              <w:color w:val="A31515"/>
                              <w:sz w:val="19"/>
                              <w:szCs w:val="19"/>
                              <w:lang w:val="en-US"/>
                            </w:rPr>
                            <w:delText>"layout(location = 1) out vec3 fColor; "</w:delText>
                          </w:r>
                          <w:r w:rsidRPr="004A2827" w:rsidDel="00A84BB9">
                            <w:rPr>
                              <w:rFonts w:ascii="Consolas" w:eastAsiaTheme="minorHAnsi" w:hAnsi="Consolas" w:cs="Consolas"/>
                              <w:color w:val="008000"/>
                              <w:sz w:val="19"/>
                              <w:szCs w:val="19"/>
                              <w:lang w:val="en-US"/>
                            </w:rPr>
                            <w:delText>//</w:delText>
                          </w:r>
                          <w:r w:rsidDel="00A84BB9">
                            <w:rPr>
                              <w:rFonts w:ascii="Consolas" w:eastAsiaTheme="minorHAnsi" w:hAnsi="Consolas" w:cs="Consolas"/>
                              <w:color w:val="008000"/>
                              <w:sz w:val="19"/>
                              <w:szCs w:val="19"/>
                            </w:rPr>
                            <w:delText>Передача</w:delText>
                          </w:r>
                          <w:r w:rsidRPr="004A2827" w:rsidDel="00A84BB9">
                            <w:rPr>
                              <w:rFonts w:ascii="Consolas" w:eastAsiaTheme="minorHAnsi" w:hAnsi="Consolas" w:cs="Consolas"/>
                              <w:color w:val="008000"/>
                              <w:sz w:val="19"/>
                              <w:szCs w:val="19"/>
                              <w:lang w:val="en-US"/>
                            </w:rPr>
                            <w:delText xml:space="preserve"> </w:delText>
                          </w:r>
                          <w:r w:rsidDel="00A84BB9">
                            <w:rPr>
                              <w:rFonts w:ascii="Consolas" w:eastAsiaTheme="minorHAnsi" w:hAnsi="Consolas" w:cs="Consolas"/>
                              <w:color w:val="008000"/>
                              <w:sz w:val="19"/>
                              <w:szCs w:val="19"/>
                            </w:rPr>
                            <w:delText>цвета</w:delText>
                          </w:r>
                          <w:r w:rsidRPr="004A2827" w:rsidDel="00A84BB9">
                            <w:rPr>
                              <w:rFonts w:ascii="Consolas" w:eastAsiaTheme="minorHAnsi" w:hAnsi="Consolas" w:cs="Consolas"/>
                              <w:color w:val="008000"/>
                              <w:sz w:val="19"/>
                              <w:szCs w:val="19"/>
                              <w:lang w:val="en-US"/>
                            </w:rPr>
                            <w:delText xml:space="preserve"> </w:delText>
                          </w:r>
                          <w:r w:rsidDel="00A84BB9">
                            <w:rPr>
                              <w:rFonts w:ascii="Consolas" w:eastAsiaTheme="minorHAnsi" w:hAnsi="Consolas" w:cs="Consolas"/>
                              <w:color w:val="008000"/>
                              <w:sz w:val="19"/>
                              <w:szCs w:val="19"/>
                            </w:rPr>
                            <w:delText>примитива</w:delText>
                          </w:r>
                          <w:r w:rsidRPr="004A2827" w:rsidDel="00A84BB9">
                            <w:rPr>
                              <w:rFonts w:ascii="Consolas" w:eastAsiaTheme="minorHAnsi" w:hAnsi="Consolas" w:cs="Consolas"/>
                              <w:color w:val="008000"/>
                              <w:sz w:val="19"/>
                              <w:szCs w:val="19"/>
                              <w:lang w:val="en-US"/>
                            </w:rPr>
                            <w:delText xml:space="preserve"> </w:delText>
                          </w:r>
                          <w:r w:rsidDel="00A84BB9">
                            <w:rPr>
                              <w:rFonts w:ascii="Consolas" w:eastAsiaTheme="minorHAnsi" w:hAnsi="Consolas" w:cs="Consolas"/>
                              <w:color w:val="008000"/>
                              <w:sz w:val="19"/>
                              <w:szCs w:val="19"/>
                            </w:rPr>
                            <w:delText>в</w:delText>
                          </w:r>
                          <w:r w:rsidRPr="004A2827" w:rsidDel="00A84BB9">
                            <w:rPr>
                              <w:rFonts w:ascii="Consolas" w:eastAsiaTheme="minorHAnsi" w:hAnsi="Consolas" w:cs="Consolas"/>
                              <w:color w:val="008000"/>
                              <w:sz w:val="19"/>
                              <w:szCs w:val="19"/>
                              <w:lang w:val="en-US"/>
                            </w:rPr>
                            <w:delText xml:space="preserve"> </w:delText>
                          </w:r>
                          <w:r w:rsidDel="00A84BB9">
                            <w:rPr>
                              <w:rFonts w:ascii="Consolas" w:eastAsiaTheme="minorHAnsi" w:hAnsi="Consolas" w:cs="Consolas"/>
                              <w:color w:val="008000"/>
                              <w:sz w:val="19"/>
                              <w:szCs w:val="19"/>
                            </w:rPr>
                            <w:delText>пиксельный</w:delText>
                          </w:r>
                          <w:r w:rsidRPr="004A2827" w:rsidDel="00A84BB9">
                            <w:rPr>
                              <w:rFonts w:ascii="Consolas" w:eastAsiaTheme="minorHAnsi" w:hAnsi="Consolas" w:cs="Consolas"/>
                              <w:color w:val="008000"/>
                              <w:sz w:val="19"/>
                              <w:szCs w:val="19"/>
                              <w:lang w:val="en-US"/>
                            </w:rPr>
                            <w:delText xml:space="preserve"> </w:delText>
                          </w:r>
                          <w:r w:rsidDel="00A84BB9">
                            <w:rPr>
                              <w:rFonts w:ascii="Consolas" w:eastAsiaTheme="minorHAnsi" w:hAnsi="Consolas" w:cs="Consolas"/>
                              <w:color w:val="008000"/>
                              <w:sz w:val="19"/>
                              <w:szCs w:val="19"/>
                            </w:rPr>
                            <w:delText>шейдер</w:delText>
                          </w:r>
                        </w:del>
                      </w:p>
                      <w:p w14:paraId="662C3D7C" w14:textId="17DE528E" w:rsidR="007F013D" w:rsidDel="00A84BB9" w:rsidRDefault="007F013D" w:rsidP="004A2827">
                        <w:pPr>
                          <w:widowControl/>
                          <w:adjustRightInd w:val="0"/>
                          <w:rPr>
                            <w:del w:id="3650" w:author="John Gil" w:date="2022-08-23T23:27:00Z"/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</w:pPr>
                        <w:del w:id="3651" w:author="John Gil" w:date="2022-08-23T23:27:00Z">
                          <w:r w:rsidDel="00A84BB9">
                            <w:rPr>
                              <w:rFonts w:ascii="Consolas" w:eastAsiaTheme="minorHAnsi" w:hAnsi="Consolas" w:cs="Consolas"/>
                              <w:color w:val="A31515"/>
                              <w:sz w:val="19"/>
                              <w:szCs w:val="19"/>
                            </w:rPr>
                            <w:delText>"uniform mat4 model;"</w:delText>
                          </w:r>
                          <w:r w:rsidDel="00A84BB9">
                            <w:rPr>
                              <w:rFonts w:ascii="Consolas" w:eastAsiaTheme="minorHAnsi" w:hAnsi="Consolas" w:cs="Consolas"/>
                              <w:color w:val="008000"/>
                              <w:sz w:val="19"/>
                              <w:szCs w:val="19"/>
                            </w:rPr>
                            <w:delText>//Состояние трансформаций вершины</w:delText>
                          </w:r>
                        </w:del>
                      </w:p>
                      <w:p w14:paraId="4A3FA7B2" w14:textId="121D6D54" w:rsidR="007F013D" w:rsidDel="00A84BB9" w:rsidRDefault="007F013D" w:rsidP="004A2827">
                        <w:pPr>
                          <w:widowControl/>
                          <w:adjustRightInd w:val="0"/>
                          <w:rPr>
                            <w:del w:id="3652" w:author="John Gil" w:date="2022-08-23T23:27:00Z"/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</w:pPr>
                        <w:del w:id="3653" w:author="John Gil" w:date="2022-08-23T23:27:00Z">
                          <w:r w:rsidDel="00A84BB9">
                            <w:rPr>
                              <w:rFonts w:ascii="Consolas" w:eastAsiaTheme="minorHAnsi" w:hAnsi="Consolas" w:cs="Consolas"/>
                              <w:color w:val="A31515"/>
                              <w:sz w:val="19"/>
                              <w:szCs w:val="19"/>
                            </w:rPr>
                            <w:delText>"void main() "</w:delText>
                          </w:r>
                        </w:del>
                      </w:p>
                      <w:p w14:paraId="071135DA" w14:textId="7C445F7D" w:rsidR="007F013D" w:rsidDel="00A84BB9" w:rsidRDefault="007F013D" w:rsidP="004A2827">
                        <w:pPr>
                          <w:widowControl/>
                          <w:adjustRightInd w:val="0"/>
                          <w:rPr>
                            <w:del w:id="3654" w:author="John Gil" w:date="2022-08-23T23:27:00Z"/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</w:pPr>
                        <w:del w:id="3655" w:author="John Gil" w:date="2022-08-23T23:27:00Z">
                          <w:r w:rsidDel="00A84BB9">
                            <w:rPr>
                              <w:rFonts w:ascii="Consolas" w:eastAsiaTheme="minorHAnsi" w:hAnsi="Consolas" w:cs="Consolas"/>
                              <w:color w:val="A31515"/>
                              <w:sz w:val="19"/>
                              <w:szCs w:val="19"/>
                            </w:rPr>
                            <w:delText>"{ "</w:delText>
                          </w:r>
                        </w:del>
                      </w:p>
                      <w:p w14:paraId="3A4BAC09" w14:textId="108E053D" w:rsidR="007F013D" w:rsidDel="00A84BB9" w:rsidRDefault="007F013D" w:rsidP="004A2827">
                        <w:pPr>
                          <w:widowControl/>
                          <w:adjustRightInd w:val="0"/>
                          <w:rPr>
                            <w:del w:id="3656" w:author="John Gil" w:date="2022-08-23T23:27:00Z"/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</w:pPr>
                        <w:del w:id="3657" w:author="John Gil" w:date="2022-08-23T23:27:00Z">
                          <w:r w:rsidDel="00A84BB9">
                            <w:rPr>
                              <w:rFonts w:ascii="Consolas" w:eastAsiaTheme="minorHAnsi" w:hAnsi="Consolas" w:cs="Consolas"/>
                              <w:color w:val="A31515"/>
                              <w:sz w:val="19"/>
                              <w:szCs w:val="19"/>
                            </w:rPr>
                            <w:delText>"   gl_Position = model * vec4(vPos.x, vPos.y, vPos.z, 1.0f); "</w:delText>
                          </w:r>
                          <w:r w:rsidDel="00A84BB9"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</w:rPr>
                            <w:delText xml:space="preserve"> </w:delText>
                          </w:r>
                          <w:r w:rsidDel="00A84BB9">
                            <w:rPr>
                              <w:rFonts w:ascii="Consolas" w:eastAsiaTheme="minorHAnsi" w:hAnsi="Consolas" w:cs="Consolas"/>
                              <w:color w:val="008000"/>
                              <w:sz w:val="19"/>
                              <w:szCs w:val="19"/>
                            </w:rPr>
                            <w:delText>//Координаты вершины после транформаций</w:delText>
                          </w:r>
                        </w:del>
                      </w:p>
                      <w:p w14:paraId="0413A5D2" w14:textId="08517373" w:rsidR="007F013D" w:rsidDel="00A84BB9" w:rsidRDefault="007F013D" w:rsidP="004A2827">
                        <w:pPr>
                          <w:widowControl/>
                          <w:adjustRightInd w:val="0"/>
                          <w:rPr>
                            <w:del w:id="3658" w:author="John Gil" w:date="2022-08-23T23:27:00Z"/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</w:pPr>
                        <w:del w:id="3659" w:author="John Gil" w:date="2022-08-23T23:27:00Z">
                          <w:r w:rsidDel="00A84BB9">
                            <w:rPr>
                              <w:rFonts w:ascii="Consolas" w:eastAsiaTheme="minorHAnsi" w:hAnsi="Consolas" w:cs="Consolas"/>
                              <w:color w:val="A31515"/>
                              <w:sz w:val="19"/>
                              <w:szCs w:val="19"/>
                            </w:rPr>
                            <w:delText>"   fColor = vColor; "</w:delText>
                          </w:r>
                          <w:r w:rsidDel="00A84BB9">
                            <w:rPr>
                              <w:rFonts w:ascii="Consolas" w:eastAsiaTheme="minorHAnsi" w:hAnsi="Consolas" w:cs="Consolas"/>
                              <w:color w:val="008000"/>
                              <w:sz w:val="19"/>
                              <w:szCs w:val="19"/>
                            </w:rPr>
                            <w:delText xml:space="preserve">//Передача цвета из вершинного шейдера во фрагментный </w:delText>
                          </w:r>
                        </w:del>
                      </w:p>
                      <w:p w14:paraId="00CD26E2" w14:textId="5B5963A8" w:rsidR="007F013D" w:rsidDel="00A84BB9" w:rsidRDefault="007F013D" w:rsidP="004A2827">
                        <w:pPr>
                          <w:widowControl/>
                          <w:adjustRightInd w:val="0"/>
                          <w:rPr>
                            <w:del w:id="3660" w:author="John Gil" w:date="2022-08-23T23:27:00Z"/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</w:pPr>
                        <w:del w:id="3661" w:author="John Gil" w:date="2022-08-23T23:27:00Z">
                          <w:r w:rsidDel="00A84BB9">
                            <w:rPr>
                              <w:rFonts w:ascii="Consolas" w:eastAsiaTheme="minorHAnsi" w:hAnsi="Consolas" w:cs="Consolas"/>
                              <w:color w:val="A31515"/>
                              <w:sz w:val="19"/>
                              <w:szCs w:val="19"/>
                            </w:rPr>
                            <w:delText>"} "</w:delText>
                          </w:r>
                        </w:del>
                      </w:p>
                      <w:p w14:paraId="4EBCA819" w14:textId="0F5113D4" w:rsidR="007F013D" w:rsidDel="00A84BB9" w:rsidRDefault="007F013D" w:rsidP="004A2827">
                        <w:pPr>
                          <w:rPr>
                            <w:del w:id="3662" w:author="John Gil" w:date="2022-08-23T23:27:00Z"/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</w:pPr>
                        <w:del w:id="3663" w:author="John Gil" w:date="2022-08-23T23:27:00Z">
                          <w:r w:rsidDel="00A84BB9"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</w:rPr>
                            <w:delText>;</w:delText>
                          </w:r>
                        </w:del>
                      </w:p>
                      <w:p w14:paraId="19C5BA68" w14:textId="34725FCB" w:rsidR="007F013D" w:rsidDel="00A84BB9" w:rsidRDefault="007F013D" w:rsidP="004A2827">
                        <w:pPr>
                          <w:rPr>
                            <w:del w:id="3664" w:author="John Gil" w:date="2022-08-23T23:27:00Z"/>
                          </w:rPr>
                        </w:pPr>
                      </w:p>
                      <w:p w14:paraId="5FB74B7D" w14:textId="295DBC2B" w:rsidR="007F013D" w:rsidDel="00A84BB9" w:rsidRDefault="007F013D" w:rsidP="00F0236E">
                        <w:pPr>
                          <w:widowControl/>
                          <w:adjustRightInd w:val="0"/>
                          <w:rPr>
                            <w:del w:id="3665" w:author="John Gil" w:date="2022-08-23T23:27:00Z"/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</w:pPr>
                        <w:del w:id="3666" w:author="John Gil" w:date="2022-08-23T23:27:00Z">
                          <w:r w:rsidDel="00A84BB9">
                            <w:rPr>
                              <w:rFonts w:ascii="Consolas" w:eastAsiaTheme="minorHAnsi" w:hAnsi="Consolas" w:cs="Consolas"/>
                              <w:color w:val="0000FF"/>
                              <w:sz w:val="19"/>
                              <w:szCs w:val="19"/>
                            </w:rPr>
                            <w:delText>const</w:delText>
                          </w:r>
                          <w:r w:rsidDel="00A84BB9"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</w:rPr>
                            <w:delText xml:space="preserve"> </w:delText>
                          </w:r>
                          <w:r w:rsidDel="00A84BB9">
                            <w:rPr>
                              <w:rFonts w:ascii="Consolas" w:eastAsiaTheme="minorHAnsi" w:hAnsi="Consolas" w:cs="Consolas"/>
                              <w:color w:val="0000FF"/>
                              <w:sz w:val="19"/>
                              <w:szCs w:val="19"/>
                            </w:rPr>
                            <w:delText>char</w:delText>
                          </w:r>
                          <w:r w:rsidDel="00A84BB9"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</w:rPr>
                            <w:delText xml:space="preserve">* fShader = </w:delText>
                          </w:r>
                          <w:r w:rsidDel="00A84BB9">
                            <w:rPr>
                              <w:rFonts w:ascii="Consolas" w:eastAsiaTheme="minorHAnsi" w:hAnsi="Consolas" w:cs="Consolas"/>
                              <w:color w:val="008000"/>
                              <w:sz w:val="19"/>
                              <w:szCs w:val="19"/>
                            </w:rPr>
                            <w:delText>//Текст пиксельного шейдера</w:delText>
                          </w:r>
                        </w:del>
                      </w:p>
                      <w:p w14:paraId="15D7EE41" w14:textId="551AC3BE" w:rsidR="007F013D" w:rsidDel="00A84BB9" w:rsidRDefault="007F013D" w:rsidP="00F0236E">
                        <w:pPr>
                          <w:widowControl/>
                          <w:adjustRightInd w:val="0"/>
                          <w:rPr>
                            <w:del w:id="3667" w:author="John Gil" w:date="2022-08-23T23:27:00Z"/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</w:pPr>
                        <w:del w:id="3668" w:author="John Gil" w:date="2022-08-23T23:27:00Z">
                          <w:r w:rsidDel="00A84BB9">
                            <w:rPr>
                              <w:rFonts w:ascii="Consolas" w:eastAsiaTheme="minorHAnsi" w:hAnsi="Consolas" w:cs="Consolas"/>
                              <w:color w:val="A31515"/>
                              <w:sz w:val="19"/>
                              <w:szCs w:val="19"/>
                            </w:rPr>
                            <w:delText>"#version 440 core \n"</w:delText>
                          </w:r>
                          <w:r w:rsidDel="00A84BB9"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</w:rPr>
                            <w:delText xml:space="preserve"> </w:delText>
                          </w:r>
                          <w:r w:rsidDel="00A84BB9">
                            <w:rPr>
                              <w:rFonts w:ascii="Consolas" w:eastAsiaTheme="minorHAnsi" w:hAnsi="Consolas" w:cs="Consolas"/>
                              <w:color w:val="008000"/>
                              <w:sz w:val="19"/>
                              <w:szCs w:val="19"/>
                            </w:rPr>
                            <w:delText>//Версия OpenGL</w:delText>
                          </w:r>
                        </w:del>
                      </w:p>
                      <w:p w14:paraId="17DBE00C" w14:textId="3FDBD928" w:rsidR="007F013D" w:rsidDel="00A84BB9" w:rsidRDefault="007F013D" w:rsidP="00F0236E">
                        <w:pPr>
                          <w:widowControl/>
                          <w:adjustRightInd w:val="0"/>
                          <w:rPr>
                            <w:del w:id="3669" w:author="John Gil" w:date="2022-08-23T23:27:00Z"/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</w:pPr>
                        <w:del w:id="3670" w:author="John Gil" w:date="2022-08-23T23:27:00Z">
                          <w:r w:rsidDel="00A84BB9">
                            <w:rPr>
                              <w:rFonts w:ascii="Consolas" w:eastAsiaTheme="minorHAnsi" w:hAnsi="Consolas" w:cs="Consolas"/>
                              <w:color w:val="A31515"/>
                              <w:sz w:val="19"/>
                              <w:szCs w:val="19"/>
                            </w:rPr>
                            <w:delText>"layout(location = 1) in vec3 fColor; "</w:delText>
                          </w:r>
                          <w:r w:rsidDel="00A84BB9">
                            <w:rPr>
                              <w:rFonts w:ascii="Consolas" w:eastAsiaTheme="minorHAnsi" w:hAnsi="Consolas" w:cs="Consolas"/>
                              <w:color w:val="008000"/>
                              <w:sz w:val="19"/>
                              <w:szCs w:val="19"/>
                            </w:rPr>
                            <w:delText>//Прием цвета вершины из вершинного шейдера</w:delText>
                          </w:r>
                        </w:del>
                      </w:p>
                      <w:p w14:paraId="692EFB2F" w14:textId="6438795E" w:rsidR="007F013D" w:rsidDel="00A84BB9" w:rsidRDefault="007F013D" w:rsidP="00F0236E">
                        <w:pPr>
                          <w:widowControl/>
                          <w:adjustRightInd w:val="0"/>
                          <w:rPr>
                            <w:del w:id="3671" w:author="John Gil" w:date="2022-08-23T23:27:00Z"/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</w:pPr>
                        <w:del w:id="3672" w:author="John Gil" w:date="2022-08-23T23:27:00Z">
                          <w:r w:rsidDel="00A84BB9">
                            <w:rPr>
                              <w:rFonts w:ascii="Consolas" w:eastAsiaTheme="minorHAnsi" w:hAnsi="Consolas" w:cs="Consolas"/>
                              <w:color w:val="A31515"/>
                              <w:sz w:val="19"/>
                              <w:szCs w:val="19"/>
                            </w:rPr>
                            <w:delText>"uniform vec3 color;"</w:delText>
                          </w:r>
                          <w:r w:rsidDel="00A84BB9">
                            <w:rPr>
                              <w:rFonts w:ascii="Consolas" w:eastAsiaTheme="minorHAnsi" w:hAnsi="Consolas" w:cs="Consolas"/>
                              <w:color w:val="008000"/>
                              <w:sz w:val="19"/>
                              <w:szCs w:val="19"/>
                            </w:rPr>
                            <w:delText>//Состояние цвета пикселя</w:delText>
                          </w:r>
                        </w:del>
                      </w:p>
                      <w:p w14:paraId="4A671736" w14:textId="487C1D02" w:rsidR="007F013D" w:rsidDel="00A84BB9" w:rsidRDefault="007F013D" w:rsidP="00F0236E">
                        <w:pPr>
                          <w:widowControl/>
                          <w:adjustRightInd w:val="0"/>
                          <w:rPr>
                            <w:del w:id="3673" w:author="John Gil" w:date="2022-08-23T23:27:00Z"/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</w:pPr>
                        <w:del w:id="3674" w:author="John Gil" w:date="2022-08-23T23:27:00Z">
                          <w:r w:rsidDel="00A84BB9">
                            <w:rPr>
                              <w:rFonts w:ascii="Consolas" w:eastAsiaTheme="minorHAnsi" w:hAnsi="Consolas" w:cs="Consolas"/>
                              <w:color w:val="A31515"/>
                              <w:sz w:val="19"/>
                              <w:szCs w:val="19"/>
                            </w:rPr>
                            <w:delText>"out vec4 fragColor; "</w:delText>
                          </w:r>
                          <w:r w:rsidDel="00A84BB9">
                            <w:rPr>
                              <w:rFonts w:ascii="Consolas" w:eastAsiaTheme="minorHAnsi" w:hAnsi="Consolas" w:cs="Consolas"/>
                              <w:color w:val="008000"/>
                              <w:sz w:val="19"/>
                              <w:szCs w:val="19"/>
                            </w:rPr>
                            <w:delText>//Выходной цвет пикселя</w:delText>
                          </w:r>
                        </w:del>
                      </w:p>
                      <w:p w14:paraId="6FF243FD" w14:textId="0DCE3D5B" w:rsidR="007F013D" w:rsidDel="00A84BB9" w:rsidRDefault="007F013D" w:rsidP="00F0236E">
                        <w:pPr>
                          <w:widowControl/>
                          <w:adjustRightInd w:val="0"/>
                          <w:rPr>
                            <w:del w:id="3675" w:author="John Gil" w:date="2022-08-23T23:27:00Z"/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</w:pPr>
                        <w:del w:id="3676" w:author="John Gil" w:date="2022-08-23T23:27:00Z">
                          <w:r w:rsidDel="00A84BB9">
                            <w:rPr>
                              <w:rFonts w:ascii="Consolas" w:eastAsiaTheme="minorHAnsi" w:hAnsi="Consolas" w:cs="Consolas"/>
                              <w:color w:val="A31515"/>
                              <w:sz w:val="19"/>
                              <w:szCs w:val="19"/>
                            </w:rPr>
                            <w:delText>"void main() "</w:delText>
                          </w:r>
                        </w:del>
                      </w:p>
                      <w:p w14:paraId="3C2724CA" w14:textId="78E94263" w:rsidR="007F013D" w:rsidDel="00A84BB9" w:rsidRDefault="007F013D" w:rsidP="00F0236E">
                        <w:pPr>
                          <w:widowControl/>
                          <w:adjustRightInd w:val="0"/>
                          <w:rPr>
                            <w:del w:id="3677" w:author="John Gil" w:date="2022-08-23T23:27:00Z"/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</w:pPr>
                        <w:del w:id="3678" w:author="John Gil" w:date="2022-08-23T23:27:00Z">
                          <w:r w:rsidDel="00A84BB9">
                            <w:rPr>
                              <w:rFonts w:ascii="Consolas" w:eastAsiaTheme="minorHAnsi" w:hAnsi="Consolas" w:cs="Consolas"/>
                              <w:color w:val="A31515"/>
                              <w:sz w:val="19"/>
                              <w:szCs w:val="19"/>
                            </w:rPr>
                            <w:delText>"{ "</w:delText>
                          </w:r>
                        </w:del>
                      </w:p>
                      <w:p w14:paraId="44BB382B" w14:textId="6E03072E" w:rsidR="007F013D" w:rsidDel="00A84BB9" w:rsidRDefault="007F013D" w:rsidP="00F0236E">
                        <w:pPr>
                          <w:widowControl/>
                          <w:adjustRightInd w:val="0"/>
                          <w:rPr>
                            <w:del w:id="3679" w:author="John Gil" w:date="2022-08-23T23:27:00Z"/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</w:pPr>
                        <w:del w:id="3680" w:author="John Gil" w:date="2022-08-23T23:27:00Z">
                          <w:r w:rsidDel="00A84BB9">
                            <w:rPr>
                              <w:rFonts w:ascii="Consolas" w:eastAsiaTheme="minorHAnsi" w:hAnsi="Consolas" w:cs="Consolas"/>
                              <w:color w:val="A31515"/>
                              <w:sz w:val="19"/>
                              <w:szCs w:val="19"/>
                            </w:rPr>
                            <w:delText>"   fragColor = vec4(fColor.x,fColor.y,fColor.z,1.0f); "</w:delText>
                          </w:r>
                          <w:r w:rsidDel="00A84BB9">
                            <w:rPr>
                              <w:rFonts w:ascii="Consolas" w:eastAsiaTheme="minorHAnsi" w:hAnsi="Consolas" w:cs="Consolas"/>
                              <w:color w:val="008000"/>
                              <w:sz w:val="19"/>
                              <w:szCs w:val="19"/>
                            </w:rPr>
                            <w:delText>//Изменение значения выходного цвета пикселя</w:delText>
                          </w:r>
                        </w:del>
                      </w:p>
                      <w:p w14:paraId="5D669AD8" w14:textId="36D6837C" w:rsidR="007F013D" w:rsidDel="00A84BB9" w:rsidRDefault="007F013D" w:rsidP="00F0236E">
                        <w:pPr>
                          <w:widowControl/>
                          <w:adjustRightInd w:val="0"/>
                          <w:rPr>
                            <w:del w:id="3681" w:author="John Gil" w:date="2022-08-23T23:27:00Z"/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</w:pPr>
                        <w:del w:id="3682" w:author="John Gil" w:date="2022-08-23T23:27:00Z">
                          <w:r w:rsidDel="00A84BB9">
                            <w:rPr>
                              <w:rFonts w:ascii="Consolas" w:eastAsiaTheme="minorHAnsi" w:hAnsi="Consolas" w:cs="Consolas"/>
                              <w:color w:val="A31515"/>
                              <w:sz w:val="19"/>
                              <w:szCs w:val="19"/>
                            </w:rPr>
                            <w:delText>"} "</w:delText>
                          </w:r>
                        </w:del>
                      </w:p>
                      <w:p w14:paraId="444F2669" w14:textId="5E7EE9F0" w:rsidR="007F013D" w:rsidDel="00A84BB9" w:rsidRDefault="007F013D" w:rsidP="00F0236E">
                        <w:pPr>
                          <w:widowControl/>
                          <w:adjustRightInd w:val="0"/>
                          <w:rPr>
                            <w:del w:id="3683" w:author="John Gil" w:date="2022-08-23T23:27:00Z"/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</w:pPr>
                      </w:p>
                      <w:p w14:paraId="7DCE91AD" w14:textId="45E17760" w:rsidR="007F013D" w:rsidRDefault="007F013D" w:rsidP="004A2827">
                        <w:del w:id="3684" w:author="John Gil" w:date="2022-08-23T23:27:00Z">
                          <w:r w:rsidDel="00A84BB9"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</w:rPr>
                            <w:delText>;</w:delText>
                          </w:r>
                        </w:del>
                      </w:p>
                    </w:txbxContent>
                  </v:textbox>
                  <w10:anchorlock/>
                </v:shape>
              </w:pict>
            </mc:Fallback>
          </mc:AlternateContent>
        </w:r>
      </w:del>
      <w:del w:id="2378" w:author="John Gil" w:date="2022-08-23T23:22:00Z">
        <w:r w:rsidR="005B1E95" w:rsidRPr="00E52260" w:rsidDel="00A84BB9">
          <w:delText>Начнем рассмотрение программы-пример</w:delText>
        </w:r>
        <w:r w:rsidR="004A2827" w:rsidRPr="00E52260" w:rsidDel="00A84BB9">
          <w:delText>а</w:delText>
        </w:r>
        <w:r w:rsidR="005B1E95" w:rsidRPr="00E52260" w:rsidDel="00A84BB9">
          <w:delText xml:space="preserve"> с </w:delText>
        </w:r>
        <w:r w:rsidR="00F0236E" w:rsidRPr="00E52260" w:rsidDel="00A84BB9">
          <w:delText>исходных кодов вершинного и пиксельного шейдеров</w:delText>
        </w:r>
        <w:r w:rsidR="005B1E95" w:rsidRPr="00E52260" w:rsidDel="00A84BB9">
          <w:delText>, написанн</w:delText>
        </w:r>
        <w:r w:rsidR="00F0236E" w:rsidRPr="00E52260" w:rsidDel="00A84BB9">
          <w:delText>ых</w:delText>
        </w:r>
        <w:r w:rsidR="005B1E95" w:rsidRPr="00E52260" w:rsidDel="00A84BB9">
          <w:delText xml:space="preserve"> на языке </w:delText>
        </w:r>
        <w:r w:rsidR="005B1E95" w:rsidRPr="00E52260" w:rsidDel="00A84BB9">
          <w:rPr>
            <w:rPrChange w:id="2379" w:author="John Gil" w:date="2022-08-24T13:01:00Z">
              <w:rPr>
                <w:lang w:val="en-US"/>
              </w:rPr>
            </w:rPrChange>
          </w:rPr>
          <w:delText>GLSL</w:delText>
        </w:r>
        <w:r w:rsidR="00E3763F" w:rsidRPr="00E52260" w:rsidDel="00A84BB9">
          <w:delText>:</w:delText>
        </w:r>
      </w:del>
    </w:p>
    <w:p w14:paraId="066BAAD4" w14:textId="52F84DA6" w:rsidR="00F0236E" w:rsidRPr="00F6172B" w:rsidDel="00C256F2" w:rsidRDefault="00F0236E">
      <w:pPr>
        <w:rPr>
          <w:del w:id="2380" w:author="John Gil" w:date="2022-08-23T23:36:00Z"/>
        </w:rPr>
        <w:pPrChange w:id="2381" w:author="John Gil" w:date="2022-08-24T13:35:00Z">
          <w:pPr>
            <w:pStyle w:val="a3"/>
            <w:spacing w:before="8"/>
          </w:pPr>
        </w:pPrChange>
      </w:pPr>
    </w:p>
    <w:p w14:paraId="2C5B027D" w14:textId="401C856F" w:rsidR="00CB7405" w:rsidRPr="00E52260" w:rsidDel="00C256F2" w:rsidRDefault="004A2827">
      <w:pPr>
        <w:rPr>
          <w:del w:id="2382" w:author="John Gil" w:date="2022-08-23T23:36:00Z"/>
          <w:rPrChange w:id="2383" w:author="John Gil" w:date="2022-08-24T13:01:00Z">
            <w:rPr>
              <w:del w:id="2384" w:author="John Gil" w:date="2022-08-23T23:36:00Z"/>
            </w:rPr>
          </w:rPrChange>
        </w:rPr>
        <w:pPrChange w:id="2385" w:author="John Gil" w:date="2022-08-24T13:35:00Z">
          <w:pPr>
            <w:pStyle w:val="a3"/>
            <w:spacing w:before="8"/>
          </w:pPr>
        </w:pPrChange>
      </w:pPr>
      <w:del w:id="2386" w:author="John Gil" w:date="2022-08-23T23:36:00Z">
        <w:r w:rsidRPr="00E52260" w:rsidDel="00C256F2">
          <w:rPr>
            <w:rPrChange w:id="2387" w:author="John Gil" w:date="2022-08-24T13:01:00Z">
              <w:rPr/>
            </w:rPrChange>
          </w:rPr>
          <w:delText xml:space="preserve">В первую очередь можно отметить, что исходный код хранится в </w:delText>
        </w:r>
      </w:del>
      <w:del w:id="2388" w:author="John Gil" w:date="2022-08-23T23:27:00Z">
        <w:r w:rsidRPr="00E52260" w:rsidDel="003F3099">
          <w:rPr>
            <w:rPrChange w:id="2389" w:author="John Gil" w:date="2022-08-24T13:01:00Z">
              <w:rPr/>
            </w:rPrChange>
          </w:rPr>
          <w:delText xml:space="preserve">массиве </w:delText>
        </w:r>
      </w:del>
      <w:del w:id="2390" w:author="John Gil" w:date="2022-08-23T23:36:00Z">
        <w:r w:rsidRPr="00E52260" w:rsidDel="00C256F2">
          <w:rPr>
            <w:rPrChange w:id="2391" w:author="John Gil" w:date="2022-08-24T13:01:00Z">
              <w:rPr/>
            </w:rPrChange>
          </w:rPr>
          <w:delText xml:space="preserve">строк. </w:delText>
        </w:r>
        <w:r w:rsidR="009039B3" w:rsidRPr="00E52260" w:rsidDel="00C256F2">
          <w:rPr>
            <w:rPrChange w:id="2392" w:author="John Gil" w:date="2022-08-24T13:01:00Z">
              <w:rPr/>
            </w:rPrChange>
          </w:rPr>
          <w:delText>Начнем описание работы шейдеров с описания работы вершинного шейдера.</w:delText>
        </w:r>
      </w:del>
    </w:p>
    <w:p w14:paraId="2E9CFFCC" w14:textId="580DEEBA" w:rsidR="00E46177" w:rsidRPr="00E52260" w:rsidDel="00207AA6" w:rsidRDefault="00E46177">
      <w:pPr>
        <w:rPr>
          <w:del w:id="2393" w:author="John Gil" w:date="2022-08-23T23:27:00Z"/>
          <w:rPrChange w:id="2394" w:author="John Gil" w:date="2022-08-24T13:01:00Z">
            <w:rPr>
              <w:del w:id="2395" w:author="John Gil" w:date="2022-08-23T23:27:00Z"/>
            </w:rPr>
          </w:rPrChange>
        </w:rPr>
        <w:pPrChange w:id="2396" w:author="John Gil" w:date="2022-08-24T13:35:00Z">
          <w:pPr>
            <w:pStyle w:val="a3"/>
            <w:spacing w:before="8"/>
          </w:pPr>
        </w:pPrChange>
      </w:pPr>
    </w:p>
    <w:p w14:paraId="080E3F17" w14:textId="457DD964" w:rsidR="00CB7405" w:rsidRPr="00E52260" w:rsidDel="00207AA6" w:rsidRDefault="00CB7405">
      <w:pPr>
        <w:rPr>
          <w:del w:id="2397" w:author="John Gil" w:date="2022-08-23T23:27:00Z"/>
          <w:rPrChange w:id="2398" w:author="John Gil" w:date="2022-08-24T13:01:00Z">
            <w:rPr>
              <w:del w:id="2399" w:author="John Gil" w:date="2022-08-23T23:27:00Z"/>
            </w:rPr>
          </w:rPrChange>
        </w:rPr>
        <w:pPrChange w:id="2400" w:author="John Gil" w:date="2022-08-24T13:35:00Z">
          <w:pPr>
            <w:pStyle w:val="a3"/>
            <w:spacing w:before="8"/>
          </w:pPr>
        </w:pPrChange>
      </w:pPr>
    </w:p>
    <w:p w14:paraId="08099DAF" w14:textId="2137BB7B" w:rsidR="00DC7D63" w:rsidRPr="00E52260" w:rsidDel="00C256F2" w:rsidRDefault="00DC7D63">
      <w:pPr>
        <w:rPr>
          <w:del w:id="2401" w:author="John Gil" w:date="2022-08-23T23:36:00Z"/>
          <w:rPrChange w:id="2402" w:author="John Gil" w:date="2022-08-24T13:01:00Z">
            <w:rPr>
              <w:del w:id="2403" w:author="John Gil" w:date="2022-08-23T23:36:00Z"/>
            </w:rPr>
          </w:rPrChange>
        </w:rPr>
        <w:pPrChange w:id="2404" w:author="John Gil" w:date="2022-08-24T13:35:00Z">
          <w:pPr>
            <w:pStyle w:val="a3"/>
            <w:spacing w:before="8"/>
          </w:pPr>
        </w:pPrChange>
      </w:pPr>
    </w:p>
    <w:p w14:paraId="26CA455D" w14:textId="62EFE6B8" w:rsidR="00CB7405" w:rsidRPr="00E52260" w:rsidDel="003F3099" w:rsidRDefault="00CB7405">
      <w:pPr>
        <w:rPr>
          <w:del w:id="2405" w:author="John Gil" w:date="2022-08-23T23:27:00Z"/>
          <w:rFonts w:eastAsiaTheme="minorHAnsi"/>
          <w:rPrChange w:id="2406" w:author="John Gil" w:date="2022-08-24T13:01:00Z">
            <w:rPr>
              <w:del w:id="2407" w:author="John Gil" w:date="2022-08-23T23:27:00Z"/>
              <w:rFonts w:ascii="Consolas" w:eastAsiaTheme="minorHAnsi" w:hAnsi="Consolas" w:cs="Consolas"/>
              <w:color w:val="008000"/>
              <w:sz w:val="19"/>
              <w:szCs w:val="19"/>
            </w:rPr>
          </w:rPrChange>
        </w:rPr>
        <w:pPrChange w:id="2408" w:author="John Gil" w:date="2022-08-24T13:35:00Z">
          <w:pPr>
            <w:widowControl/>
            <w:adjustRightInd w:val="0"/>
          </w:pPr>
        </w:pPrChange>
      </w:pPr>
      <w:del w:id="2409" w:author="John Gil" w:date="2022-08-23T23:27:00Z">
        <w:r w:rsidRPr="00E52260" w:rsidDel="003F3099">
          <w:rPr>
            <w:rFonts w:eastAsiaTheme="minorHAnsi"/>
            <w:rPrChange w:id="2410" w:author="John Gil" w:date="2022-08-24T13:01:00Z">
              <w:rPr>
                <w:rFonts w:ascii="Consolas" w:eastAsiaTheme="minorHAnsi" w:hAnsi="Consolas" w:cs="Consolas"/>
                <w:color w:val="A31515"/>
                <w:sz w:val="19"/>
                <w:szCs w:val="19"/>
              </w:rPr>
            </w:rPrChange>
          </w:rPr>
          <w:delText>"#</w:delText>
        </w:r>
        <w:r w:rsidRPr="00E52260" w:rsidDel="003F3099">
          <w:rPr>
            <w:rFonts w:eastAsiaTheme="minorHAnsi"/>
            <w:rPrChange w:id="2411" w:author="John Gil" w:date="2022-08-24T13:01:00Z">
              <w:rPr>
                <w:rFonts w:ascii="Consolas" w:eastAsiaTheme="minorHAnsi" w:hAnsi="Consolas" w:cs="Consolas"/>
                <w:color w:val="A31515"/>
                <w:sz w:val="19"/>
                <w:szCs w:val="19"/>
                <w:lang w:val="en-US"/>
              </w:rPr>
            </w:rPrChange>
          </w:rPr>
          <w:delText>version</w:delText>
        </w:r>
        <w:r w:rsidRPr="00E52260" w:rsidDel="003F3099">
          <w:rPr>
            <w:rFonts w:eastAsiaTheme="minorHAnsi"/>
            <w:rPrChange w:id="2412" w:author="John Gil" w:date="2022-08-24T13:01:00Z">
              <w:rPr>
                <w:rFonts w:ascii="Consolas" w:eastAsiaTheme="minorHAnsi" w:hAnsi="Consolas" w:cs="Consolas"/>
                <w:color w:val="A31515"/>
                <w:sz w:val="19"/>
                <w:szCs w:val="19"/>
              </w:rPr>
            </w:rPrChange>
          </w:rPr>
          <w:delText xml:space="preserve"> 440 </w:delText>
        </w:r>
        <w:r w:rsidRPr="00E52260" w:rsidDel="003F3099">
          <w:rPr>
            <w:rFonts w:eastAsiaTheme="minorHAnsi"/>
            <w:rPrChange w:id="2413" w:author="John Gil" w:date="2022-08-24T13:01:00Z">
              <w:rPr>
                <w:rFonts w:ascii="Consolas" w:eastAsiaTheme="minorHAnsi" w:hAnsi="Consolas" w:cs="Consolas"/>
                <w:color w:val="A31515"/>
                <w:sz w:val="19"/>
                <w:szCs w:val="19"/>
                <w:lang w:val="en-US"/>
              </w:rPr>
            </w:rPrChange>
          </w:rPr>
          <w:delText>core</w:delText>
        </w:r>
        <w:r w:rsidRPr="00E52260" w:rsidDel="003F3099">
          <w:rPr>
            <w:rFonts w:eastAsiaTheme="minorHAnsi"/>
            <w:rPrChange w:id="2414" w:author="John Gil" w:date="2022-08-24T13:01:00Z">
              <w:rPr>
                <w:rFonts w:ascii="Consolas" w:eastAsiaTheme="minorHAnsi" w:hAnsi="Consolas" w:cs="Consolas"/>
                <w:color w:val="A31515"/>
                <w:sz w:val="19"/>
                <w:szCs w:val="19"/>
              </w:rPr>
            </w:rPrChange>
          </w:rPr>
          <w:delText xml:space="preserve"> \</w:delText>
        </w:r>
        <w:r w:rsidRPr="00E52260" w:rsidDel="003F3099">
          <w:rPr>
            <w:rFonts w:eastAsiaTheme="minorHAnsi"/>
            <w:rPrChange w:id="2415" w:author="John Gil" w:date="2022-08-24T13:01:00Z">
              <w:rPr>
                <w:rFonts w:ascii="Consolas" w:eastAsiaTheme="minorHAnsi" w:hAnsi="Consolas" w:cs="Consolas"/>
                <w:color w:val="A31515"/>
                <w:sz w:val="19"/>
                <w:szCs w:val="19"/>
                <w:lang w:val="en-US"/>
              </w:rPr>
            </w:rPrChange>
          </w:rPr>
          <w:delText>n</w:delText>
        </w:r>
        <w:r w:rsidRPr="00E52260" w:rsidDel="003F3099">
          <w:rPr>
            <w:rFonts w:eastAsiaTheme="minorHAnsi"/>
            <w:rPrChange w:id="2416" w:author="John Gil" w:date="2022-08-24T13:01:00Z">
              <w:rPr>
                <w:rFonts w:ascii="Consolas" w:eastAsiaTheme="minorHAnsi" w:hAnsi="Consolas" w:cs="Consolas"/>
                <w:color w:val="A31515"/>
                <w:sz w:val="19"/>
                <w:szCs w:val="19"/>
              </w:rPr>
            </w:rPrChange>
          </w:rPr>
          <w:delText>"</w:delText>
        </w:r>
        <w:r w:rsidRPr="00E52260" w:rsidDel="003F3099">
          <w:rPr>
            <w:rFonts w:eastAsiaTheme="minorHAnsi"/>
            <w:rPrChange w:id="2417" w:author="John Gil" w:date="2022-08-24T13:01:00Z">
              <w:rPr>
                <w:rFonts w:ascii="Consolas" w:eastAsiaTheme="minorHAnsi" w:hAnsi="Consolas" w:cs="Consolas"/>
                <w:color w:val="008000"/>
                <w:sz w:val="19"/>
                <w:szCs w:val="19"/>
              </w:rPr>
            </w:rPrChange>
          </w:rPr>
          <w:delText xml:space="preserve">//Версия </w:delText>
        </w:r>
        <w:r w:rsidRPr="00E52260" w:rsidDel="003F3099">
          <w:rPr>
            <w:rFonts w:eastAsiaTheme="minorHAnsi"/>
            <w:rPrChange w:id="2418" w:author="John Gil" w:date="2022-08-24T13:01:00Z">
              <w:rPr>
                <w:rFonts w:ascii="Consolas" w:eastAsiaTheme="minorHAnsi" w:hAnsi="Consolas" w:cs="Consolas"/>
                <w:color w:val="008000"/>
                <w:sz w:val="19"/>
                <w:szCs w:val="19"/>
                <w:lang w:val="en-US"/>
              </w:rPr>
            </w:rPrChange>
          </w:rPr>
          <w:delText>OpenGL</w:delText>
        </w:r>
      </w:del>
    </w:p>
    <w:p w14:paraId="209A96EE" w14:textId="406B08C6" w:rsidR="00CB7405" w:rsidRPr="00E52260" w:rsidDel="00C256F2" w:rsidRDefault="00CB7405">
      <w:pPr>
        <w:rPr>
          <w:del w:id="2419" w:author="John Gil" w:date="2022-08-23T23:36:00Z"/>
          <w:rFonts w:eastAsiaTheme="minorHAnsi"/>
          <w:rPrChange w:id="2420" w:author="John Gil" w:date="2022-08-24T13:01:00Z">
            <w:rPr>
              <w:del w:id="2421" w:author="John Gil" w:date="2022-08-23T23:36:00Z"/>
              <w:rFonts w:ascii="Consolas" w:eastAsiaTheme="minorHAnsi" w:hAnsi="Consolas" w:cs="Consolas"/>
              <w:color w:val="000000"/>
              <w:sz w:val="19"/>
              <w:szCs w:val="19"/>
            </w:rPr>
          </w:rPrChange>
        </w:rPr>
        <w:pPrChange w:id="2422" w:author="John Gil" w:date="2022-08-24T13:35:00Z">
          <w:pPr>
            <w:widowControl/>
            <w:adjustRightInd w:val="0"/>
          </w:pPr>
        </w:pPrChange>
      </w:pPr>
    </w:p>
    <w:p w14:paraId="6DCFA672" w14:textId="56113A35" w:rsidR="00CB7405" w:rsidRPr="00E52260" w:rsidDel="00C256F2" w:rsidRDefault="00D533CF">
      <w:pPr>
        <w:rPr>
          <w:del w:id="2423" w:author="John Gil" w:date="2022-08-23T23:36:00Z"/>
          <w:rPrChange w:id="2424" w:author="John Gil" w:date="2022-08-24T13:01:00Z">
            <w:rPr>
              <w:del w:id="2425" w:author="John Gil" w:date="2022-08-23T23:36:00Z"/>
            </w:rPr>
          </w:rPrChange>
        </w:rPr>
        <w:pPrChange w:id="2426" w:author="John Gil" w:date="2022-08-24T13:35:00Z">
          <w:pPr>
            <w:pStyle w:val="a3"/>
            <w:spacing w:before="8"/>
          </w:pPr>
        </w:pPrChange>
      </w:pPr>
      <w:del w:id="2427" w:author="John Gil" w:date="2022-08-23T23:36:00Z">
        <w:r w:rsidRPr="00F6172B" w:rsidDel="00C256F2">
          <w:delText>Данная</w:delText>
        </w:r>
        <w:r w:rsidR="004A2827" w:rsidRPr="00F6172B" w:rsidDel="00C256F2">
          <w:delText xml:space="preserve"> строка определяет версию </w:delText>
        </w:r>
        <w:r w:rsidR="004A2827" w:rsidRPr="00E52260" w:rsidDel="00C256F2">
          <w:rPr>
            <w:rPrChange w:id="2428" w:author="John Gil" w:date="2022-08-24T13:01:00Z">
              <w:rPr>
                <w:lang w:val="en-US"/>
              </w:rPr>
            </w:rPrChange>
          </w:rPr>
          <w:delText>OpenGL</w:delText>
        </w:r>
        <w:r w:rsidR="004A2827" w:rsidRPr="00F6172B" w:rsidDel="00C256F2">
          <w:delText xml:space="preserve"> и режим работы (слово </w:delText>
        </w:r>
        <w:r w:rsidR="004A2827" w:rsidRPr="00E52260" w:rsidDel="00C256F2">
          <w:rPr>
            <w:rPrChange w:id="2429" w:author="John Gil" w:date="2022-08-24T13:01:00Z">
              <w:rPr>
                <w:lang w:val="en-US"/>
              </w:rPr>
            </w:rPrChange>
          </w:rPr>
          <w:delText>core</w:delText>
        </w:r>
        <w:r w:rsidR="00420C54" w:rsidRPr="00F6172B" w:rsidDel="00C256F2">
          <w:delText xml:space="preserve"> </w:delText>
        </w:r>
        <w:r w:rsidR="004A2827" w:rsidRPr="00F6172B" w:rsidDel="00C256F2">
          <w:delText xml:space="preserve">указывает на то, что будет использован </w:delText>
        </w:r>
        <w:r w:rsidR="00420C54" w:rsidRPr="00E52260" w:rsidDel="00C256F2">
          <w:rPr>
            <w:rPrChange w:id="2430" w:author="John Gil" w:date="2022-08-24T13:01:00Z">
              <w:rPr/>
            </w:rPrChange>
          </w:rPr>
          <w:delText>режим сохранения</w:delText>
        </w:r>
        <w:r w:rsidR="004A2827" w:rsidRPr="00E52260" w:rsidDel="00C256F2">
          <w:rPr>
            <w:rPrChange w:id="2431" w:author="John Gil" w:date="2022-08-24T13:01:00Z">
              <w:rPr/>
            </w:rPrChange>
          </w:rPr>
          <w:delText>).</w:delText>
        </w:r>
      </w:del>
    </w:p>
    <w:p w14:paraId="4FC4FFCE" w14:textId="6DF2D500" w:rsidR="00CB7405" w:rsidRPr="00E52260" w:rsidDel="00C256F2" w:rsidRDefault="00CB7405">
      <w:pPr>
        <w:rPr>
          <w:del w:id="2432" w:author="John Gil" w:date="2022-08-23T23:36:00Z"/>
          <w:rPrChange w:id="2433" w:author="John Gil" w:date="2022-08-24T13:01:00Z">
            <w:rPr>
              <w:del w:id="2434" w:author="John Gil" w:date="2022-08-23T23:36:00Z"/>
            </w:rPr>
          </w:rPrChange>
        </w:rPr>
        <w:pPrChange w:id="2435" w:author="John Gil" w:date="2022-08-24T13:35:00Z">
          <w:pPr>
            <w:pStyle w:val="a3"/>
            <w:spacing w:before="8"/>
          </w:pPr>
        </w:pPrChange>
      </w:pPr>
    </w:p>
    <w:p w14:paraId="05CC2AA4" w14:textId="2C62361D" w:rsidR="00CB7405" w:rsidRPr="00E52260" w:rsidDel="00207AA6" w:rsidRDefault="00CB7405">
      <w:pPr>
        <w:rPr>
          <w:del w:id="2436" w:author="John Gil" w:date="2022-08-23T23:27:00Z"/>
          <w:rFonts w:eastAsiaTheme="minorHAnsi"/>
          <w:rPrChange w:id="2437" w:author="John Gil" w:date="2022-08-24T13:01:00Z">
            <w:rPr>
              <w:del w:id="2438" w:author="John Gil" w:date="2022-08-23T23:27:00Z"/>
              <w:rFonts w:ascii="Consolas" w:eastAsiaTheme="minorHAnsi" w:hAnsi="Consolas" w:cs="Consolas"/>
              <w:color w:val="008000"/>
              <w:sz w:val="19"/>
              <w:szCs w:val="19"/>
            </w:rPr>
          </w:rPrChange>
        </w:rPr>
        <w:pPrChange w:id="2439" w:author="John Gil" w:date="2022-08-24T13:35:00Z">
          <w:pPr>
            <w:widowControl/>
            <w:adjustRightInd w:val="0"/>
          </w:pPr>
        </w:pPrChange>
      </w:pPr>
      <w:del w:id="2440" w:author="John Gil" w:date="2022-08-23T23:27:00Z">
        <w:r w:rsidRPr="00E52260" w:rsidDel="00207AA6">
          <w:rPr>
            <w:rFonts w:eastAsiaTheme="minorHAnsi"/>
            <w:rPrChange w:id="2441" w:author="John Gil" w:date="2022-08-24T13:01:00Z">
              <w:rPr>
                <w:rFonts w:ascii="Consolas" w:eastAsiaTheme="minorHAnsi" w:hAnsi="Consolas" w:cs="Consolas"/>
                <w:color w:val="A31515"/>
                <w:sz w:val="19"/>
                <w:szCs w:val="19"/>
              </w:rPr>
            </w:rPrChange>
          </w:rPr>
          <w:delText>"</w:delText>
        </w:r>
        <w:r w:rsidRPr="00E52260" w:rsidDel="00207AA6">
          <w:rPr>
            <w:rFonts w:eastAsiaTheme="minorHAnsi"/>
            <w:rPrChange w:id="2442" w:author="John Gil" w:date="2022-08-24T13:01:00Z">
              <w:rPr>
                <w:rFonts w:ascii="Consolas" w:eastAsiaTheme="minorHAnsi" w:hAnsi="Consolas" w:cs="Consolas"/>
                <w:color w:val="A31515"/>
                <w:sz w:val="19"/>
                <w:szCs w:val="19"/>
                <w:lang w:val="en-US"/>
              </w:rPr>
            </w:rPrChange>
          </w:rPr>
          <w:delText>layout</w:delText>
        </w:r>
        <w:r w:rsidRPr="00E52260" w:rsidDel="00207AA6">
          <w:rPr>
            <w:rFonts w:eastAsiaTheme="minorHAnsi"/>
            <w:rPrChange w:id="2443" w:author="John Gil" w:date="2022-08-24T13:01:00Z">
              <w:rPr>
                <w:rFonts w:ascii="Consolas" w:eastAsiaTheme="minorHAnsi" w:hAnsi="Consolas" w:cs="Consolas"/>
                <w:color w:val="A31515"/>
                <w:sz w:val="19"/>
                <w:szCs w:val="19"/>
              </w:rPr>
            </w:rPrChange>
          </w:rPr>
          <w:delText>(</w:delText>
        </w:r>
        <w:r w:rsidRPr="00E52260" w:rsidDel="00207AA6">
          <w:rPr>
            <w:rFonts w:eastAsiaTheme="minorHAnsi"/>
            <w:rPrChange w:id="2444" w:author="John Gil" w:date="2022-08-24T13:01:00Z">
              <w:rPr>
                <w:rFonts w:ascii="Consolas" w:eastAsiaTheme="minorHAnsi" w:hAnsi="Consolas" w:cs="Consolas"/>
                <w:color w:val="A31515"/>
                <w:sz w:val="19"/>
                <w:szCs w:val="19"/>
                <w:lang w:val="en-US"/>
              </w:rPr>
            </w:rPrChange>
          </w:rPr>
          <w:delText>location</w:delText>
        </w:r>
        <w:r w:rsidRPr="00E52260" w:rsidDel="00207AA6">
          <w:rPr>
            <w:rFonts w:eastAsiaTheme="minorHAnsi"/>
            <w:rPrChange w:id="2445" w:author="John Gil" w:date="2022-08-24T13:01:00Z">
              <w:rPr>
                <w:rFonts w:ascii="Consolas" w:eastAsiaTheme="minorHAnsi" w:hAnsi="Consolas" w:cs="Consolas"/>
                <w:color w:val="A31515"/>
                <w:sz w:val="19"/>
                <w:szCs w:val="19"/>
              </w:rPr>
            </w:rPrChange>
          </w:rPr>
          <w:delText xml:space="preserve"> = 0) </w:delText>
        </w:r>
        <w:r w:rsidRPr="00E52260" w:rsidDel="00207AA6">
          <w:rPr>
            <w:rFonts w:eastAsiaTheme="minorHAnsi"/>
            <w:rPrChange w:id="2446" w:author="John Gil" w:date="2022-08-24T13:01:00Z">
              <w:rPr>
                <w:rFonts w:ascii="Consolas" w:eastAsiaTheme="minorHAnsi" w:hAnsi="Consolas" w:cs="Consolas"/>
                <w:color w:val="A31515"/>
                <w:sz w:val="19"/>
                <w:szCs w:val="19"/>
                <w:lang w:val="en-US"/>
              </w:rPr>
            </w:rPrChange>
          </w:rPr>
          <w:delText>in</w:delText>
        </w:r>
        <w:r w:rsidRPr="00E52260" w:rsidDel="00207AA6">
          <w:rPr>
            <w:rFonts w:eastAsiaTheme="minorHAnsi"/>
            <w:rPrChange w:id="2447" w:author="John Gil" w:date="2022-08-24T13:01:00Z">
              <w:rPr>
                <w:rFonts w:ascii="Consolas" w:eastAsiaTheme="minorHAnsi" w:hAnsi="Consolas" w:cs="Consolas"/>
                <w:color w:val="A31515"/>
                <w:sz w:val="19"/>
                <w:szCs w:val="19"/>
              </w:rPr>
            </w:rPrChange>
          </w:rPr>
          <w:delText xml:space="preserve"> </w:delText>
        </w:r>
        <w:r w:rsidRPr="00E52260" w:rsidDel="00207AA6">
          <w:rPr>
            <w:rFonts w:eastAsiaTheme="minorHAnsi"/>
            <w:rPrChange w:id="2448" w:author="John Gil" w:date="2022-08-24T13:01:00Z">
              <w:rPr>
                <w:rFonts w:ascii="Consolas" w:eastAsiaTheme="minorHAnsi" w:hAnsi="Consolas" w:cs="Consolas"/>
                <w:color w:val="A31515"/>
                <w:sz w:val="19"/>
                <w:szCs w:val="19"/>
                <w:lang w:val="en-US"/>
              </w:rPr>
            </w:rPrChange>
          </w:rPr>
          <w:delText>vec</w:delText>
        </w:r>
        <w:r w:rsidRPr="00E52260" w:rsidDel="00207AA6">
          <w:rPr>
            <w:rFonts w:eastAsiaTheme="minorHAnsi"/>
            <w:rPrChange w:id="2449" w:author="John Gil" w:date="2022-08-24T13:01:00Z">
              <w:rPr>
                <w:rFonts w:ascii="Consolas" w:eastAsiaTheme="minorHAnsi" w:hAnsi="Consolas" w:cs="Consolas"/>
                <w:color w:val="A31515"/>
                <w:sz w:val="19"/>
                <w:szCs w:val="19"/>
              </w:rPr>
            </w:rPrChange>
          </w:rPr>
          <w:delText xml:space="preserve">3 </w:delText>
        </w:r>
        <w:r w:rsidRPr="00E52260" w:rsidDel="00207AA6">
          <w:rPr>
            <w:rFonts w:eastAsiaTheme="minorHAnsi"/>
            <w:rPrChange w:id="2450" w:author="John Gil" w:date="2022-08-24T13:01:00Z">
              <w:rPr>
                <w:rFonts w:ascii="Consolas" w:eastAsiaTheme="minorHAnsi" w:hAnsi="Consolas" w:cs="Consolas"/>
                <w:color w:val="A31515"/>
                <w:sz w:val="19"/>
                <w:szCs w:val="19"/>
                <w:lang w:val="en-US"/>
              </w:rPr>
            </w:rPrChange>
          </w:rPr>
          <w:delText>vPos</w:delText>
        </w:r>
        <w:r w:rsidRPr="00E52260" w:rsidDel="00207AA6">
          <w:rPr>
            <w:rFonts w:eastAsiaTheme="minorHAnsi"/>
            <w:rPrChange w:id="2451" w:author="John Gil" w:date="2022-08-24T13:01:00Z">
              <w:rPr>
                <w:rFonts w:ascii="Consolas" w:eastAsiaTheme="minorHAnsi" w:hAnsi="Consolas" w:cs="Consolas"/>
                <w:color w:val="A31515"/>
                <w:sz w:val="19"/>
                <w:szCs w:val="19"/>
              </w:rPr>
            </w:rPrChange>
          </w:rPr>
          <w:delText>; "</w:delText>
        </w:r>
        <w:r w:rsidRPr="00E52260" w:rsidDel="00207AA6">
          <w:rPr>
            <w:rFonts w:eastAsiaTheme="minorHAnsi"/>
            <w:rPrChange w:id="2452" w:author="John Gil" w:date="2022-08-24T13:01:00Z"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</w:rPrChange>
          </w:rPr>
          <w:delText xml:space="preserve"> </w:delText>
        </w:r>
        <w:r w:rsidRPr="00E52260" w:rsidDel="00207AA6">
          <w:rPr>
            <w:rFonts w:eastAsiaTheme="minorHAnsi"/>
            <w:rPrChange w:id="2453" w:author="John Gil" w:date="2022-08-24T13:01:00Z">
              <w:rPr>
                <w:rFonts w:ascii="Consolas" w:eastAsiaTheme="minorHAnsi" w:hAnsi="Consolas" w:cs="Consolas"/>
                <w:color w:val="008000"/>
                <w:sz w:val="19"/>
                <w:szCs w:val="19"/>
              </w:rPr>
            </w:rPrChange>
          </w:rPr>
          <w:delText>//Координаты вершины примитива</w:delText>
        </w:r>
      </w:del>
    </w:p>
    <w:p w14:paraId="4A534D00" w14:textId="1B464A7F" w:rsidR="00CB7405" w:rsidRPr="00E52260" w:rsidDel="00C256F2" w:rsidRDefault="00CB7405">
      <w:pPr>
        <w:rPr>
          <w:del w:id="2454" w:author="John Gil" w:date="2022-08-23T23:36:00Z"/>
          <w:rFonts w:eastAsiaTheme="minorHAnsi"/>
          <w:rPrChange w:id="2455" w:author="John Gil" w:date="2022-08-24T13:01:00Z">
            <w:rPr>
              <w:del w:id="2456" w:author="John Gil" w:date="2022-08-23T23:36:00Z"/>
              <w:rFonts w:ascii="Consolas" w:eastAsiaTheme="minorHAnsi" w:hAnsi="Consolas" w:cs="Consolas"/>
              <w:color w:val="000000"/>
              <w:sz w:val="19"/>
              <w:szCs w:val="19"/>
            </w:rPr>
          </w:rPrChange>
        </w:rPr>
        <w:pPrChange w:id="2457" w:author="John Gil" w:date="2022-08-24T13:35:00Z">
          <w:pPr>
            <w:widowControl/>
            <w:adjustRightInd w:val="0"/>
          </w:pPr>
        </w:pPrChange>
      </w:pPr>
    </w:p>
    <w:p w14:paraId="12901EEB" w14:textId="06C1DEEA" w:rsidR="00FA56AE" w:rsidRPr="00E52260" w:rsidDel="00C256F2" w:rsidRDefault="004A2827">
      <w:pPr>
        <w:rPr>
          <w:del w:id="2458" w:author="John Gil" w:date="2022-08-23T23:36:00Z"/>
          <w:rPrChange w:id="2459" w:author="John Gil" w:date="2022-08-24T13:01:00Z">
            <w:rPr>
              <w:del w:id="2460" w:author="John Gil" w:date="2022-08-23T23:36:00Z"/>
            </w:rPr>
          </w:rPrChange>
        </w:rPr>
        <w:pPrChange w:id="2461" w:author="John Gil" w:date="2022-08-24T13:35:00Z">
          <w:pPr>
            <w:pStyle w:val="a3"/>
            <w:spacing w:before="8"/>
          </w:pPr>
        </w:pPrChange>
      </w:pPr>
      <w:del w:id="2462" w:author="John Gil" w:date="2022-08-23T23:36:00Z">
        <w:r w:rsidRPr="00F6172B" w:rsidDel="00C256F2">
          <w:delText xml:space="preserve"> </w:delText>
        </w:r>
        <w:r w:rsidR="00420C54" w:rsidRPr="00F6172B" w:rsidDel="00C256F2">
          <w:delText>Начнем рассматривать следующую строку справа налево. Первое слово “vPos” это идентификатор переменной. Слово “vec3” задает соответствующий тип данных: вектор, состоящий из трех значений с плавающей точкой.</w:delText>
        </w:r>
        <w:r w:rsidRPr="00E52260" w:rsidDel="00C256F2">
          <w:rPr>
            <w:rPrChange w:id="2463" w:author="John Gil" w:date="2022-08-24T13:01:00Z">
              <w:rPr/>
            </w:rPrChange>
          </w:rPr>
          <w:delText xml:space="preserve"> </w:delText>
        </w:r>
        <w:r w:rsidR="00CB7405" w:rsidRPr="00E52260" w:rsidDel="00C256F2">
          <w:rPr>
            <w:rPrChange w:id="2464" w:author="John Gil" w:date="2022-08-24T13:01:00Z">
              <w:rPr/>
            </w:rPrChange>
          </w:rPr>
          <w:delText>Слово “in” показывает, что данная переменная будет на входе графического конвейера (вершинного шейдера). “layout(location = 0)” задает идентификатор (значение 0), по которому будет происходит доступ к ячейке памяти, хранящей данную переменную.</w:delText>
        </w:r>
        <w:r w:rsidR="005C4C8B" w:rsidRPr="00E52260" w:rsidDel="00C256F2">
          <w:rPr>
            <w:rPrChange w:id="2465" w:author="John Gil" w:date="2022-08-24T13:01:00Z">
              <w:rPr/>
            </w:rPrChange>
          </w:rPr>
          <w:delText xml:space="preserve"> Переменная vPos хранит координаты одной вершины.</w:delText>
        </w:r>
      </w:del>
    </w:p>
    <w:p w14:paraId="01BF6F41" w14:textId="56915F65" w:rsidR="00CB7405" w:rsidRPr="00E52260" w:rsidDel="00C256F2" w:rsidRDefault="00CB7405">
      <w:pPr>
        <w:rPr>
          <w:del w:id="2466" w:author="John Gil" w:date="2022-08-23T23:36:00Z"/>
          <w:rPrChange w:id="2467" w:author="John Gil" w:date="2022-08-24T13:01:00Z">
            <w:rPr>
              <w:del w:id="2468" w:author="John Gil" w:date="2022-08-23T23:36:00Z"/>
            </w:rPr>
          </w:rPrChange>
        </w:rPr>
        <w:pPrChange w:id="2469" w:author="John Gil" w:date="2022-08-24T13:35:00Z">
          <w:pPr>
            <w:pStyle w:val="a3"/>
            <w:spacing w:before="8"/>
          </w:pPr>
        </w:pPrChange>
      </w:pPr>
    </w:p>
    <w:p w14:paraId="0910EBCB" w14:textId="4D57EBA6" w:rsidR="00CB7405" w:rsidRPr="00E52260" w:rsidDel="009C5B59" w:rsidRDefault="00CB7405">
      <w:pPr>
        <w:rPr>
          <w:del w:id="2470" w:author="John Gil" w:date="2022-08-23T23:27:00Z"/>
          <w:rFonts w:eastAsiaTheme="minorHAnsi"/>
          <w:rPrChange w:id="2471" w:author="John Gil" w:date="2022-08-24T13:01:00Z">
            <w:rPr>
              <w:del w:id="2472" w:author="John Gil" w:date="2022-08-23T23:27:00Z"/>
              <w:rFonts w:ascii="Consolas" w:eastAsiaTheme="minorHAnsi" w:hAnsi="Consolas" w:cs="Consolas"/>
              <w:color w:val="A31515"/>
              <w:sz w:val="19"/>
              <w:szCs w:val="19"/>
              <w:lang w:val="en-US"/>
            </w:rPr>
          </w:rPrChange>
        </w:rPr>
        <w:pPrChange w:id="2473" w:author="John Gil" w:date="2022-08-24T13:35:00Z">
          <w:pPr>
            <w:pStyle w:val="a3"/>
            <w:spacing w:before="8"/>
          </w:pPr>
        </w:pPrChange>
      </w:pPr>
      <w:del w:id="2474" w:author="John Gil" w:date="2022-08-23T23:27:00Z">
        <w:r w:rsidRPr="00E52260" w:rsidDel="009C5B59">
          <w:rPr>
            <w:rFonts w:eastAsiaTheme="minorHAnsi"/>
            <w:rPrChange w:id="2475" w:author="John Gil" w:date="2022-08-24T13:01:00Z">
              <w:rPr>
                <w:rFonts w:ascii="Consolas" w:eastAsiaTheme="minorHAnsi" w:hAnsi="Consolas" w:cs="Consolas"/>
                <w:color w:val="A31515"/>
                <w:sz w:val="19"/>
                <w:szCs w:val="19"/>
              </w:rPr>
            </w:rPrChange>
          </w:rPr>
          <w:delText>"</w:delText>
        </w:r>
        <w:r w:rsidRPr="00E52260" w:rsidDel="009C5B59">
          <w:rPr>
            <w:rFonts w:eastAsiaTheme="minorHAnsi"/>
            <w:rPrChange w:id="2476" w:author="John Gil" w:date="2022-08-24T13:01:00Z">
              <w:rPr>
                <w:rFonts w:ascii="Consolas" w:eastAsiaTheme="minorHAnsi" w:hAnsi="Consolas" w:cs="Consolas"/>
                <w:color w:val="A31515"/>
                <w:sz w:val="19"/>
                <w:szCs w:val="19"/>
                <w:lang w:val="en-US"/>
              </w:rPr>
            </w:rPrChange>
          </w:rPr>
          <w:delText>layout</w:delText>
        </w:r>
        <w:r w:rsidRPr="00E52260" w:rsidDel="009C5B59">
          <w:rPr>
            <w:rFonts w:eastAsiaTheme="minorHAnsi"/>
            <w:rPrChange w:id="2477" w:author="John Gil" w:date="2022-08-24T13:01:00Z">
              <w:rPr>
                <w:rFonts w:ascii="Consolas" w:eastAsiaTheme="minorHAnsi" w:hAnsi="Consolas" w:cs="Consolas"/>
                <w:color w:val="A31515"/>
                <w:sz w:val="19"/>
                <w:szCs w:val="19"/>
              </w:rPr>
            </w:rPrChange>
          </w:rPr>
          <w:delText>(</w:delText>
        </w:r>
        <w:r w:rsidRPr="00E52260" w:rsidDel="009C5B59">
          <w:rPr>
            <w:rFonts w:eastAsiaTheme="minorHAnsi"/>
            <w:rPrChange w:id="2478" w:author="John Gil" w:date="2022-08-24T13:01:00Z">
              <w:rPr>
                <w:rFonts w:ascii="Consolas" w:eastAsiaTheme="minorHAnsi" w:hAnsi="Consolas" w:cs="Consolas"/>
                <w:color w:val="A31515"/>
                <w:sz w:val="19"/>
                <w:szCs w:val="19"/>
                <w:lang w:val="en-US"/>
              </w:rPr>
            </w:rPrChange>
          </w:rPr>
          <w:delText>location</w:delText>
        </w:r>
        <w:r w:rsidRPr="00E52260" w:rsidDel="009C5B59">
          <w:rPr>
            <w:rFonts w:eastAsiaTheme="minorHAnsi"/>
            <w:rPrChange w:id="2479" w:author="John Gil" w:date="2022-08-24T13:01:00Z">
              <w:rPr>
                <w:rFonts w:ascii="Consolas" w:eastAsiaTheme="minorHAnsi" w:hAnsi="Consolas" w:cs="Consolas"/>
                <w:color w:val="A31515"/>
                <w:sz w:val="19"/>
                <w:szCs w:val="19"/>
              </w:rPr>
            </w:rPrChange>
          </w:rPr>
          <w:delText xml:space="preserve"> = 1) </w:delText>
        </w:r>
        <w:r w:rsidRPr="00E52260" w:rsidDel="009C5B59">
          <w:rPr>
            <w:rFonts w:eastAsiaTheme="minorHAnsi"/>
            <w:rPrChange w:id="2480" w:author="John Gil" w:date="2022-08-24T13:01:00Z">
              <w:rPr>
                <w:rFonts w:ascii="Consolas" w:eastAsiaTheme="minorHAnsi" w:hAnsi="Consolas" w:cs="Consolas"/>
                <w:color w:val="A31515"/>
                <w:sz w:val="19"/>
                <w:szCs w:val="19"/>
                <w:lang w:val="en-US"/>
              </w:rPr>
            </w:rPrChange>
          </w:rPr>
          <w:delText>in</w:delText>
        </w:r>
        <w:r w:rsidRPr="00E52260" w:rsidDel="009C5B59">
          <w:rPr>
            <w:rFonts w:eastAsiaTheme="minorHAnsi"/>
            <w:rPrChange w:id="2481" w:author="John Gil" w:date="2022-08-24T13:01:00Z">
              <w:rPr>
                <w:rFonts w:ascii="Consolas" w:eastAsiaTheme="minorHAnsi" w:hAnsi="Consolas" w:cs="Consolas"/>
                <w:color w:val="A31515"/>
                <w:sz w:val="19"/>
                <w:szCs w:val="19"/>
              </w:rPr>
            </w:rPrChange>
          </w:rPr>
          <w:delText xml:space="preserve"> </w:delText>
        </w:r>
        <w:r w:rsidRPr="00E52260" w:rsidDel="009C5B59">
          <w:rPr>
            <w:rFonts w:eastAsiaTheme="minorHAnsi"/>
            <w:rPrChange w:id="2482" w:author="John Gil" w:date="2022-08-24T13:01:00Z">
              <w:rPr>
                <w:rFonts w:ascii="Consolas" w:eastAsiaTheme="minorHAnsi" w:hAnsi="Consolas" w:cs="Consolas"/>
                <w:color w:val="A31515"/>
                <w:sz w:val="19"/>
                <w:szCs w:val="19"/>
                <w:lang w:val="en-US"/>
              </w:rPr>
            </w:rPrChange>
          </w:rPr>
          <w:delText>vec</w:delText>
        </w:r>
        <w:r w:rsidRPr="00E52260" w:rsidDel="009C5B59">
          <w:rPr>
            <w:rFonts w:eastAsiaTheme="minorHAnsi"/>
            <w:rPrChange w:id="2483" w:author="John Gil" w:date="2022-08-24T13:01:00Z">
              <w:rPr>
                <w:rFonts w:ascii="Consolas" w:eastAsiaTheme="minorHAnsi" w:hAnsi="Consolas" w:cs="Consolas"/>
                <w:color w:val="A31515"/>
                <w:sz w:val="19"/>
                <w:szCs w:val="19"/>
              </w:rPr>
            </w:rPrChange>
          </w:rPr>
          <w:delText xml:space="preserve">3 </w:delText>
        </w:r>
        <w:r w:rsidRPr="00E52260" w:rsidDel="009C5B59">
          <w:rPr>
            <w:rFonts w:eastAsiaTheme="minorHAnsi"/>
            <w:rPrChange w:id="2484" w:author="John Gil" w:date="2022-08-24T13:01:00Z">
              <w:rPr>
                <w:rFonts w:ascii="Consolas" w:eastAsiaTheme="minorHAnsi" w:hAnsi="Consolas" w:cs="Consolas"/>
                <w:color w:val="A31515"/>
                <w:sz w:val="19"/>
                <w:szCs w:val="19"/>
                <w:lang w:val="en-US"/>
              </w:rPr>
            </w:rPrChange>
          </w:rPr>
          <w:delText>vColor</w:delText>
        </w:r>
        <w:r w:rsidRPr="00E52260" w:rsidDel="009C5B59">
          <w:rPr>
            <w:rFonts w:eastAsiaTheme="minorHAnsi"/>
            <w:rPrChange w:id="2485" w:author="John Gil" w:date="2022-08-24T13:01:00Z">
              <w:rPr>
                <w:rFonts w:ascii="Consolas" w:eastAsiaTheme="minorHAnsi" w:hAnsi="Consolas" w:cs="Consolas"/>
                <w:color w:val="A31515"/>
                <w:sz w:val="19"/>
                <w:szCs w:val="19"/>
              </w:rPr>
            </w:rPrChange>
          </w:rPr>
          <w:delText>; "</w:delText>
        </w:r>
        <w:r w:rsidRPr="00E52260" w:rsidDel="009C5B59">
          <w:rPr>
            <w:rFonts w:eastAsiaTheme="minorHAnsi"/>
            <w:rPrChange w:id="2486" w:author="John Gil" w:date="2022-08-24T13:01:00Z"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</w:rPrChange>
          </w:rPr>
          <w:delText xml:space="preserve"> </w:delText>
        </w:r>
        <w:r w:rsidRPr="00E52260" w:rsidDel="009C5B59">
          <w:rPr>
            <w:rFonts w:eastAsiaTheme="minorHAnsi"/>
            <w:rPrChange w:id="2487" w:author="John Gil" w:date="2022-08-24T13:01:00Z">
              <w:rPr>
                <w:rFonts w:ascii="Consolas" w:eastAsiaTheme="minorHAnsi" w:hAnsi="Consolas" w:cs="Consolas"/>
                <w:color w:val="008000"/>
                <w:sz w:val="19"/>
                <w:szCs w:val="19"/>
              </w:rPr>
            </w:rPrChange>
          </w:rPr>
          <w:delText>//Цвет примитива (</w:delText>
        </w:r>
        <w:r w:rsidRPr="00E52260" w:rsidDel="009C5B59">
          <w:rPr>
            <w:rFonts w:eastAsiaTheme="minorHAnsi"/>
            <w:rPrChange w:id="2488" w:author="John Gil" w:date="2022-08-24T13:01:00Z">
              <w:rPr>
                <w:rFonts w:ascii="Consolas" w:eastAsiaTheme="minorHAnsi" w:hAnsi="Consolas" w:cs="Consolas"/>
                <w:color w:val="008000"/>
                <w:sz w:val="19"/>
                <w:szCs w:val="19"/>
                <w:lang w:val="en-US"/>
              </w:rPr>
            </w:rPrChange>
          </w:rPr>
          <w:delText>RGB</w:delText>
        </w:r>
        <w:r w:rsidRPr="00E52260" w:rsidDel="009C5B59">
          <w:rPr>
            <w:rFonts w:eastAsiaTheme="minorHAnsi"/>
            <w:rPrChange w:id="2489" w:author="John Gil" w:date="2022-08-24T13:01:00Z">
              <w:rPr>
                <w:rFonts w:ascii="Consolas" w:eastAsiaTheme="minorHAnsi" w:hAnsi="Consolas" w:cs="Consolas"/>
                <w:color w:val="008000"/>
                <w:sz w:val="19"/>
                <w:szCs w:val="19"/>
              </w:rPr>
            </w:rPrChange>
          </w:rPr>
          <w:delText xml:space="preserve">) </w:delText>
        </w:r>
      </w:del>
    </w:p>
    <w:p w14:paraId="7B9B1F69" w14:textId="40F8177F" w:rsidR="00CB7405" w:rsidRPr="00F6172B" w:rsidDel="00C256F2" w:rsidRDefault="00CB7405">
      <w:pPr>
        <w:rPr>
          <w:del w:id="2490" w:author="John Gil" w:date="2022-08-23T23:36:00Z"/>
        </w:rPr>
        <w:pPrChange w:id="2491" w:author="John Gil" w:date="2022-08-24T13:35:00Z">
          <w:pPr>
            <w:pStyle w:val="a3"/>
            <w:spacing w:before="8"/>
          </w:pPr>
        </w:pPrChange>
      </w:pPr>
    </w:p>
    <w:p w14:paraId="5CBC2B8F" w14:textId="402DED03" w:rsidR="00E46177" w:rsidRPr="00F6172B" w:rsidDel="00C256F2" w:rsidRDefault="00D533CF">
      <w:pPr>
        <w:rPr>
          <w:del w:id="2492" w:author="John Gil" w:date="2022-08-23T23:36:00Z"/>
        </w:rPr>
        <w:pPrChange w:id="2493" w:author="John Gil" w:date="2022-08-24T13:35:00Z">
          <w:pPr>
            <w:pStyle w:val="a3"/>
            <w:spacing w:before="8"/>
          </w:pPr>
        </w:pPrChange>
      </w:pPr>
      <w:del w:id="2494" w:author="John Gil" w:date="2022-08-23T23:36:00Z">
        <w:r w:rsidRPr="00F6172B" w:rsidDel="00C256F2">
          <w:delText>В этой строке идентификатор доступа изменился на 1.</w:delText>
        </w:r>
        <w:r w:rsidR="00E46177" w:rsidRPr="00F6172B" w:rsidDel="00C256F2">
          <w:delText xml:space="preserve"> Переменная </w:delText>
        </w:r>
        <w:r w:rsidR="00E46177" w:rsidRPr="00E52260" w:rsidDel="00C256F2">
          <w:rPr>
            <w:rPrChange w:id="2495" w:author="John Gil" w:date="2022-08-24T13:01:00Z">
              <w:rPr>
                <w:lang w:val="en-US"/>
              </w:rPr>
            </w:rPrChange>
          </w:rPr>
          <w:delText>vColor</w:delText>
        </w:r>
        <w:r w:rsidR="00E46177" w:rsidRPr="00F6172B" w:rsidDel="00C256F2">
          <w:delText xml:space="preserve"> хранит цвет вершины в виде трех значений </w:delText>
        </w:r>
        <w:r w:rsidR="00E46177" w:rsidRPr="00E52260" w:rsidDel="00C256F2">
          <w:rPr>
            <w:rPrChange w:id="2496" w:author="John Gil" w:date="2022-08-24T13:01:00Z">
              <w:rPr>
                <w:lang w:val="en-US"/>
              </w:rPr>
            </w:rPrChange>
          </w:rPr>
          <w:delText>RGB</w:delText>
        </w:r>
        <w:r w:rsidR="00E46177" w:rsidRPr="00F6172B" w:rsidDel="00C256F2">
          <w:delText>.</w:delText>
        </w:r>
      </w:del>
    </w:p>
    <w:p w14:paraId="43335BB0" w14:textId="3CEA6B2D" w:rsidR="00D533CF" w:rsidRPr="00E52260" w:rsidDel="00C256F2" w:rsidRDefault="00D533CF">
      <w:pPr>
        <w:rPr>
          <w:del w:id="2497" w:author="John Gil" w:date="2022-08-23T23:36:00Z"/>
          <w:rPrChange w:id="2498" w:author="John Gil" w:date="2022-08-24T13:01:00Z">
            <w:rPr>
              <w:del w:id="2499" w:author="John Gil" w:date="2022-08-23T23:36:00Z"/>
            </w:rPr>
          </w:rPrChange>
        </w:rPr>
        <w:pPrChange w:id="2500" w:author="John Gil" w:date="2022-08-24T13:35:00Z">
          <w:pPr>
            <w:pStyle w:val="a3"/>
            <w:spacing w:before="8"/>
          </w:pPr>
        </w:pPrChange>
      </w:pPr>
    </w:p>
    <w:p w14:paraId="53548908" w14:textId="081E6415" w:rsidR="00CB7405" w:rsidRPr="00E52260" w:rsidDel="00C256F2" w:rsidRDefault="00CB7405">
      <w:pPr>
        <w:rPr>
          <w:del w:id="2501" w:author="John Gil" w:date="2022-08-23T23:36:00Z"/>
          <w:rPrChange w:id="2502" w:author="John Gil" w:date="2022-08-24T13:01:00Z">
            <w:rPr>
              <w:del w:id="2503" w:author="John Gil" w:date="2022-08-23T23:36:00Z"/>
            </w:rPr>
          </w:rPrChange>
        </w:rPr>
        <w:pPrChange w:id="2504" w:author="John Gil" w:date="2022-08-24T13:35:00Z">
          <w:pPr>
            <w:pStyle w:val="a3"/>
            <w:spacing w:before="8"/>
          </w:pPr>
        </w:pPrChange>
      </w:pPr>
    </w:p>
    <w:p w14:paraId="156449A9" w14:textId="70ABD92B" w:rsidR="00D533CF" w:rsidRPr="00E52260" w:rsidDel="00C256F2" w:rsidRDefault="00D533CF">
      <w:pPr>
        <w:rPr>
          <w:del w:id="2505" w:author="John Gil" w:date="2022-08-23T23:36:00Z"/>
          <w:rFonts w:eastAsiaTheme="minorHAnsi"/>
          <w:rPrChange w:id="2506" w:author="John Gil" w:date="2022-08-24T13:01:00Z">
            <w:rPr>
              <w:del w:id="2507" w:author="John Gil" w:date="2022-08-23T23:36:00Z"/>
              <w:rFonts w:ascii="Consolas" w:eastAsiaTheme="minorHAnsi" w:hAnsi="Consolas" w:cs="Consolas"/>
              <w:color w:val="000000"/>
              <w:sz w:val="19"/>
              <w:szCs w:val="19"/>
            </w:rPr>
          </w:rPrChange>
        </w:rPr>
        <w:pPrChange w:id="2508" w:author="John Gil" w:date="2022-08-24T13:35:00Z">
          <w:pPr>
            <w:widowControl/>
            <w:adjustRightInd w:val="0"/>
          </w:pPr>
        </w:pPrChange>
      </w:pPr>
      <w:del w:id="2509" w:author="John Gil" w:date="2022-08-23T23:28:00Z">
        <w:r w:rsidRPr="00E52260" w:rsidDel="009C5B59">
          <w:rPr>
            <w:rFonts w:eastAsiaTheme="minorHAnsi"/>
            <w:rPrChange w:id="2510" w:author="John Gil" w:date="2022-08-24T13:01:00Z">
              <w:rPr>
                <w:rFonts w:ascii="Consolas" w:eastAsiaTheme="minorHAnsi" w:hAnsi="Consolas" w:cs="Consolas"/>
                <w:color w:val="A31515"/>
                <w:sz w:val="19"/>
                <w:szCs w:val="19"/>
              </w:rPr>
            </w:rPrChange>
          </w:rPr>
          <w:delText>"</w:delText>
        </w:r>
        <w:r w:rsidRPr="00E52260" w:rsidDel="009C5B59">
          <w:rPr>
            <w:rFonts w:eastAsiaTheme="minorHAnsi"/>
            <w:rPrChange w:id="2511" w:author="John Gil" w:date="2022-08-24T13:01:00Z">
              <w:rPr>
                <w:rFonts w:ascii="Consolas" w:eastAsiaTheme="minorHAnsi" w:hAnsi="Consolas" w:cs="Consolas"/>
                <w:color w:val="A31515"/>
                <w:sz w:val="19"/>
                <w:szCs w:val="19"/>
                <w:lang w:val="en-US"/>
              </w:rPr>
            </w:rPrChange>
          </w:rPr>
          <w:delText>layout</w:delText>
        </w:r>
        <w:r w:rsidRPr="00E52260" w:rsidDel="009C5B59">
          <w:rPr>
            <w:rFonts w:eastAsiaTheme="minorHAnsi"/>
            <w:rPrChange w:id="2512" w:author="John Gil" w:date="2022-08-24T13:01:00Z">
              <w:rPr>
                <w:rFonts w:ascii="Consolas" w:eastAsiaTheme="minorHAnsi" w:hAnsi="Consolas" w:cs="Consolas"/>
                <w:color w:val="A31515"/>
                <w:sz w:val="19"/>
                <w:szCs w:val="19"/>
              </w:rPr>
            </w:rPrChange>
          </w:rPr>
          <w:delText>(</w:delText>
        </w:r>
        <w:r w:rsidRPr="00E52260" w:rsidDel="009C5B59">
          <w:rPr>
            <w:rFonts w:eastAsiaTheme="minorHAnsi"/>
            <w:rPrChange w:id="2513" w:author="John Gil" w:date="2022-08-24T13:01:00Z">
              <w:rPr>
                <w:rFonts w:ascii="Consolas" w:eastAsiaTheme="minorHAnsi" w:hAnsi="Consolas" w:cs="Consolas"/>
                <w:color w:val="A31515"/>
                <w:sz w:val="19"/>
                <w:szCs w:val="19"/>
                <w:lang w:val="en-US"/>
              </w:rPr>
            </w:rPrChange>
          </w:rPr>
          <w:delText>location</w:delText>
        </w:r>
        <w:r w:rsidRPr="00E52260" w:rsidDel="009C5B59">
          <w:rPr>
            <w:rFonts w:eastAsiaTheme="minorHAnsi"/>
            <w:rPrChange w:id="2514" w:author="John Gil" w:date="2022-08-24T13:01:00Z">
              <w:rPr>
                <w:rFonts w:ascii="Consolas" w:eastAsiaTheme="minorHAnsi" w:hAnsi="Consolas" w:cs="Consolas"/>
                <w:color w:val="A31515"/>
                <w:sz w:val="19"/>
                <w:szCs w:val="19"/>
              </w:rPr>
            </w:rPrChange>
          </w:rPr>
          <w:delText xml:space="preserve"> = 1) </w:delText>
        </w:r>
        <w:r w:rsidRPr="00E52260" w:rsidDel="009C5B59">
          <w:rPr>
            <w:rFonts w:eastAsiaTheme="minorHAnsi"/>
            <w:rPrChange w:id="2515" w:author="John Gil" w:date="2022-08-24T13:01:00Z">
              <w:rPr>
                <w:rFonts w:ascii="Consolas" w:eastAsiaTheme="minorHAnsi" w:hAnsi="Consolas" w:cs="Consolas"/>
                <w:color w:val="A31515"/>
                <w:sz w:val="19"/>
                <w:szCs w:val="19"/>
                <w:lang w:val="en-US"/>
              </w:rPr>
            </w:rPrChange>
          </w:rPr>
          <w:delText>out</w:delText>
        </w:r>
        <w:r w:rsidRPr="00E52260" w:rsidDel="009C5B59">
          <w:rPr>
            <w:rFonts w:eastAsiaTheme="minorHAnsi"/>
            <w:rPrChange w:id="2516" w:author="John Gil" w:date="2022-08-24T13:01:00Z">
              <w:rPr>
                <w:rFonts w:ascii="Consolas" w:eastAsiaTheme="minorHAnsi" w:hAnsi="Consolas" w:cs="Consolas"/>
                <w:color w:val="A31515"/>
                <w:sz w:val="19"/>
                <w:szCs w:val="19"/>
              </w:rPr>
            </w:rPrChange>
          </w:rPr>
          <w:delText xml:space="preserve"> </w:delText>
        </w:r>
        <w:r w:rsidRPr="00E52260" w:rsidDel="009C5B59">
          <w:rPr>
            <w:rFonts w:eastAsiaTheme="minorHAnsi"/>
            <w:rPrChange w:id="2517" w:author="John Gil" w:date="2022-08-24T13:01:00Z">
              <w:rPr>
                <w:rFonts w:ascii="Consolas" w:eastAsiaTheme="minorHAnsi" w:hAnsi="Consolas" w:cs="Consolas"/>
                <w:color w:val="A31515"/>
                <w:sz w:val="19"/>
                <w:szCs w:val="19"/>
                <w:lang w:val="en-US"/>
              </w:rPr>
            </w:rPrChange>
          </w:rPr>
          <w:delText>vec</w:delText>
        </w:r>
        <w:r w:rsidRPr="00E52260" w:rsidDel="009C5B59">
          <w:rPr>
            <w:rFonts w:eastAsiaTheme="minorHAnsi"/>
            <w:rPrChange w:id="2518" w:author="John Gil" w:date="2022-08-24T13:01:00Z">
              <w:rPr>
                <w:rFonts w:ascii="Consolas" w:eastAsiaTheme="minorHAnsi" w:hAnsi="Consolas" w:cs="Consolas"/>
                <w:color w:val="A31515"/>
                <w:sz w:val="19"/>
                <w:szCs w:val="19"/>
              </w:rPr>
            </w:rPrChange>
          </w:rPr>
          <w:delText xml:space="preserve">3 </w:delText>
        </w:r>
        <w:r w:rsidRPr="00E52260" w:rsidDel="009C5B59">
          <w:rPr>
            <w:rFonts w:eastAsiaTheme="minorHAnsi"/>
            <w:rPrChange w:id="2519" w:author="John Gil" w:date="2022-08-24T13:01:00Z">
              <w:rPr>
                <w:rFonts w:ascii="Consolas" w:eastAsiaTheme="minorHAnsi" w:hAnsi="Consolas" w:cs="Consolas"/>
                <w:color w:val="A31515"/>
                <w:sz w:val="19"/>
                <w:szCs w:val="19"/>
                <w:lang w:val="en-US"/>
              </w:rPr>
            </w:rPrChange>
          </w:rPr>
          <w:delText>fColor</w:delText>
        </w:r>
        <w:r w:rsidRPr="00E52260" w:rsidDel="009C5B59">
          <w:rPr>
            <w:rFonts w:eastAsiaTheme="minorHAnsi"/>
            <w:rPrChange w:id="2520" w:author="John Gil" w:date="2022-08-24T13:01:00Z">
              <w:rPr>
                <w:rFonts w:ascii="Consolas" w:eastAsiaTheme="minorHAnsi" w:hAnsi="Consolas" w:cs="Consolas"/>
                <w:color w:val="A31515"/>
                <w:sz w:val="19"/>
                <w:szCs w:val="19"/>
              </w:rPr>
            </w:rPrChange>
          </w:rPr>
          <w:delText>; "</w:delText>
        </w:r>
        <w:r w:rsidRPr="00E52260" w:rsidDel="009C5B59">
          <w:rPr>
            <w:rFonts w:eastAsiaTheme="minorHAnsi"/>
            <w:rPrChange w:id="2521" w:author="John Gil" w:date="2022-08-24T13:01:00Z">
              <w:rPr>
                <w:rFonts w:ascii="Consolas" w:eastAsiaTheme="minorHAnsi" w:hAnsi="Consolas" w:cs="Consolas"/>
                <w:color w:val="008000"/>
                <w:sz w:val="19"/>
                <w:szCs w:val="19"/>
              </w:rPr>
            </w:rPrChange>
          </w:rPr>
          <w:delText>//Передача цвета примитива в пиксельный шейдер</w:delText>
        </w:r>
      </w:del>
    </w:p>
    <w:p w14:paraId="74C13FD2" w14:textId="0BB73B5D" w:rsidR="005F5EFE" w:rsidRPr="00E52260" w:rsidDel="00C256F2" w:rsidRDefault="005F5EFE">
      <w:pPr>
        <w:rPr>
          <w:del w:id="2522" w:author="John Gil" w:date="2022-08-23T23:36:00Z"/>
        </w:rPr>
      </w:pPr>
    </w:p>
    <w:p w14:paraId="3D985874" w14:textId="047B96E9" w:rsidR="00D533CF" w:rsidRPr="00F6172B" w:rsidDel="004635FD" w:rsidRDefault="00D533CF">
      <w:pPr>
        <w:rPr>
          <w:del w:id="2523" w:author="John Gil" w:date="2022-08-23T23:29:00Z"/>
        </w:rPr>
        <w:pPrChange w:id="2524" w:author="John Gil" w:date="2022-08-24T13:35:00Z">
          <w:pPr>
            <w:pStyle w:val="a3"/>
            <w:spacing w:before="8"/>
          </w:pPr>
        </w:pPrChange>
      </w:pPr>
      <w:del w:id="2525" w:author="John Gil" w:date="2022-08-23T23:36:00Z">
        <w:r w:rsidRPr="00F6172B" w:rsidDel="00C256F2">
          <w:delText>Эта</w:delText>
        </w:r>
        <w:r w:rsidR="00F0236E" w:rsidRPr="00F6172B" w:rsidDel="00C256F2">
          <w:delText xml:space="preserve"> строка определяет переменную </w:delText>
        </w:r>
        <w:r w:rsidR="00F0236E" w:rsidRPr="00E52260" w:rsidDel="00C256F2">
          <w:rPr>
            <w:rPrChange w:id="2526" w:author="John Gil" w:date="2022-08-24T13:01:00Z">
              <w:rPr>
                <w:lang w:val="en-US"/>
              </w:rPr>
            </w:rPrChange>
          </w:rPr>
          <w:delText>fColor</w:delText>
        </w:r>
        <w:r w:rsidR="00F0236E" w:rsidRPr="00F6172B" w:rsidDel="00C256F2">
          <w:delText xml:space="preserve"> на выходе вершинного шейдера</w:delText>
        </w:r>
        <w:r w:rsidRPr="00F6172B" w:rsidDel="00C256F2">
          <w:delText>. В этих строках указан одинаковый идентификатор доступа равный единице. Как говорилось ранее, слово “</w:delText>
        </w:r>
        <w:r w:rsidRPr="00E52260" w:rsidDel="00C256F2">
          <w:rPr>
            <w:rPrChange w:id="2527" w:author="John Gil" w:date="2022-08-24T13:01:00Z">
              <w:rPr>
                <w:lang w:val="en-US"/>
              </w:rPr>
            </w:rPrChange>
          </w:rPr>
          <w:delText>in</w:delText>
        </w:r>
        <w:r w:rsidRPr="00F6172B" w:rsidDel="00C256F2">
          <w:delText>” показывает, что переменная находится на входе вершинного (или пиксельного) шейдера, а ранее нерассмотренное слово “</w:delText>
        </w:r>
        <w:r w:rsidRPr="00E52260" w:rsidDel="00C256F2">
          <w:rPr>
            <w:rPrChange w:id="2528" w:author="John Gil" w:date="2022-08-24T13:01:00Z">
              <w:rPr>
                <w:lang w:val="en-US"/>
              </w:rPr>
            </w:rPrChange>
          </w:rPr>
          <w:delText>out</w:delText>
        </w:r>
        <w:r w:rsidRPr="00F6172B" w:rsidDel="00C256F2">
          <w:delText>” указывает на то, что переменная находится на выходе</w:delText>
        </w:r>
        <w:r w:rsidR="00F0236E" w:rsidRPr="00F6172B" w:rsidDel="00C256F2">
          <w:delText xml:space="preserve"> шейдера</w:delText>
        </w:r>
        <w:r w:rsidRPr="00F6172B" w:rsidDel="00C256F2">
          <w:delText>.</w:delText>
        </w:r>
        <w:r w:rsidR="004E23EC" w:rsidRPr="00E52260" w:rsidDel="00C256F2">
          <w:rPr>
            <w:rPrChange w:id="2529" w:author="John Gil" w:date="2022-08-24T13:01:00Z">
              <w:rPr/>
            </w:rPrChange>
          </w:rPr>
          <w:delText xml:space="preserve"> </w:delText>
        </w:r>
        <w:r w:rsidR="005C4C8B" w:rsidRPr="00E52260" w:rsidDel="00C256F2">
          <w:rPr>
            <w:rPrChange w:id="2530" w:author="John Gil" w:date="2022-08-24T13:01:00Z">
              <w:rPr/>
            </w:rPrChange>
          </w:rPr>
          <w:delText xml:space="preserve">Переменная </w:delText>
        </w:r>
        <w:r w:rsidR="005C4C8B" w:rsidRPr="00E52260" w:rsidDel="00C256F2">
          <w:rPr>
            <w:rPrChange w:id="2531" w:author="John Gil" w:date="2022-08-24T13:01:00Z">
              <w:rPr>
                <w:lang w:val="en-US"/>
              </w:rPr>
            </w:rPrChange>
          </w:rPr>
          <w:delText>fColor</w:delText>
        </w:r>
        <w:r w:rsidR="005C4C8B" w:rsidRPr="00F6172B" w:rsidDel="00C256F2">
          <w:delText xml:space="preserve"> </w:delText>
        </w:r>
        <w:r w:rsidR="00E46177" w:rsidRPr="00F6172B" w:rsidDel="00C256F2">
          <w:delText xml:space="preserve">будет принимать значение из переменной </w:delText>
        </w:r>
        <w:r w:rsidR="00E46177" w:rsidRPr="00E52260" w:rsidDel="00C256F2">
          <w:rPr>
            <w:rPrChange w:id="2532" w:author="John Gil" w:date="2022-08-24T13:01:00Z">
              <w:rPr>
                <w:lang w:val="en-US"/>
              </w:rPr>
            </w:rPrChange>
          </w:rPr>
          <w:delText>vColor</w:delText>
        </w:r>
        <w:r w:rsidR="005C4C8B" w:rsidRPr="00F6172B" w:rsidDel="00C256F2">
          <w:delText>.</w:delText>
        </w:r>
      </w:del>
    </w:p>
    <w:p w14:paraId="6AEC0B84" w14:textId="77777777" w:rsidR="00D533CF" w:rsidRPr="00E52260" w:rsidDel="004635FD" w:rsidRDefault="00D533CF">
      <w:pPr>
        <w:rPr>
          <w:del w:id="2533" w:author="John Gil" w:date="2022-08-23T23:29:00Z"/>
        </w:rPr>
      </w:pPr>
    </w:p>
    <w:p w14:paraId="276BD034" w14:textId="29145E42" w:rsidR="00F0236E" w:rsidRPr="00E52260" w:rsidDel="004635FD" w:rsidRDefault="00F0236E">
      <w:pPr>
        <w:rPr>
          <w:del w:id="2534" w:author="John Gil" w:date="2022-08-23T23:29:00Z"/>
          <w:rFonts w:eastAsiaTheme="minorHAnsi"/>
          <w:rPrChange w:id="2535" w:author="John Gil" w:date="2022-08-24T13:01:00Z">
            <w:rPr>
              <w:del w:id="2536" w:author="John Gil" w:date="2022-08-23T23:29:00Z"/>
              <w:rFonts w:ascii="Consolas" w:eastAsiaTheme="minorHAnsi" w:hAnsi="Consolas" w:cs="Consolas"/>
              <w:color w:val="000000"/>
              <w:sz w:val="19"/>
              <w:szCs w:val="19"/>
            </w:rPr>
          </w:rPrChange>
        </w:rPr>
        <w:pPrChange w:id="2537" w:author="John Gil" w:date="2022-08-24T13:35:00Z">
          <w:pPr>
            <w:widowControl/>
            <w:adjustRightInd w:val="0"/>
          </w:pPr>
        </w:pPrChange>
      </w:pPr>
      <w:del w:id="2538" w:author="John Gil" w:date="2022-08-23T23:29:00Z">
        <w:r w:rsidRPr="00E52260" w:rsidDel="004635FD">
          <w:rPr>
            <w:rFonts w:eastAsiaTheme="minorHAnsi"/>
            <w:rPrChange w:id="2539" w:author="John Gil" w:date="2022-08-24T13:01:00Z">
              <w:rPr>
                <w:rFonts w:ascii="Consolas" w:eastAsiaTheme="minorHAnsi" w:hAnsi="Consolas" w:cs="Consolas"/>
                <w:color w:val="A31515"/>
                <w:sz w:val="19"/>
                <w:szCs w:val="19"/>
              </w:rPr>
            </w:rPrChange>
          </w:rPr>
          <w:delText>"uniform mat4 model;"</w:delText>
        </w:r>
        <w:r w:rsidRPr="00E52260" w:rsidDel="004635FD">
          <w:rPr>
            <w:rFonts w:eastAsiaTheme="minorHAnsi"/>
            <w:rPrChange w:id="2540" w:author="John Gil" w:date="2022-08-24T13:01:00Z">
              <w:rPr>
                <w:rFonts w:ascii="Consolas" w:eastAsiaTheme="minorHAnsi" w:hAnsi="Consolas" w:cs="Consolas"/>
                <w:color w:val="008000"/>
                <w:sz w:val="19"/>
                <w:szCs w:val="19"/>
              </w:rPr>
            </w:rPrChange>
          </w:rPr>
          <w:delText>//Состояние трансформаций вершины</w:delText>
        </w:r>
      </w:del>
    </w:p>
    <w:p w14:paraId="55E188A3" w14:textId="0D70C925" w:rsidR="00E3763F" w:rsidRPr="00E52260" w:rsidDel="00C256F2" w:rsidRDefault="00E3763F">
      <w:pPr>
        <w:rPr>
          <w:del w:id="2541" w:author="John Gil" w:date="2022-08-23T23:36:00Z"/>
          <w:rFonts w:eastAsiaTheme="minorHAnsi"/>
        </w:rPr>
        <w:pPrChange w:id="2542" w:author="John Gil" w:date="2022-08-24T13:35:00Z">
          <w:pPr>
            <w:spacing w:before="1"/>
            <w:ind w:left="830" w:right="996"/>
            <w:jc w:val="center"/>
          </w:pPr>
        </w:pPrChange>
      </w:pPr>
    </w:p>
    <w:p w14:paraId="4CE45ECB" w14:textId="2AC94295" w:rsidR="00EB75CF" w:rsidRPr="00F6172B" w:rsidDel="00C256F2" w:rsidRDefault="00EB75CF">
      <w:pPr>
        <w:rPr>
          <w:del w:id="2543" w:author="John Gil" w:date="2022-08-23T23:36:00Z"/>
        </w:rPr>
        <w:pPrChange w:id="2544" w:author="John Gil" w:date="2022-08-24T13:35:00Z">
          <w:pPr>
            <w:pStyle w:val="a3"/>
            <w:spacing w:before="8"/>
          </w:pPr>
        </w:pPrChange>
      </w:pPr>
      <w:del w:id="2545" w:author="John Gil" w:date="2022-08-23T23:36:00Z">
        <w:r w:rsidRPr="00F6172B" w:rsidDel="00C256F2">
          <w:delText xml:space="preserve">Здесь определено новое состояние в вершинном шейдере.  Начало определения состояния начинается со слова “uniform”. Значение состояния имеет тип данных mat4 (матрица 4x4). </w:delText>
        </w:r>
        <w:r w:rsidR="00DC7D63" w:rsidRPr="00F6172B" w:rsidDel="00C256F2">
          <w:delText xml:space="preserve">Матрица </w:delText>
        </w:r>
        <w:r w:rsidR="00DC7D63" w:rsidRPr="00E52260" w:rsidDel="00C256F2">
          <w:rPr>
            <w:rPrChange w:id="2546" w:author="John Gil" w:date="2022-08-24T13:01:00Z">
              <w:rPr>
                <w:lang w:val="en-US"/>
              </w:rPr>
            </w:rPrChange>
          </w:rPr>
          <w:delText>model</w:delText>
        </w:r>
        <w:r w:rsidR="00DC7D63" w:rsidRPr="00F6172B" w:rsidDel="00C256F2">
          <w:delText xml:space="preserve"> представляет из себя произведение матрицы переноса, матриц вращения и матрицы масштабирования.</w:delText>
        </w:r>
      </w:del>
    </w:p>
    <w:p w14:paraId="600A2113" w14:textId="060C08E0" w:rsidR="00E3763F" w:rsidRPr="00E52260" w:rsidDel="00C256F2" w:rsidRDefault="00E3763F">
      <w:pPr>
        <w:rPr>
          <w:del w:id="2547" w:author="John Gil" w:date="2022-08-23T23:36:00Z"/>
          <w:rPrChange w:id="2548" w:author="John Gil" w:date="2022-08-24T13:01:00Z">
            <w:rPr>
              <w:del w:id="2549" w:author="John Gil" w:date="2022-08-23T23:36:00Z"/>
              <w:i/>
            </w:rPr>
          </w:rPrChange>
        </w:rPr>
        <w:pPrChange w:id="2550" w:author="John Gil" w:date="2022-08-24T13:35:00Z">
          <w:pPr>
            <w:spacing w:before="1"/>
            <w:ind w:left="830" w:right="996"/>
            <w:jc w:val="center"/>
          </w:pPr>
        </w:pPrChange>
      </w:pPr>
    </w:p>
    <w:p w14:paraId="1647A603" w14:textId="4AE553D9" w:rsidR="00EB75CF" w:rsidRPr="00E52260" w:rsidDel="00A071BD" w:rsidRDefault="00EB75CF">
      <w:pPr>
        <w:rPr>
          <w:del w:id="2551" w:author="John Gil" w:date="2022-08-23T23:29:00Z"/>
          <w:rFonts w:eastAsiaTheme="minorHAnsi"/>
          <w:rPrChange w:id="2552" w:author="John Gil" w:date="2022-08-24T13:01:00Z">
            <w:rPr>
              <w:del w:id="2553" w:author="John Gil" w:date="2022-08-23T23:29:00Z"/>
              <w:rFonts w:ascii="Consolas" w:eastAsiaTheme="minorHAnsi" w:hAnsi="Consolas" w:cs="Consolas"/>
              <w:color w:val="000000"/>
              <w:sz w:val="19"/>
              <w:szCs w:val="19"/>
            </w:rPr>
          </w:rPrChange>
        </w:rPr>
        <w:pPrChange w:id="2554" w:author="John Gil" w:date="2022-08-24T13:35:00Z">
          <w:pPr>
            <w:widowControl/>
            <w:adjustRightInd w:val="0"/>
          </w:pPr>
        </w:pPrChange>
      </w:pPr>
      <w:del w:id="2555" w:author="John Gil" w:date="2022-08-23T23:29:00Z">
        <w:r w:rsidRPr="00E52260" w:rsidDel="00A071BD">
          <w:rPr>
            <w:rFonts w:eastAsiaTheme="minorHAnsi"/>
            <w:rPrChange w:id="2556" w:author="John Gil" w:date="2022-08-24T13:01:00Z">
              <w:rPr>
                <w:rFonts w:ascii="Consolas" w:eastAsiaTheme="minorHAnsi" w:hAnsi="Consolas" w:cs="Consolas"/>
                <w:color w:val="A31515"/>
                <w:sz w:val="19"/>
                <w:szCs w:val="19"/>
              </w:rPr>
            </w:rPrChange>
          </w:rPr>
          <w:delText>"void main() "</w:delText>
        </w:r>
      </w:del>
    </w:p>
    <w:p w14:paraId="55B88F3D" w14:textId="3FAD10B0" w:rsidR="00EB75CF" w:rsidRPr="00E52260" w:rsidDel="00A071BD" w:rsidRDefault="00EB75CF">
      <w:pPr>
        <w:rPr>
          <w:del w:id="2557" w:author="John Gil" w:date="2022-08-23T23:29:00Z"/>
          <w:rFonts w:eastAsiaTheme="minorHAnsi"/>
          <w:rPrChange w:id="2558" w:author="John Gil" w:date="2022-08-24T13:01:00Z">
            <w:rPr>
              <w:del w:id="2559" w:author="John Gil" w:date="2022-08-23T23:29:00Z"/>
              <w:rFonts w:ascii="Consolas" w:eastAsiaTheme="minorHAnsi" w:hAnsi="Consolas" w:cs="Consolas"/>
              <w:color w:val="000000"/>
              <w:sz w:val="19"/>
              <w:szCs w:val="19"/>
            </w:rPr>
          </w:rPrChange>
        </w:rPr>
        <w:pPrChange w:id="2560" w:author="John Gil" w:date="2022-08-24T13:35:00Z">
          <w:pPr>
            <w:widowControl/>
            <w:adjustRightInd w:val="0"/>
          </w:pPr>
        </w:pPrChange>
      </w:pPr>
      <w:del w:id="2561" w:author="John Gil" w:date="2022-08-23T23:29:00Z">
        <w:r w:rsidRPr="00E52260" w:rsidDel="00A071BD">
          <w:rPr>
            <w:rFonts w:eastAsiaTheme="minorHAnsi"/>
            <w:rPrChange w:id="2562" w:author="John Gil" w:date="2022-08-24T13:01:00Z">
              <w:rPr>
                <w:rFonts w:ascii="Consolas" w:eastAsiaTheme="minorHAnsi" w:hAnsi="Consolas" w:cs="Consolas"/>
                <w:color w:val="A31515"/>
                <w:sz w:val="19"/>
                <w:szCs w:val="19"/>
              </w:rPr>
            </w:rPrChange>
          </w:rPr>
          <w:delText>"{ "</w:delText>
        </w:r>
      </w:del>
    </w:p>
    <w:p w14:paraId="245C024F" w14:textId="40949ED9" w:rsidR="00EB75CF" w:rsidRPr="00E52260" w:rsidDel="00A071BD" w:rsidRDefault="00EB75CF">
      <w:pPr>
        <w:rPr>
          <w:del w:id="2563" w:author="John Gil" w:date="2022-08-23T23:29:00Z"/>
          <w:rFonts w:eastAsiaTheme="minorHAnsi"/>
          <w:rPrChange w:id="2564" w:author="John Gil" w:date="2022-08-24T13:01:00Z">
            <w:rPr>
              <w:del w:id="2565" w:author="John Gil" w:date="2022-08-23T23:29:00Z"/>
              <w:rFonts w:ascii="Consolas" w:eastAsiaTheme="minorHAnsi" w:hAnsi="Consolas" w:cs="Consolas"/>
              <w:color w:val="000000"/>
              <w:sz w:val="19"/>
              <w:szCs w:val="19"/>
            </w:rPr>
          </w:rPrChange>
        </w:rPr>
        <w:pPrChange w:id="2566" w:author="John Gil" w:date="2022-08-24T13:35:00Z">
          <w:pPr>
            <w:widowControl/>
            <w:adjustRightInd w:val="0"/>
          </w:pPr>
        </w:pPrChange>
      </w:pPr>
      <w:del w:id="2567" w:author="John Gil" w:date="2022-08-23T23:29:00Z">
        <w:r w:rsidRPr="00E52260" w:rsidDel="00A071BD">
          <w:rPr>
            <w:rFonts w:eastAsiaTheme="minorHAnsi"/>
            <w:rPrChange w:id="2568" w:author="John Gil" w:date="2022-08-24T13:01:00Z">
              <w:rPr>
                <w:rFonts w:ascii="Consolas" w:eastAsiaTheme="minorHAnsi" w:hAnsi="Consolas" w:cs="Consolas"/>
                <w:color w:val="A31515"/>
                <w:sz w:val="19"/>
                <w:szCs w:val="19"/>
              </w:rPr>
            </w:rPrChange>
          </w:rPr>
          <w:delText>"   gl_Position = model * vec4(vPos.x, vPos.y, vPos.z, 1.0f); "</w:delText>
        </w:r>
        <w:r w:rsidRPr="00E52260" w:rsidDel="00A071BD">
          <w:rPr>
            <w:rFonts w:eastAsiaTheme="minorHAnsi"/>
            <w:rPrChange w:id="2569" w:author="John Gil" w:date="2022-08-24T13:01:00Z"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</w:rPrChange>
          </w:rPr>
          <w:delText xml:space="preserve"> </w:delText>
        </w:r>
        <w:r w:rsidRPr="00E52260" w:rsidDel="00A071BD">
          <w:rPr>
            <w:rFonts w:eastAsiaTheme="minorHAnsi"/>
            <w:rPrChange w:id="2570" w:author="John Gil" w:date="2022-08-24T13:01:00Z">
              <w:rPr>
                <w:rFonts w:ascii="Consolas" w:eastAsiaTheme="minorHAnsi" w:hAnsi="Consolas" w:cs="Consolas"/>
                <w:color w:val="008000"/>
                <w:sz w:val="19"/>
                <w:szCs w:val="19"/>
              </w:rPr>
            </w:rPrChange>
          </w:rPr>
          <w:delText>//Координаты вершины после транформаций</w:delText>
        </w:r>
      </w:del>
    </w:p>
    <w:p w14:paraId="78D160CB" w14:textId="51B788DC" w:rsidR="00EB75CF" w:rsidRPr="00E52260" w:rsidDel="00A071BD" w:rsidRDefault="00EB75CF">
      <w:pPr>
        <w:rPr>
          <w:del w:id="2571" w:author="John Gil" w:date="2022-08-23T23:29:00Z"/>
          <w:rFonts w:eastAsiaTheme="minorHAnsi"/>
          <w:rPrChange w:id="2572" w:author="John Gil" w:date="2022-08-24T13:01:00Z">
            <w:rPr>
              <w:del w:id="2573" w:author="John Gil" w:date="2022-08-23T23:29:00Z"/>
              <w:rFonts w:ascii="Consolas" w:eastAsiaTheme="minorHAnsi" w:hAnsi="Consolas" w:cs="Consolas"/>
              <w:color w:val="000000"/>
              <w:sz w:val="19"/>
              <w:szCs w:val="19"/>
            </w:rPr>
          </w:rPrChange>
        </w:rPr>
        <w:pPrChange w:id="2574" w:author="John Gil" w:date="2022-08-24T13:35:00Z">
          <w:pPr>
            <w:widowControl/>
            <w:adjustRightInd w:val="0"/>
          </w:pPr>
        </w:pPrChange>
      </w:pPr>
      <w:del w:id="2575" w:author="John Gil" w:date="2022-08-23T23:29:00Z">
        <w:r w:rsidRPr="00E52260" w:rsidDel="00A071BD">
          <w:rPr>
            <w:rFonts w:eastAsiaTheme="minorHAnsi"/>
            <w:rPrChange w:id="2576" w:author="John Gil" w:date="2022-08-24T13:01:00Z">
              <w:rPr>
                <w:rFonts w:ascii="Consolas" w:eastAsiaTheme="minorHAnsi" w:hAnsi="Consolas" w:cs="Consolas"/>
                <w:color w:val="A31515"/>
                <w:sz w:val="19"/>
                <w:szCs w:val="19"/>
              </w:rPr>
            </w:rPrChange>
          </w:rPr>
          <w:delText>"   fColor = vColor; "</w:delText>
        </w:r>
        <w:r w:rsidRPr="00E52260" w:rsidDel="00A071BD">
          <w:rPr>
            <w:rFonts w:eastAsiaTheme="minorHAnsi"/>
            <w:rPrChange w:id="2577" w:author="John Gil" w:date="2022-08-24T13:01:00Z">
              <w:rPr>
                <w:rFonts w:ascii="Consolas" w:eastAsiaTheme="minorHAnsi" w:hAnsi="Consolas" w:cs="Consolas"/>
                <w:color w:val="008000"/>
                <w:sz w:val="19"/>
                <w:szCs w:val="19"/>
              </w:rPr>
            </w:rPrChange>
          </w:rPr>
          <w:delText xml:space="preserve">//Передача цвета из вершинного шейдера во фрагментный </w:delText>
        </w:r>
      </w:del>
    </w:p>
    <w:p w14:paraId="09B2323D" w14:textId="682BA173" w:rsidR="005C4C8B" w:rsidRPr="00E52260" w:rsidDel="00A071BD" w:rsidRDefault="00EB75CF">
      <w:pPr>
        <w:rPr>
          <w:del w:id="2578" w:author="John Gil" w:date="2022-08-23T23:29:00Z"/>
          <w:rFonts w:eastAsiaTheme="minorHAnsi"/>
          <w:rPrChange w:id="2579" w:author="John Gil" w:date="2022-08-24T13:01:00Z">
            <w:rPr>
              <w:del w:id="2580" w:author="John Gil" w:date="2022-08-23T23:29:00Z"/>
              <w:rFonts w:ascii="Consolas" w:eastAsiaTheme="minorHAnsi" w:hAnsi="Consolas" w:cs="Consolas"/>
              <w:color w:val="000000"/>
              <w:sz w:val="19"/>
              <w:szCs w:val="19"/>
            </w:rPr>
          </w:rPrChange>
        </w:rPr>
        <w:pPrChange w:id="2581" w:author="John Gil" w:date="2022-08-24T13:35:00Z">
          <w:pPr>
            <w:widowControl/>
            <w:adjustRightInd w:val="0"/>
          </w:pPr>
        </w:pPrChange>
      </w:pPr>
      <w:del w:id="2582" w:author="John Gil" w:date="2022-08-23T23:29:00Z">
        <w:r w:rsidRPr="00E52260" w:rsidDel="00A071BD">
          <w:rPr>
            <w:rFonts w:eastAsiaTheme="minorHAnsi"/>
            <w:rPrChange w:id="2583" w:author="John Gil" w:date="2022-08-24T13:01:00Z">
              <w:rPr>
                <w:rFonts w:ascii="Consolas" w:eastAsiaTheme="minorHAnsi" w:hAnsi="Consolas" w:cs="Consolas"/>
                <w:color w:val="A31515"/>
                <w:sz w:val="19"/>
                <w:szCs w:val="19"/>
              </w:rPr>
            </w:rPrChange>
          </w:rPr>
          <w:delText>"} "</w:delText>
        </w:r>
      </w:del>
    </w:p>
    <w:p w14:paraId="5CE7F74E" w14:textId="1348265B" w:rsidR="005C4C8B" w:rsidRPr="00E52260" w:rsidDel="00C256F2" w:rsidRDefault="005C4C8B">
      <w:pPr>
        <w:rPr>
          <w:del w:id="2584" w:author="John Gil" w:date="2022-08-23T23:36:00Z"/>
          <w:rPrChange w:id="2585" w:author="John Gil" w:date="2022-08-24T13:01:00Z">
            <w:rPr>
              <w:del w:id="2586" w:author="John Gil" w:date="2022-08-23T23:36:00Z"/>
            </w:rPr>
          </w:rPrChange>
        </w:rPr>
        <w:pPrChange w:id="2587" w:author="John Gil" w:date="2022-08-24T13:35:00Z">
          <w:pPr>
            <w:pStyle w:val="a3"/>
            <w:spacing w:before="8"/>
          </w:pPr>
        </w:pPrChange>
      </w:pPr>
      <w:del w:id="2588" w:author="John Gil" w:date="2022-08-23T23:36:00Z">
        <w:r w:rsidRPr="00F6172B" w:rsidDel="00C256F2">
          <w:delText>“</w:delText>
        </w:r>
        <w:r w:rsidRPr="00E52260" w:rsidDel="00C256F2">
          <w:rPr>
            <w:rPrChange w:id="2589" w:author="John Gil" w:date="2022-08-24T13:01:00Z">
              <w:rPr>
                <w:lang w:val="en-US"/>
              </w:rPr>
            </w:rPrChange>
          </w:rPr>
          <w:delText>void</w:delText>
        </w:r>
        <w:r w:rsidRPr="00F6172B" w:rsidDel="00C256F2">
          <w:delText xml:space="preserve"> </w:delText>
        </w:r>
        <w:r w:rsidRPr="00E52260" w:rsidDel="00C256F2">
          <w:rPr>
            <w:rPrChange w:id="2590" w:author="John Gil" w:date="2022-08-24T13:01:00Z">
              <w:rPr>
                <w:lang w:val="en-US"/>
              </w:rPr>
            </w:rPrChange>
          </w:rPr>
          <w:delText>main</w:delText>
        </w:r>
        <w:r w:rsidRPr="00F6172B" w:rsidDel="00C256F2">
          <w:delText xml:space="preserve">()” – точка входа в </w:delText>
        </w:r>
        <w:r w:rsidR="00C46D17" w:rsidRPr="00F6172B" w:rsidDel="00C256F2">
          <w:delText>(</w:delText>
        </w:r>
        <w:r w:rsidRPr="00E52260" w:rsidDel="00C256F2">
          <w:rPr>
            <w:rPrChange w:id="2591" w:author="John Gil" w:date="2022-08-24T13:01:00Z">
              <w:rPr/>
            </w:rPrChange>
          </w:rPr>
          <w:delText>любой</w:delText>
        </w:r>
        <w:r w:rsidR="00C46D17" w:rsidRPr="00E52260" w:rsidDel="00C256F2">
          <w:rPr>
            <w:rPrChange w:id="2592" w:author="John Gil" w:date="2022-08-24T13:01:00Z">
              <w:rPr/>
            </w:rPrChange>
          </w:rPr>
          <w:delText>)</w:delText>
        </w:r>
        <w:r w:rsidRPr="00E52260" w:rsidDel="00C256F2">
          <w:rPr>
            <w:rPrChange w:id="2593" w:author="John Gil" w:date="2022-08-24T13:01:00Z">
              <w:rPr/>
            </w:rPrChange>
          </w:rPr>
          <w:delText xml:space="preserve"> шейдер. </w:delText>
        </w:r>
        <w:r w:rsidR="000D1FE0" w:rsidRPr="00E52260" w:rsidDel="00C256F2">
          <w:rPr>
            <w:rPrChange w:id="2594" w:author="John Gil" w:date="2022-08-24T13:01:00Z">
              <w:rPr/>
            </w:rPrChange>
          </w:rPr>
          <w:delText xml:space="preserve">Изначально, каждый двумерный или трехмерный объект состоит из вершин, </w:delText>
        </w:r>
        <w:r w:rsidR="00E46177" w:rsidRPr="00E52260" w:rsidDel="00C256F2">
          <w:rPr>
            <w:rPrChange w:id="2595" w:author="John Gil" w:date="2022-08-24T13:01:00Z">
              <w:rPr/>
            </w:rPrChange>
          </w:rPr>
          <w:delText>каждые координаты которых принимают</w:delText>
        </w:r>
        <w:r w:rsidR="000D1FE0" w:rsidRPr="00E52260" w:rsidDel="00C256F2">
          <w:rPr>
            <w:rPrChange w:id="2596" w:author="John Gil" w:date="2022-08-24T13:01:00Z">
              <w:rPr/>
            </w:rPrChange>
          </w:rPr>
          <w:delText xml:space="preserve"> значения в </w:delText>
        </w:r>
        <w:r w:rsidR="00C46D17" w:rsidRPr="00E52260" w:rsidDel="00C256F2">
          <w:rPr>
            <w:rPrChange w:id="2597" w:author="John Gil" w:date="2022-08-24T13:01:00Z">
              <w:rPr/>
            </w:rPrChange>
          </w:rPr>
          <w:delText>промежутке</w:delText>
        </w:r>
        <w:r w:rsidR="000D1FE0" w:rsidRPr="00E52260" w:rsidDel="00C256F2">
          <w:rPr>
            <w:rPrChange w:id="2598" w:author="John Gil" w:date="2022-08-24T13:01:00Z">
              <w:rPr/>
            </w:rPrChange>
          </w:rPr>
          <w:delText xml:space="preserve">  [-1,1]. </w:delText>
        </w:r>
        <w:r w:rsidR="009039B3" w:rsidRPr="00E52260" w:rsidDel="00C256F2">
          <w:rPr>
            <w:rPrChange w:id="2599" w:author="John Gil" w:date="2022-08-24T13:01:00Z">
              <w:rPr>
                <w:lang w:val="en-US"/>
              </w:rPr>
            </w:rPrChange>
          </w:rPr>
          <w:delText>gl</w:delText>
        </w:r>
        <w:r w:rsidR="009039B3" w:rsidRPr="00F6172B" w:rsidDel="00C256F2">
          <w:delText>_</w:delText>
        </w:r>
        <w:r w:rsidR="009039B3" w:rsidRPr="00E52260" w:rsidDel="00C256F2">
          <w:rPr>
            <w:rPrChange w:id="2600" w:author="John Gil" w:date="2022-08-24T13:01:00Z">
              <w:rPr>
                <w:lang w:val="en-US"/>
              </w:rPr>
            </w:rPrChange>
          </w:rPr>
          <w:delText>Position</w:delText>
        </w:r>
        <w:r w:rsidR="009039B3" w:rsidRPr="00F6172B" w:rsidDel="00C256F2">
          <w:delText xml:space="preserve"> – это заранее определенная переменная в языке </w:delText>
        </w:r>
        <w:r w:rsidR="009039B3" w:rsidRPr="00E52260" w:rsidDel="00C256F2">
          <w:rPr>
            <w:rPrChange w:id="2601" w:author="John Gil" w:date="2022-08-24T13:01:00Z">
              <w:rPr>
                <w:lang w:val="en-US"/>
              </w:rPr>
            </w:rPrChange>
          </w:rPr>
          <w:delText>GLSL</w:delText>
        </w:r>
        <w:r w:rsidR="009039B3" w:rsidRPr="00F6172B" w:rsidDel="00C256F2">
          <w:delText>, которая определяет конечное положение вершины примитива</w:delText>
        </w:r>
        <w:r w:rsidR="00CC1AE9" w:rsidRPr="00F6172B" w:rsidDel="00C256F2">
          <w:delText>. В исходном коде происходит умножение матрицы преобразования на вектор, содержащий координаты вершины примитива</w:delText>
        </w:r>
        <w:r w:rsidR="009039B3" w:rsidRPr="00E52260" w:rsidDel="00C256F2">
          <w:rPr>
            <w:rPrChange w:id="2602" w:author="John Gil" w:date="2022-08-24T13:01:00Z">
              <w:rPr/>
            </w:rPrChange>
          </w:rPr>
          <w:delText>. Последняя операция присвоения используется для передачи значения цвета вершины из вершинного шейдера в пиксельный шейдер.</w:delText>
        </w:r>
      </w:del>
    </w:p>
    <w:p w14:paraId="4E85F3BF" w14:textId="04A5FF50" w:rsidR="005D26F0" w:rsidRPr="00E52260" w:rsidDel="00C256F2" w:rsidRDefault="005D26F0">
      <w:pPr>
        <w:rPr>
          <w:del w:id="2603" w:author="John Gil" w:date="2022-08-23T23:36:00Z"/>
          <w:rPrChange w:id="2604" w:author="John Gil" w:date="2022-08-24T13:01:00Z">
            <w:rPr>
              <w:del w:id="2605" w:author="John Gil" w:date="2022-08-23T23:36:00Z"/>
            </w:rPr>
          </w:rPrChange>
        </w:rPr>
        <w:pPrChange w:id="2606" w:author="John Gil" w:date="2022-08-24T13:35:00Z">
          <w:pPr>
            <w:pStyle w:val="a3"/>
            <w:spacing w:before="8"/>
          </w:pPr>
        </w:pPrChange>
      </w:pPr>
      <w:bookmarkStart w:id="2607" w:name="_Hlk83053631"/>
      <w:del w:id="2608" w:author="John Gil" w:date="2022-08-23T23:36:00Z">
        <w:r w:rsidRPr="00E52260" w:rsidDel="00C256F2">
          <w:rPr>
            <w:rPrChange w:id="2609" w:author="John Gil" w:date="2022-08-24T13:01:00Z">
              <w:rPr/>
            </w:rPrChange>
          </w:rPr>
          <w:delText xml:space="preserve">Теперь перейдем </w:delText>
        </w:r>
        <w:bookmarkEnd w:id="2607"/>
        <w:r w:rsidRPr="00E52260" w:rsidDel="00C256F2">
          <w:rPr>
            <w:rPrChange w:id="2610" w:author="John Gil" w:date="2022-08-24T13:01:00Z">
              <w:rPr/>
            </w:rPrChange>
          </w:rPr>
          <w:delText>к описанию работы пиксельного шейдера. Как говорилось ранее, пиксельный шейдер определяет конечный цвет каждого пикселя получаемого изображения.</w:delText>
        </w:r>
      </w:del>
    </w:p>
    <w:p w14:paraId="678E65E5" w14:textId="6F404E97" w:rsidR="005C4C8B" w:rsidRPr="00E52260" w:rsidDel="00C256F2" w:rsidRDefault="005C4C8B">
      <w:pPr>
        <w:rPr>
          <w:del w:id="2611" w:author="John Gil" w:date="2022-08-23T23:36:00Z"/>
        </w:rPr>
        <w:pPrChange w:id="2612" w:author="John Gil" w:date="2022-08-24T13:35:00Z">
          <w:pPr>
            <w:widowControl/>
            <w:autoSpaceDE/>
            <w:autoSpaceDN/>
            <w:spacing w:after="160"/>
          </w:pPr>
        </w:pPrChange>
      </w:pPr>
    </w:p>
    <w:p w14:paraId="4A7E0921" w14:textId="3CC3FFEA" w:rsidR="00B108B1" w:rsidRPr="00E52260" w:rsidDel="0013172B" w:rsidRDefault="00B108B1">
      <w:pPr>
        <w:rPr>
          <w:del w:id="2613" w:author="John Gil" w:date="2022-08-23T23:30:00Z"/>
          <w:rFonts w:eastAsiaTheme="minorHAnsi"/>
          <w:rPrChange w:id="2614" w:author="John Gil" w:date="2022-08-24T13:01:00Z">
            <w:rPr>
              <w:del w:id="2615" w:author="John Gil" w:date="2022-08-23T23:30:00Z"/>
              <w:rFonts w:ascii="Consolas" w:eastAsiaTheme="minorHAnsi" w:hAnsi="Consolas" w:cs="Consolas"/>
              <w:color w:val="A31515"/>
              <w:sz w:val="19"/>
              <w:szCs w:val="19"/>
            </w:rPr>
          </w:rPrChange>
        </w:rPr>
        <w:pPrChange w:id="2616" w:author="John Gil" w:date="2022-08-24T13:35:00Z">
          <w:pPr>
            <w:widowControl/>
            <w:adjustRightInd w:val="0"/>
          </w:pPr>
        </w:pPrChange>
      </w:pPr>
      <w:del w:id="2617" w:author="John Gil" w:date="2022-08-23T23:30:00Z">
        <w:r w:rsidRPr="00E52260" w:rsidDel="0013172B">
          <w:rPr>
            <w:rFonts w:eastAsiaTheme="minorHAnsi"/>
            <w:rPrChange w:id="2618" w:author="John Gil" w:date="2022-08-24T13:01:00Z">
              <w:rPr>
                <w:rFonts w:ascii="Consolas" w:eastAsiaTheme="minorHAnsi" w:hAnsi="Consolas" w:cs="Consolas"/>
                <w:color w:val="A31515"/>
                <w:sz w:val="19"/>
                <w:szCs w:val="19"/>
              </w:rPr>
            </w:rPrChange>
          </w:rPr>
          <w:delText>"#</w:delText>
        </w:r>
        <w:r w:rsidRPr="00E52260" w:rsidDel="0013172B">
          <w:rPr>
            <w:rFonts w:eastAsiaTheme="minorHAnsi"/>
            <w:rPrChange w:id="2619" w:author="John Gil" w:date="2022-08-24T13:01:00Z">
              <w:rPr>
                <w:rFonts w:ascii="Consolas" w:eastAsiaTheme="minorHAnsi" w:hAnsi="Consolas" w:cs="Consolas"/>
                <w:color w:val="A31515"/>
                <w:sz w:val="19"/>
                <w:szCs w:val="19"/>
                <w:lang w:val="en-US"/>
              </w:rPr>
            </w:rPrChange>
          </w:rPr>
          <w:delText>version</w:delText>
        </w:r>
        <w:r w:rsidRPr="00E52260" w:rsidDel="0013172B">
          <w:rPr>
            <w:rFonts w:eastAsiaTheme="minorHAnsi"/>
            <w:rPrChange w:id="2620" w:author="John Gil" w:date="2022-08-24T13:01:00Z">
              <w:rPr>
                <w:rFonts w:ascii="Consolas" w:eastAsiaTheme="minorHAnsi" w:hAnsi="Consolas" w:cs="Consolas"/>
                <w:color w:val="A31515"/>
                <w:sz w:val="19"/>
                <w:szCs w:val="19"/>
              </w:rPr>
            </w:rPrChange>
          </w:rPr>
          <w:delText xml:space="preserve"> 440 </w:delText>
        </w:r>
        <w:r w:rsidRPr="00E52260" w:rsidDel="0013172B">
          <w:rPr>
            <w:rFonts w:eastAsiaTheme="minorHAnsi"/>
            <w:rPrChange w:id="2621" w:author="John Gil" w:date="2022-08-24T13:01:00Z">
              <w:rPr>
                <w:rFonts w:ascii="Consolas" w:eastAsiaTheme="minorHAnsi" w:hAnsi="Consolas" w:cs="Consolas"/>
                <w:color w:val="A31515"/>
                <w:sz w:val="19"/>
                <w:szCs w:val="19"/>
                <w:lang w:val="en-US"/>
              </w:rPr>
            </w:rPrChange>
          </w:rPr>
          <w:delText>core</w:delText>
        </w:r>
        <w:r w:rsidRPr="00E52260" w:rsidDel="0013172B">
          <w:rPr>
            <w:rFonts w:eastAsiaTheme="minorHAnsi"/>
            <w:rPrChange w:id="2622" w:author="John Gil" w:date="2022-08-24T13:01:00Z">
              <w:rPr>
                <w:rFonts w:ascii="Consolas" w:eastAsiaTheme="minorHAnsi" w:hAnsi="Consolas" w:cs="Consolas"/>
                <w:color w:val="A31515"/>
                <w:sz w:val="19"/>
                <w:szCs w:val="19"/>
              </w:rPr>
            </w:rPrChange>
          </w:rPr>
          <w:delText xml:space="preserve"> \</w:delText>
        </w:r>
        <w:r w:rsidRPr="00E52260" w:rsidDel="0013172B">
          <w:rPr>
            <w:rFonts w:eastAsiaTheme="minorHAnsi"/>
            <w:rPrChange w:id="2623" w:author="John Gil" w:date="2022-08-24T13:01:00Z">
              <w:rPr>
                <w:rFonts w:ascii="Consolas" w:eastAsiaTheme="minorHAnsi" w:hAnsi="Consolas" w:cs="Consolas"/>
                <w:color w:val="A31515"/>
                <w:sz w:val="19"/>
                <w:szCs w:val="19"/>
                <w:lang w:val="en-US"/>
              </w:rPr>
            </w:rPrChange>
          </w:rPr>
          <w:delText>n</w:delText>
        </w:r>
        <w:r w:rsidRPr="00E52260" w:rsidDel="0013172B">
          <w:rPr>
            <w:rFonts w:eastAsiaTheme="minorHAnsi"/>
            <w:rPrChange w:id="2624" w:author="John Gil" w:date="2022-08-24T13:01:00Z">
              <w:rPr>
                <w:rFonts w:ascii="Consolas" w:eastAsiaTheme="minorHAnsi" w:hAnsi="Consolas" w:cs="Consolas"/>
                <w:color w:val="A31515"/>
                <w:sz w:val="19"/>
                <w:szCs w:val="19"/>
              </w:rPr>
            </w:rPrChange>
          </w:rPr>
          <w:delText>"</w:delText>
        </w:r>
        <w:r w:rsidRPr="00E52260" w:rsidDel="0013172B">
          <w:rPr>
            <w:rFonts w:eastAsiaTheme="minorHAnsi"/>
            <w:rPrChange w:id="2625" w:author="John Gil" w:date="2022-08-24T13:01:00Z">
              <w:rPr>
                <w:rFonts w:ascii="Consolas" w:eastAsiaTheme="minorHAnsi" w:hAnsi="Consolas" w:cs="Consolas"/>
                <w:color w:val="008000"/>
                <w:sz w:val="19"/>
                <w:szCs w:val="19"/>
              </w:rPr>
            </w:rPrChange>
          </w:rPr>
          <w:delText xml:space="preserve">//Версия </w:delText>
        </w:r>
        <w:r w:rsidRPr="00E52260" w:rsidDel="0013172B">
          <w:rPr>
            <w:rFonts w:eastAsiaTheme="minorHAnsi"/>
            <w:rPrChange w:id="2626" w:author="John Gil" w:date="2022-08-24T13:01:00Z">
              <w:rPr>
                <w:rFonts w:ascii="Consolas" w:eastAsiaTheme="minorHAnsi" w:hAnsi="Consolas" w:cs="Consolas"/>
                <w:color w:val="008000"/>
                <w:sz w:val="19"/>
                <w:szCs w:val="19"/>
                <w:lang w:val="en-US"/>
              </w:rPr>
            </w:rPrChange>
          </w:rPr>
          <w:delText>OpenGL</w:delText>
        </w:r>
      </w:del>
    </w:p>
    <w:p w14:paraId="60312428" w14:textId="463D8202" w:rsidR="00B108B1" w:rsidRPr="00E52260" w:rsidDel="00C256F2" w:rsidRDefault="00B108B1">
      <w:pPr>
        <w:rPr>
          <w:del w:id="2627" w:author="John Gil" w:date="2022-08-23T23:36:00Z"/>
          <w:rFonts w:eastAsiaTheme="minorHAnsi"/>
          <w:rPrChange w:id="2628" w:author="John Gil" w:date="2022-08-24T13:01:00Z">
            <w:rPr>
              <w:del w:id="2629" w:author="John Gil" w:date="2022-08-23T23:36:00Z"/>
              <w:rFonts w:ascii="Consolas" w:eastAsiaTheme="minorHAnsi" w:hAnsi="Consolas" w:cs="Consolas"/>
              <w:color w:val="000000"/>
              <w:sz w:val="19"/>
              <w:szCs w:val="19"/>
            </w:rPr>
          </w:rPrChange>
        </w:rPr>
        <w:pPrChange w:id="2630" w:author="John Gil" w:date="2022-08-24T13:35:00Z">
          <w:pPr>
            <w:widowControl/>
            <w:adjustRightInd w:val="0"/>
          </w:pPr>
        </w:pPrChange>
      </w:pPr>
    </w:p>
    <w:p w14:paraId="6441500C" w14:textId="1749D020" w:rsidR="00B108B1" w:rsidRPr="00F6172B" w:rsidDel="00C256F2" w:rsidRDefault="00B108B1">
      <w:pPr>
        <w:rPr>
          <w:del w:id="2631" w:author="John Gil" w:date="2022-08-23T23:36:00Z"/>
        </w:rPr>
        <w:pPrChange w:id="2632" w:author="John Gil" w:date="2022-08-24T13:35:00Z">
          <w:pPr>
            <w:pStyle w:val="a3"/>
            <w:spacing w:before="8"/>
          </w:pPr>
        </w:pPrChange>
      </w:pPr>
      <w:del w:id="2633" w:author="John Gil" w:date="2022-08-23T23:36:00Z">
        <w:r w:rsidRPr="00F6172B" w:rsidDel="00C256F2">
          <w:delText xml:space="preserve">Так же, как и в вершинном шейдере, данная строка определяет версию </w:delText>
        </w:r>
        <w:r w:rsidRPr="00E52260" w:rsidDel="00C256F2">
          <w:rPr>
            <w:rPrChange w:id="2634" w:author="John Gil" w:date="2022-08-24T13:01:00Z">
              <w:rPr>
                <w:lang w:val="en-US"/>
              </w:rPr>
            </w:rPrChange>
          </w:rPr>
          <w:delText>OpenGL</w:delText>
        </w:r>
        <w:r w:rsidRPr="00F6172B" w:rsidDel="00C256F2">
          <w:delText xml:space="preserve"> и режим работы (слово </w:delText>
        </w:r>
        <w:r w:rsidRPr="00E52260" w:rsidDel="00C256F2">
          <w:rPr>
            <w:rPrChange w:id="2635" w:author="John Gil" w:date="2022-08-24T13:01:00Z">
              <w:rPr>
                <w:lang w:val="en-US"/>
              </w:rPr>
            </w:rPrChange>
          </w:rPr>
          <w:delText>core</w:delText>
        </w:r>
        <w:r w:rsidRPr="00F6172B" w:rsidDel="00C256F2">
          <w:delText xml:space="preserve"> указывает на то, что будет использован режим сохранения).</w:delText>
        </w:r>
      </w:del>
    </w:p>
    <w:p w14:paraId="0C77B611" w14:textId="05C21B05" w:rsidR="00B108B1" w:rsidRPr="00E52260" w:rsidDel="00C256F2" w:rsidRDefault="00B108B1">
      <w:pPr>
        <w:rPr>
          <w:del w:id="2636" w:author="John Gil" w:date="2022-08-23T23:36:00Z"/>
          <w:rPrChange w:id="2637" w:author="John Gil" w:date="2022-08-24T13:01:00Z">
            <w:rPr>
              <w:del w:id="2638" w:author="John Gil" w:date="2022-08-23T23:36:00Z"/>
              <w:i/>
            </w:rPr>
          </w:rPrChange>
        </w:rPr>
        <w:pPrChange w:id="2639" w:author="John Gil" w:date="2022-08-24T13:35:00Z">
          <w:pPr>
            <w:widowControl/>
            <w:adjustRightInd w:val="0"/>
          </w:pPr>
        </w:pPrChange>
      </w:pPr>
    </w:p>
    <w:p w14:paraId="4357FB17" w14:textId="4CA89362" w:rsidR="00B108B1" w:rsidRPr="00E52260" w:rsidDel="005377FA" w:rsidRDefault="00B108B1">
      <w:pPr>
        <w:rPr>
          <w:del w:id="2640" w:author="John Gil" w:date="2022-08-23T23:31:00Z"/>
          <w:rFonts w:eastAsiaTheme="minorHAnsi"/>
          <w:rPrChange w:id="2641" w:author="John Gil" w:date="2022-08-24T13:01:00Z">
            <w:rPr>
              <w:del w:id="2642" w:author="John Gil" w:date="2022-08-23T23:31:00Z"/>
              <w:rFonts w:ascii="Consolas" w:eastAsiaTheme="minorHAnsi" w:hAnsi="Consolas" w:cs="Consolas"/>
              <w:color w:val="A31515"/>
              <w:sz w:val="19"/>
              <w:szCs w:val="19"/>
            </w:rPr>
          </w:rPrChange>
        </w:rPr>
        <w:pPrChange w:id="2643" w:author="John Gil" w:date="2022-08-24T13:35:00Z">
          <w:pPr>
            <w:widowControl/>
            <w:adjustRightInd w:val="0"/>
          </w:pPr>
        </w:pPrChange>
      </w:pPr>
      <w:del w:id="2644" w:author="John Gil" w:date="2022-08-23T23:30:00Z">
        <w:r w:rsidRPr="00E52260" w:rsidDel="0013172B">
          <w:rPr>
            <w:rFonts w:eastAsiaTheme="minorHAnsi"/>
            <w:rPrChange w:id="2645" w:author="John Gil" w:date="2022-08-24T13:01:00Z">
              <w:rPr>
                <w:rFonts w:ascii="Consolas" w:eastAsiaTheme="minorHAnsi" w:hAnsi="Consolas" w:cs="Consolas"/>
                <w:color w:val="A31515"/>
                <w:sz w:val="19"/>
                <w:szCs w:val="19"/>
              </w:rPr>
            </w:rPrChange>
          </w:rPr>
          <w:delText>"layout(location = 1) in vec3 fColor; "</w:delText>
        </w:r>
        <w:r w:rsidRPr="00E52260" w:rsidDel="0013172B">
          <w:rPr>
            <w:rFonts w:eastAsiaTheme="minorHAnsi"/>
            <w:rPrChange w:id="2646" w:author="John Gil" w:date="2022-08-24T13:01:00Z">
              <w:rPr>
                <w:rFonts w:ascii="Consolas" w:eastAsiaTheme="minorHAnsi" w:hAnsi="Consolas" w:cs="Consolas"/>
                <w:color w:val="008000"/>
                <w:sz w:val="19"/>
                <w:szCs w:val="19"/>
              </w:rPr>
            </w:rPrChange>
          </w:rPr>
          <w:delText>//Прием цвета вершины из вершинного шейдера</w:delText>
        </w:r>
      </w:del>
    </w:p>
    <w:p w14:paraId="7A61B534" w14:textId="7A2AF8AE" w:rsidR="00B108B1" w:rsidRPr="00E52260" w:rsidDel="00C256F2" w:rsidRDefault="00B108B1">
      <w:pPr>
        <w:rPr>
          <w:del w:id="2647" w:author="John Gil" w:date="2022-08-23T23:36:00Z"/>
          <w:rFonts w:eastAsiaTheme="minorHAnsi"/>
          <w:rPrChange w:id="2648" w:author="John Gil" w:date="2022-08-24T13:01:00Z">
            <w:rPr>
              <w:del w:id="2649" w:author="John Gil" w:date="2022-08-23T23:36:00Z"/>
              <w:rFonts w:ascii="Consolas" w:eastAsiaTheme="minorHAnsi" w:hAnsi="Consolas" w:cs="Consolas"/>
              <w:color w:val="A31515"/>
              <w:sz w:val="19"/>
              <w:szCs w:val="19"/>
            </w:rPr>
          </w:rPrChange>
        </w:rPr>
        <w:pPrChange w:id="2650" w:author="John Gil" w:date="2022-08-24T13:35:00Z">
          <w:pPr>
            <w:widowControl/>
            <w:adjustRightInd w:val="0"/>
          </w:pPr>
        </w:pPrChange>
      </w:pPr>
    </w:p>
    <w:p w14:paraId="15FB2766" w14:textId="709F4291" w:rsidR="00B108B1" w:rsidRPr="00F6172B" w:rsidDel="00C256F2" w:rsidRDefault="00B108B1">
      <w:pPr>
        <w:rPr>
          <w:del w:id="2651" w:author="John Gil" w:date="2022-08-23T23:36:00Z"/>
        </w:rPr>
        <w:pPrChange w:id="2652" w:author="John Gil" w:date="2022-08-24T13:35:00Z">
          <w:pPr>
            <w:pStyle w:val="a3"/>
            <w:spacing w:before="8"/>
          </w:pPr>
        </w:pPrChange>
      </w:pPr>
      <w:del w:id="2653" w:author="John Gil" w:date="2022-08-23T23:36:00Z">
        <w:r w:rsidRPr="00F6172B" w:rsidDel="00C256F2">
          <w:delText>В данной строке происходит прием значения цвета вершины по идентификатору доступа со значением “1”.</w:delText>
        </w:r>
      </w:del>
    </w:p>
    <w:p w14:paraId="4C8B414B" w14:textId="2E2067FB" w:rsidR="00B108B1" w:rsidRPr="00E52260" w:rsidDel="006F0C7B" w:rsidRDefault="00B108B1">
      <w:pPr>
        <w:rPr>
          <w:del w:id="2654" w:author="John Gil" w:date="2022-08-27T21:28:00Z"/>
          <w:rFonts w:eastAsiaTheme="minorHAnsi"/>
          <w:rPrChange w:id="2655" w:author="John Gil" w:date="2022-08-24T13:01:00Z">
            <w:rPr>
              <w:del w:id="2656" w:author="John Gil" w:date="2022-08-27T21:28:00Z"/>
              <w:rFonts w:ascii="Consolas" w:eastAsiaTheme="minorHAnsi" w:hAnsi="Consolas" w:cs="Consolas"/>
              <w:color w:val="A31515"/>
              <w:sz w:val="19"/>
              <w:szCs w:val="19"/>
            </w:rPr>
          </w:rPrChange>
        </w:rPr>
        <w:pPrChange w:id="2657" w:author="John Gil" w:date="2022-08-24T13:35:00Z">
          <w:pPr>
            <w:widowControl/>
            <w:adjustRightInd w:val="0"/>
          </w:pPr>
        </w:pPrChange>
      </w:pPr>
    </w:p>
    <w:p w14:paraId="05E3FA04" w14:textId="5090A95D" w:rsidR="00B108B1" w:rsidDel="005D0618" w:rsidRDefault="00B108B1" w:rsidP="00BA117B">
      <w:pPr>
        <w:pStyle w:val="a3"/>
        <w:rPr>
          <w:del w:id="2658" w:author="John Gil" w:date="2022-08-23T23:35:00Z"/>
          <w:rFonts w:eastAsiaTheme="minorHAnsi"/>
        </w:rPr>
      </w:pPr>
    </w:p>
    <w:p w14:paraId="21487BCC" w14:textId="2A1E8B7D" w:rsidR="00B108B1" w:rsidDel="00F6172B" w:rsidRDefault="00B108B1">
      <w:pPr>
        <w:rPr>
          <w:del w:id="2659" w:author="John Gil" w:date="2022-08-23T23:31:00Z"/>
          <w:rFonts w:eastAsiaTheme="minorHAnsi"/>
        </w:rPr>
        <w:pPrChange w:id="2660" w:author="John Gil" w:date="2022-08-24T14:46:00Z">
          <w:pPr>
            <w:pStyle w:val="a3"/>
          </w:pPr>
        </w:pPrChange>
      </w:pPr>
      <w:del w:id="2661" w:author="John Gil" w:date="2022-08-23T23:31:00Z">
        <w:r w:rsidDel="005377FA">
          <w:rPr>
            <w:rFonts w:eastAsiaTheme="minorHAnsi"/>
          </w:rPr>
          <w:delText>"uniform vec3 color;"//Состояние цвета пикселя</w:delText>
        </w:r>
      </w:del>
    </w:p>
    <w:p w14:paraId="6CD2AA11" w14:textId="67A3B8CD" w:rsidR="00B108B1" w:rsidRPr="0056422C" w:rsidDel="00C256F2" w:rsidRDefault="00B108B1">
      <w:pPr>
        <w:pStyle w:val="a3"/>
        <w:spacing w:before="8"/>
        <w:ind w:firstLine="0"/>
        <w:jc w:val="center"/>
        <w:rPr>
          <w:del w:id="2662" w:author="John Gil" w:date="2022-08-23T23:35:00Z"/>
          <w:rPrChange w:id="2663" w:author="John Gil" w:date="2022-08-25T14:32:00Z">
            <w:rPr>
              <w:del w:id="2664" w:author="John Gil" w:date="2022-08-23T23:35:00Z"/>
              <w:rFonts w:eastAsiaTheme="minorHAnsi"/>
            </w:rPr>
          </w:rPrChange>
        </w:rPr>
        <w:pPrChange w:id="2665" w:author="John Gil" w:date="2022-08-25T14:32:00Z">
          <w:pPr>
            <w:widowControl/>
            <w:adjustRightInd w:val="0"/>
          </w:pPr>
        </w:pPrChange>
      </w:pPr>
    </w:p>
    <w:p w14:paraId="1D143A87" w14:textId="567AC7BF" w:rsidR="00B108B1" w:rsidRPr="00B108B1" w:rsidDel="00C256F2" w:rsidRDefault="00B108B1">
      <w:pPr>
        <w:pStyle w:val="a3"/>
        <w:ind w:firstLine="0"/>
        <w:jc w:val="center"/>
        <w:rPr>
          <w:del w:id="2666" w:author="John Gil" w:date="2022-08-23T23:35:00Z"/>
        </w:rPr>
        <w:pPrChange w:id="2667" w:author="John Gil" w:date="2022-08-25T14:32:00Z">
          <w:pPr>
            <w:pStyle w:val="a3"/>
            <w:spacing w:before="8"/>
          </w:pPr>
        </w:pPrChange>
      </w:pPr>
      <w:del w:id="2668" w:author="John Gil" w:date="2022-08-23T23:35:00Z">
        <w:r w:rsidDel="00C256F2">
          <w:delText xml:space="preserve">Неиспользованное состояние. </w:delText>
        </w:r>
      </w:del>
    </w:p>
    <w:p w14:paraId="5D623EE8" w14:textId="3F4DDC34" w:rsidR="00B108B1" w:rsidDel="00C256F2" w:rsidRDefault="00B108B1">
      <w:pPr>
        <w:pStyle w:val="a3"/>
        <w:ind w:firstLine="0"/>
        <w:jc w:val="center"/>
        <w:rPr>
          <w:del w:id="2669" w:author="John Gil" w:date="2022-08-23T23:35:00Z"/>
          <w:rFonts w:eastAsiaTheme="minorHAnsi"/>
        </w:rPr>
        <w:pPrChange w:id="2670" w:author="John Gil" w:date="2022-08-25T14:32:00Z">
          <w:pPr>
            <w:widowControl/>
            <w:adjustRightInd w:val="0"/>
          </w:pPr>
        </w:pPrChange>
      </w:pPr>
    </w:p>
    <w:p w14:paraId="0D4792DA" w14:textId="29058D5C" w:rsidR="00B108B1" w:rsidDel="00C256F2" w:rsidRDefault="00B108B1">
      <w:pPr>
        <w:pStyle w:val="a3"/>
        <w:ind w:firstLine="0"/>
        <w:jc w:val="center"/>
        <w:rPr>
          <w:del w:id="2671" w:author="John Gil" w:date="2022-08-23T23:35:00Z"/>
          <w:rFonts w:eastAsiaTheme="minorHAnsi"/>
        </w:rPr>
        <w:pPrChange w:id="2672" w:author="John Gil" w:date="2022-08-25T14:32:00Z">
          <w:pPr>
            <w:widowControl/>
            <w:adjustRightInd w:val="0"/>
          </w:pPr>
        </w:pPrChange>
      </w:pPr>
    </w:p>
    <w:p w14:paraId="74C1FDCC" w14:textId="6A5A2FFC" w:rsidR="00B108B1" w:rsidDel="006264FB" w:rsidRDefault="00B108B1">
      <w:pPr>
        <w:pStyle w:val="a3"/>
        <w:ind w:firstLine="0"/>
        <w:jc w:val="center"/>
        <w:rPr>
          <w:del w:id="2673" w:author="John Gil" w:date="2022-08-23T23:31:00Z"/>
          <w:rFonts w:eastAsiaTheme="minorHAnsi"/>
        </w:rPr>
        <w:pPrChange w:id="2674" w:author="John Gil" w:date="2022-08-25T14:32:00Z">
          <w:pPr>
            <w:widowControl/>
            <w:adjustRightInd w:val="0"/>
          </w:pPr>
        </w:pPrChange>
      </w:pPr>
      <w:del w:id="2675" w:author="John Gil" w:date="2022-08-23T23:31:00Z">
        <w:r w:rsidDel="00CB3ED5">
          <w:rPr>
            <w:rFonts w:eastAsiaTheme="minorHAnsi"/>
          </w:rPr>
          <w:delText>"out vec4 fragColor; "</w:delText>
        </w:r>
        <w:r w:rsidDel="00CB3ED5">
          <w:rPr>
            <w:rFonts w:eastAsiaTheme="minorHAnsi"/>
            <w:color w:val="008000"/>
          </w:rPr>
          <w:delText>//Выходной цвет пикселя</w:delText>
        </w:r>
      </w:del>
    </w:p>
    <w:p w14:paraId="6C03D873" w14:textId="20EFCD89" w:rsidR="00B108B1" w:rsidDel="00C256F2" w:rsidRDefault="00B108B1">
      <w:pPr>
        <w:pStyle w:val="a3"/>
        <w:ind w:firstLine="0"/>
        <w:jc w:val="center"/>
        <w:rPr>
          <w:del w:id="2676" w:author="John Gil" w:date="2022-08-23T23:35:00Z"/>
          <w:rFonts w:eastAsiaTheme="minorHAnsi"/>
        </w:rPr>
        <w:pPrChange w:id="2677" w:author="John Gil" w:date="2022-08-25T14:32:00Z">
          <w:pPr>
            <w:widowControl/>
            <w:adjustRightInd w:val="0"/>
          </w:pPr>
        </w:pPrChange>
      </w:pPr>
    </w:p>
    <w:p w14:paraId="100D38A7" w14:textId="7C277240" w:rsidR="00B108B1" w:rsidRPr="00B108B1" w:rsidDel="00C256F2" w:rsidRDefault="00B108B1">
      <w:pPr>
        <w:pStyle w:val="a3"/>
        <w:ind w:firstLine="0"/>
        <w:jc w:val="center"/>
        <w:rPr>
          <w:del w:id="2678" w:author="John Gil" w:date="2022-08-23T23:35:00Z"/>
        </w:rPr>
        <w:pPrChange w:id="2679" w:author="John Gil" w:date="2022-08-25T14:32:00Z">
          <w:pPr>
            <w:pStyle w:val="a3"/>
            <w:spacing w:before="8"/>
          </w:pPr>
        </w:pPrChange>
      </w:pPr>
      <w:del w:id="2680" w:author="John Gil" w:date="2022-08-23T23:35:00Z">
        <w:r w:rsidDel="00C256F2">
          <w:delText>Здесь происходит объявление выходной переменной</w:delText>
        </w:r>
        <w:r w:rsidRPr="00B108B1" w:rsidDel="00C256F2">
          <w:delText xml:space="preserve">, </w:delText>
        </w:r>
        <w:r w:rsidDel="00C256F2">
          <w:delText xml:space="preserve">которая будет определять цвет </w:delText>
        </w:r>
      </w:del>
      <w:del w:id="2681" w:author="John Gil" w:date="2022-08-23T23:31:00Z">
        <w:r w:rsidDel="006264FB">
          <w:delText xml:space="preserve">конечного </w:delText>
        </w:r>
      </w:del>
      <w:del w:id="2682" w:author="John Gil" w:date="2022-08-23T23:35:00Z">
        <w:r w:rsidDel="00C256F2">
          <w:delText xml:space="preserve">пикселя изображения (тип данных </w:delText>
        </w:r>
        <w:r w:rsidRPr="00B108B1" w:rsidDel="00C256F2">
          <w:delText>“</w:delText>
        </w:r>
        <w:r w:rsidDel="00C256F2">
          <w:rPr>
            <w:lang w:val="en-US"/>
          </w:rPr>
          <w:delText>vec</w:delText>
        </w:r>
        <w:r w:rsidRPr="00B108B1" w:rsidDel="00C256F2">
          <w:delText xml:space="preserve">4” </w:delText>
        </w:r>
        <w:r w:rsidDel="00C256F2">
          <w:delText>–</w:delText>
        </w:r>
        <w:r w:rsidRPr="00B108B1" w:rsidDel="00C256F2">
          <w:delText xml:space="preserve"> </w:delText>
        </w:r>
        <w:r w:rsidDel="00C256F2">
          <w:delText>четырехмерный вектор</w:delText>
        </w:r>
        <w:r w:rsidRPr="00B108B1" w:rsidDel="00C256F2">
          <w:delText xml:space="preserve">, </w:delText>
        </w:r>
        <w:r w:rsidDel="00C256F2">
          <w:delText>со значениями координат с плавающей точкой).</w:delText>
        </w:r>
      </w:del>
    </w:p>
    <w:p w14:paraId="3F7AD536" w14:textId="1056F458" w:rsidR="00B108B1" w:rsidDel="00C256F2" w:rsidRDefault="00B108B1">
      <w:pPr>
        <w:pStyle w:val="a3"/>
        <w:ind w:firstLine="0"/>
        <w:jc w:val="center"/>
        <w:rPr>
          <w:del w:id="2683" w:author="John Gil" w:date="2022-08-23T23:35:00Z"/>
          <w:rFonts w:eastAsiaTheme="minorHAnsi"/>
        </w:rPr>
        <w:pPrChange w:id="2684" w:author="John Gil" w:date="2022-08-25T14:32:00Z">
          <w:pPr>
            <w:widowControl/>
            <w:adjustRightInd w:val="0"/>
          </w:pPr>
        </w:pPrChange>
      </w:pPr>
    </w:p>
    <w:p w14:paraId="51328042" w14:textId="5A7BEACD" w:rsidR="00B108B1" w:rsidDel="00955E95" w:rsidRDefault="00B108B1">
      <w:pPr>
        <w:pStyle w:val="a3"/>
        <w:ind w:firstLine="0"/>
        <w:jc w:val="center"/>
        <w:rPr>
          <w:del w:id="2685" w:author="John Gil" w:date="2022-08-23T23:32:00Z"/>
          <w:rFonts w:eastAsiaTheme="minorHAnsi"/>
        </w:rPr>
        <w:pPrChange w:id="2686" w:author="John Gil" w:date="2022-08-25T14:32:00Z">
          <w:pPr>
            <w:pStyle w:val="a3"/>
            <w:spacing w:before="8"/>
          </w:pPr>
        </w:pPrChange>
      </w:pPr>
      <w:del w:id="2687" w:author="John Gil" w:date="2022-08-23T23:32:00Z">
        <w:r w:rsidDel="006264FB">
          <w:rPr>
            <w:rFonts w:eastAsiaTheme="minorHAnsi"/>
          </w:rPr>
          <w:delText>"void main() "</w:delText>
        </w:r>
      </w:del>
    </w:p>
    <w:p w14:paraId="196F3547" w14:textId="02B02AF3" w:rsidR="00B108B1" w:rsidDel="006264FB" w:rsidRDefault="00B108B1">
      <w:pPr>
        <w:pStyle w:val="a3"/>
        <w:ind w:firstLine="0"/>
        <w:jc w:val="center"/>
        <w:rPr>
          <w:del w:id="2688" w:author="John Gil" w:date="2022-08-23T23:32:00Z"/>
          <w:rFonts w:eastAsiaTheme="minorHAnsi"/>
          <w:color w:val="000000"/>
        </w:rPr>
        <w:pPrChange w:id="2689" w:author="John Gil" w:date="2022-08-25T14:32:00Z">
          <w:pPr>
            <w:widowControl/>
            <w:adjustRightInd w:val="0"/>
          </w:pPr>
        </w:pPrChange>
      </w:pPr>
      <w:del w:id="2690" w:author="John Gil" w:date="2022-08-23T23:32:00Z">
        <w:r w:rsidDel="006264FB">
          <w:rPr>
            <w:rFonts w:eastAsiaTheme="minorHAnsi"/>
          </w:rPr>
          <w:delText>"{ "</w:delText>
        </w:r>
      </w:del>
    </w:p>
    <w:p w14:paraId="5A5B9B57" w14:textId="7BD9FDFF" w:rsidR="00B108B1" w:rsidDel="006264FB" w:rsidRDefault="00B108B1">
      <w:pPr>
        <w:pStyle w:val="a3"/>
        <w:ind w:firstLine="0"/>
        <w:jc w:val="center"/>
        <w:rPr>
          <w:del w:id="2691" w:author="John Gil" w:date="2022-08-23T23:32:00Z"/>
          <w:rFonts w:eastAsiaTheme="minorHAnsi"/>
          <w:color w:val="000000"/>
        </w:rPr>
        <w:pPrChange w:id="2692" w:author="John Gil" w:date="2022-08-25T14:32:00Z">
          <w:pPr>
            <w:widowControl/>
            <w:adjustRightInd w:val="0"/>
          </w:pPr>
        </w:pPrChange>
      </w:pPr>
      <w:del w:id="2693" w:author="John Gil" w:date="2022-08-23T23:32:00Z">
        <w:r w:rsidDel="006264FB">
          <w:rPr>
            <w:rFonts w:eastAsiaTheme="minorHAnsi"/>
          </w:rPr>
          <w:delText>"   fragColor = vec4(fColor.x,fColor.y,fColor.z,1.0f); "</w:delText>
        </w:r>
        <w:r w:rsidDel="006264FB">
          <w:rPr>
            <w:rFonts w:eastAsiaTheme="minorHAnsi"/>
            <w:color w:val="008000"/>
          </w:rPr>
          <w:delText>//Изменение значения выходного цвета пикселя</w:delText>
        </w:r>
      </w:del>
    </w:p>
    <w:p w14:paraId="78C7A746" w14:textId="06971A0C" w:rsidR="00B108B1" w:rsidRPr="00A260D7" w:rsidDel="006264FB" w:rsidRDefault="00B108B1">
      <w:pPr>
        <w:pStyle w:val="a3"/>
        <w:ind w:firstLine="0"/>
        <w:jc w:val="center"/>
        <w:rPr>
          <w:del w:id="2694" w:author="John Gil" w:date="2022-08-23T23:32:00Z"/>
          <w:rFonts w:eastAsiaTheme="minorHAnsi"/>
        </w:rPr>
        <w:pPrChange w:id="2695" w:author="John Gil" w:date="2022-08-25T14:32:00Z">
          <w:pPr>
            <w:widowControl/>
            <w:adjustRightInd w:val="0"/>
          </w:pPr>
        </w:pPrChange>
      </w:pPr>
      <w:del w:id="2696" w:author="John Gil" w:date="2022-08-23T23:32:00Z">
        <w:r w:rsidDel="006264FB">
          <w:rPr>
            <w:rFonts w:eastAsiaTheme="minorHAnsi"/>
          </w:rPr>
          <w:delText>"} "</w:delText>
        </w:r>
      </w:del>
    </w:p>
    <w:p w14:paraId="18001ABD" w14:textId="50754064" w:rsidR="00B108B1" w:rsidDel="00C256F2" w:rsidRDefault="00B108B1">
      <w:pPr>
        <w:pStyle w:val="a3"/>
        <w:ind w:firstLine="0"/>
        <w:jc w:val="center"/>
        <w:rPr>
          <w:del w:id="2697" w:author="John Gil" w:date="2022-08-23T23:35:00Z"/>
        </w:rPr>
        <w:pPrChange w:id="2698" w:author="John Gil" w:date="2022-08-25T14:32:00Z">
          <w:pPr>
            <w:pStyle w:val="a3"/>
            <w:spacing w:before="8"/>
          </w:pPr>
        </w:pPrChange>
      </w:pPr>
      <w:del w:id="2699" w:author="John Gil" w:date="2022-08-23T23:35:00Z">
        <w:r w:rsidDel="00C256F2">
          <w:delText>Наконец</w:delText>
        </w:r>
        <w:r w:rsidRPr="00B108B1" w:rsidDel="00C256F2">
          <w:delText xml:space="preserve">, </w:delText>
        </w:r>
        <w:r w:rsidDel="00C256F2">
          <w:delText>происходит присвоение конечного цвета пикселя. Значение цвета</w:delText>
        </w:r>
        <w:r w:rsidRPr="00B108B1" w:rsidDel="00C256F2">
          <w:delText xml:space="preserve">, </w:delText>
        </w:r>
        <w:r w:rsidDel="00C256F2">
          <w:delText>которое было на входе графического конвейера</w:delText>
        </w:r>
        <w:r w:rsidRPr="00B108B1" w:rsidDel="00C256F2">
          <w:delText>,</w:delText>
        </w:r>
        <w:r w:rsidDel="00C256F2">
          <w:delText xml:space="preserve"> добралось до </w:delText>
        </w:r>
        <w:r w:rsidR="00036547" w:rsidDel="00C256F2">
          <w:delText>пиксельного цвета и теперь задает цвет вершин.</w:delText>
        </w:r>
      </w:del>
    </w:p>
    <w:p w14:paraId="34FDF52A" w14:textId="3D342574" w:rsidR="00CC1AE9" w:rsidRPr="00B108B1" w:rsidDel="00C256F2" w:rsidRDefault="00CC1AE9">
      <w:pPr>
        <w:pStyle w:val="a3"/>
        <w:ind w:firstLine="0"/>
        <w:jc w:val="center"/>
        <w:rPr>
          <w:del w:id="2700" w:author="John Gil" w:date="2022-08-23T23:35:00Z"/>
        </w:rPr>
        <w:pPrChange w:id="2701" w:author="John Gil" w:date="2022-08-25T14:32:00Z">
          <w:pPr>
            <w:pStyle w:val="a3"/>
            <w:spacing w:before="8"/>
          </w:pPr>
        </w:pPrChange>
      </w:pPr>
    </w:p>
    <w:p w14:paraId="4A540740" w14:textId="54CC41F4" w:rsidR="00B108B1" w:rsidDel="00C256F2" w:rsidRDefault="00A260D7">
      <w:pPr>
        <w:pStyle w:val="a3"/>
        <w:ind w:firstLine="0"/>
        <w:jc w:val="center"/>
        <w:rPr>
          <w:del w:id="2702" w:author="John Gil" w:date="2022-08-23T23:35:00Z"/>
          <w:i/>
        </w:rPr>
        <w:pPrChange w:id="2703" w:author="John Gil" w:date="2022-08-25T14:32:00Z">
          <w:pPr>
            <w:widowControl/>
            <w:autoSpaceDE/>
            <w:autoSpaceDN/>
            <w:spacing w:after="160"/>
          </w:pPr>
        </w:pPrChange>
      </w:pPr>
      <w:del w:id="2704" w:author="John Gil" w:date="2022-08-23T23:35:00Z">
        <w:r w:rsidDel="00C256F2">
          <w:rPr>
            <w:noProof/>
          </w:rPr>
          <w:drawing>
            <wp:inline distT="0" distB="0" distL="0" distR="0" wp14:anchorId="7A52D677" wp14:editId="0426724E">
              <wp:extent cx="5940425" cy="1567180"/>
              <wp:effectExtent l="0" t="0" r="3175" b="0"/>
              <wp:docPr id="10" name="Рисунок 10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27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940425" cy="156718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del>
    </w:p>
    <w:p w14:paraId="69FBE59F" w14:textId="263D0A8C" w:rsidR="00A260D7" w:rsidDel="00C256F2" w:rsidRDefault="00A260D7">
      <w:pPr>
        <w:pStyle w:val="a3"/>
        <w:ind w:firstLine="0"/>
        <w:jc w:val="center"/>
        <w:rPr>
          <w:del w:id="2705" w:author="John Gil" w:date="2022-08-23T23:35:00Z"/>
        </w:rPr>
        <w:pPrChange w:id="2706" w:author="John Gil" w:date="2022-08-25T14:32:00Z">
          <w:pPr>
            <w:pStyle w:val="a3"/>
            <w:spacing w:before="8"/>
            <w:jc w:val="center"/>
          </w:pPr>
        </w:pPrChange>
      </w:pPr>
      <w:del w:id="2707" w:author="John Gil" w:date="2022-08-23T23:35:00Z">
        <w:r w:rsidDel="00C256F2">
          <w:delText>Рис. 4</w:delText>
        </w:r>
        <w:r w:rsidRPr="00557412" w:rsidDel="00C256F2">
          <w:delText xml:space="preserve">. </w:delText>
        </w:r>
        <w:r w:rsidDel="00C256F2">
          <w:delText>Полученная модель графического конвейера</w:delText>
        </w:r>
      </w:del>
    </w:p>
    <w:p w14:paraId="04BA2043" w14:textId="0ECA70EF" w:rsidR="00A260D7" w:rsidDel="00C256F2" w:rsidRDefault="00A260D7">
      <w:pPr>
        <w:pStyle w:val="a3"/>
        <w:ind w:firstLine="0"/>
        <w:jc w:val="center"/>
        <w:rPr>
          <w:del w:id="2708" w:author="John Gil" w:date="2022-08-23T23:35:00Z"/>
          <w:i/>
        </w:rPr>
        <w:pPrChange w:id="2709" w:author="John Gil" w:date="2022-08-25T14:32:00Z">
          <w:pPr>
            <w:widowControl/>
            <w:autoSpaceDE/>
            <w:autoSpaceDN/>
            <w:spacing w:after="160"/>
          </w:pPr>
        </w:pPrChange>
      </w:pPr>
    </w:p>
    <w:p w14:paraId="2385705F" w14:textId="22E0746D" w:rsidR="00E96C87" w:rsidDel="00C256F2" w:rsidRDefault="00E96C87">
      <w:pPr>
        <w:pStyle w:val="a3"/>
        <w:ind w:firstLine="0"/>
        <w:jc w:val="center"/>
        <w:rPr>
          <w:del w:id="2710" w:author="John Gil" w:date="2022-08-23T23:35:00Z"/>
        </w:rPr>
        <w:pPrChange w:id="2711" w:author="John Gil" w:date="2022-08-25T14:32:00Z">
          <w:pPr>
            <w:pStyle w:val="a3"/>
            <w:spacing w:before="8"/>
          </w:pPr>
        </w:pPrChange>
      </w:pPr>
      <w:del w:id="2712" w:author="John Gil" w:date="2022-08-23T23:35:00Z">
        <w:r w:rsidDel="00C256F2">
          <w:delText>Итак</w:delText>
        </w:r>
        <w:r w:rsidRPr="00E96C87" w:rsidDel="00C256F2">
          <w:delText xml:space="preserve">, </w:delText>
        </w:r>
        <w:r w:rsidDel="00C256F2">
          <w:delText xml:space="preserve">описание кода шейдеров закончено. </w:delText>
        </w:r>
      </w:del>
      <w:del w:id="2713" w:author="John Gil" w:date="2022-08-23T23:32:00Z">
        <w:r w:rsidDel="00387D26">
          <w:delText>Перейдем к описанию кода программы</w:delText>
        </w:r>
        <w:r w:rsidRPr="00E96C87" w:rsidDel="00387D26">
          <w:delText xml:space="preserve">, </w:delText>
        </w:r>
        <w:r w:rsidDel="00387D26">
          <w:delText>исполняемой центральным процессором.</w:delText>
        </w:r>
      </w:del>
    </w:p>
    <w:p w14:paraId="00A0A702" w14:textId="11E1D716" w:rsidR="00C256F2" w:rsidRPr="00826154" w:rsidDel="00C256F2" w:rsidRDefault="00E96C87">
      <w:pPr>
        <w:pStyle w:val="a3"/>
        <w:ind w:firstLine="0"/>
        <w:jc w:val="center"/>
        <w:rPr>
          <w:del w:id="2714" w:author="John Gil" w:date="2022-08-23T23:35:00Z"/>
          <w:moveTo w:id="2715" w:author="John Gil" w:date="2022-08-23T23:35:00Z"/>
        </w:rPr>
        <w:pPrChange w:id="2716" w:author="John Gil" w:date="2022-08-25T14:32:00Z">
          <w:pPr>
            <w:pStyle w:val="a3"/>
            <w:spacing w:before="8"/>
          </w:pPr>
        </w:pPrChange>
      </w:pPr>
      <w:del w:id="2717" w:author="John Gil" w:date="2022-08-23T23:35:00Z">
        <w:r w:rsidDel="00C256F2">
          <w:delText xml:space="preserve">Каждый объект в программном интерфейсе </w:delText>
        </w:r>
        <w:r w:rsidDel="00C256F2">
          <w:rPr>
            <w:lang w:val="en-US"/>
          </w:rPr>
          <w:delText>OpenGL</w:delText>
        </w:r>
        <w:r w:rsidRPr="00E96C87" w:rsidDel="00C256F2">
          <w:delText xml:space="preserve"> </w:delText>
        </w:r>
        <w:r w:rsidR="00F038EA" w:rsidDel="00C256F2">
          <w:delText>имеет свой дескриптор. Тип данных этого дескриптора – беззнаковое целое число (</w:delText>
        </w:r>
        <w:r w:rsidR="00F038EA" w:rsidDel="00C256F2">
          <w:rPr>
            <w:lang w:val="en-US"/>
          </w:rPr>
          <w:delText>unsigned</w:delText>
        </w:r>
        <w:r w:rsidR="00F038EA" w:rsidRPr="00F038EA" w:rsidDel="00C256F2">
          <w:delText xml:space="preserve"> </w:delText>
        </w:r>
        <w:r w:rsidR="00F038EA" w:rsidDel="00C256F2">
          <w:rPr>
            <w:lang w:val="en-US"/>
          </w:rPr>
          <w:delText>int</w:delText>
        </w:r>
        <w:r w:rsidR="00F038EA" w:rsidDel="00C256F2">
          <w:delText xml:space="preserve"> либо </w:delText>
        </w:r>
        <w:r w:rsidR="00F038EA" w:rsidDel="00C256F2">
          <w:rPr>
            <w:lang w:val="en-US"/>
          </w:rPr>
          <w:delText>GLuint</w:delText>
        </w:r>
        <w:r w:rsidR="00F038EA" w:rsidDel="00C256F2">
          <w:delText>).</w:delText>
        </w:r>
        <w:r w:rsidR="00F038EA" w:rsidRPr="00F038EA" w:rsidDel="00C256F2">
          <w:delText xml:space="preserve"> </w:delText>
        </w:r>
        <w:r w:rsidR="00F038EA" w:rsidDel="00C256F2">
          <w:delText xml:space="preserve"> </w:delText>
        </w:r>
      </w:del>
      <w:moveToRangeStart w:id="2718" w:author="John Gil" w:date="2022-08-23T23:35:00Z" w:name="move112190116"/>
      <w:moveTo w:id="2719" w:author="John Gil" w:date="2022-08-23T23:35:00Z">
        <w:del w:id="2720" w:author="John Gil" w:date="2022-08-23T23:35:00Z">
          <w:r w:rsidR="00C256F2" w:rsidDel="00C256F2">
            <w:rPr>
              <w:noProof/>
            </w:rPr>
            <mc:AlternateContent>
              <mc:Choice Requires="wps">
                <w:drawing>
                  <wp:anchor distT="45720" distB="45720" distL="114300" distR="114300" simplePos="0" relativeHeight="251671552" behindDoc="0" locked="0" layoutInCell="1" allowOverlap="1" wp14:anchorId="2E33AEA7" wp14:editId="0FBFF59E">
                    <wp:simplePos x="0" y="0"/>
                    <wp:positionH relativeFrom="margin">
                      <wp:align>left</wp:align>
                    </wp:positionH>
                    <wp:positionV relativeFrom="paragraph">
                      <wp:posOffset>695060</wp:posOffset>
                    </wp:positionV>
                    <wp:extent cx="6240780" cy="1404620"/>
                    <wp:effectExtent l="0" t="0" r="26670" b="11430"/>
                    <wp:wrapSquare wrapText="bothSides"/>
                    <wp:docPr id="26" name="Надпись 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6240780" cy="140462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50710F64" w14:textId="77777777" w:rsidR="007F013D" w:rsidRDefault="007F013D" w:rsidP="00C256F2">
                                <w:pPr>
                                  <w:widowControl/>
                                  <w:adjustRightInd w:val="0"/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</w:rPr>
                                </w:pPr>
                                <w:proofErr w:type="spellStart"/>
                                <w:r>
                                  <w:rPr>
                                    <w:rFonts w:ascii="Consolas" w:eastAsiaTheme="minorHAnsi" w:hAnsi="Consolas" w:cs="Consolas"/>
                                    <w:color w:val="2B91AF"/>
                                    <w:sz w:val="19"/>
                                    <w:szCs w:val="19"/>
                                  </w:rPr>
                                  <w:t>GLuint</w:t>
                                </w:r>
                                <w:proofErr w:type="spellEnd"/>
                                <w:r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</w:rPr>
                                  <w:t>CreateProgram</w:t>
                                </w:r>
                                <w:proofErr w:type="spellEnd"/>
                                <w:r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</w:rPr>
                                  <w:t>() {</w:t>
                                </w:r>
                                <w:r>
                                  <w:rPr>
                                    <w:rFonts w:ascii="Consolas" w:eastAsiaTheme="minorHAnsi" w:hAnsi="Consolas" w:cs="Consolas"/>
                                    <w:color w:val="008000"/>
                                    <w:sz w:val="19"/>
                                    <w:szCs w:val="19"/>
                                  </w:rPr>
                                  <w:t>//Создание объекта для выполнения бинарного кода шейдеров</w:t>
                                </w:r>
                              </w:p>
                              <w:p w14:paraId="1C6844AD" w14:textId="77777777" w:rsidR="007F013D" w:rsidRDefault="007F013D" w:rsidP="00C256F2">
                                <w:pPr>
                                  <w:widowControl/>
                                  <w:adjustRightInd w:val="0"/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</w:rPr>
                                </w:pPr>
                                <w:r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</w:rPr>
                                  <w:t xml:space="preserve">    </w:t>
                                </w:r>
                                <w:proofErr w:type="spellStart"/>
                                <w:r>
                                  <w:rPr>
                                    <w:rFonts w:ascii="Consolas" w:eastAsiaTheme="minorHAnsi" w:hAnsi="Consolas" w:cs="Consolas"/>
                                    <w:color w:val="2B91AF"/>
                                    <w:sz w:val="19"/>
                                    <w:szCs w:val="19"/>
                                  </w:rPr>
                                  <w:t>GLuint</w:t>
                                </w:r>
                                <w:proofErr w:type="spellEnd"/>
                                <w:r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</w:rPr>
                                  <w:t>vertexShader</w:t>
                                </w:r>
                                <w:proofErr w:type="spellEnd"/>
                                <w:r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</w:rPr>
                                  <w:t xml:space="preserve"> = </w:t>
                                </w:r>
                                <w:proofErr w:type="spellStart"/>
                                <w:r>
                                  <w:rPr>
                                    <w:rFonts w:ascii="Consolas" w:eastAsiaTheme="minorHAnsi" w:hAnsi="Consolas" w:cs="Consolas"/>
                                    <w:color w:val="6F008A"/>
                                    <w:sz w:val="19"/>
                                    <w:szCs w:val="19"/>
                                  </w:rPr>
                                  <w:t>glCreateShader</w:t>
                                </w:r>
                                <w:proofErr w:type="spellEnd"/>
                                <w:r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</w:rPr>
                                  <w:t>(</w:t>
                                </w:r>
                                <w:r>
                                  <w:rPr>
                                    <w:rFonts w:ascii="Consolas" w:eastAsiaTheme="minorHAnsi" w:hAnsi="Consolas" w:cs="Consolas"/>
                                    <w:color w:val="6F008A"/>
                                    <w:sz w:val="19"/>
                                    <w:szCs w:val="19"/>
                                  </w:rPr>
                                  <w:t>GL_VERTEX_SHADER</w:t>
                                </w:r>
                                <w:r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</w:rPr>
                                  <w:t>);</w:t>
                                </w:r>
                                <w:r>
                                  <w:rPr>
                                    <w:rFonts w:ascii="Consolas" w:eastAsiaTheme="minorHAnsi" w:hAnsi="Consolas" w:cs="Consolas"/>
                                    <w:color w:val="008000"/>
                                    <w:sz w:val="19"/>
                                    <w:szCs w:val="19"/>
                                  </w:rPr>
                                  <w:t>//Создание вершинного шейдера</w:t>
                                </w:r>
                              </w:p>
                              <w:p w14:paraId="671F500D" w14:textId="77777777" w:rsidR="007F013D" w:rsidRDefault="007F013D" w:rsidP="00C256F2">
                                <w:pPr>
                                  <w:widowControl/>
                                  <w:adjustRightInd w:val="0"/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</w:rPr>
                                </w:pPr>
                                <w:r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</w:rPr>
                                  <w:t xml:space="preserve">    </w:t>
                                </w:r>
                                <w:proofErr w:type="spellStart"/>
                                <w:r>
                                  <w:rPr>
                                    <w:rFonts w:ascii="Consolas" w:eastAsiaTheme="minorHAnsi" w:hAnsi="Consolas" w:cs="Consolas"/>
                                    <w:color w:val="6F008A"/>
                                    <w:sz w:val="19"/>
                                    <w:szCs w:val="19"/>
                                  </w:rPr>
                                  <w:t>glShaderSource</w:t>
                                </w:r>
                                <w:proofErr w:type="spellEnd"/>
                                <w:r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</w:rPr>
                                  <w:t>(</w:t>
                                </w:r>
                                <w:proofErr w:type="spellStart"/>
                                <w:r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</w:rPr>
                                  <w:t>vertexShader</w:t>
                                </w:r>
                                <w:proofErr w:type="spellEnd"/>
                                <w:r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</w:rPr>
                                  <w:t>, 1, &amp;</w:t>
                                </w:r>
                                <w:proofErr w:type="spellStart"/>
                                <w:r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</w:rPr>
                                  <w:t>vShader</w:t>
                                </w:r>
                                <w:proofErr w:type="spellEnd"/>
                                <w:r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</w:rPr>
                                  <w:t xml:space="preserve">, </w:t>
                                </w:r>
                                <w:r>
                                  <w:rPr>
                                    <w:rFonts w:ascii="Consolas" w:eastAsiaTheme="minorHAnsi" w:hAnsi="Consolas" w:cs="Consolas"/>
                                    <w:color w:val="6F008A"/>
                                    <w:sz w:val="19"/>
                                    <w:szCs w:val="19"/>
                                  </w:rPr>
                                  <w:t>NULL</w:t>
                                </w:r>
                                <w:r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</w:rPr>
                                  <w:t>);</w:t>
                                </w:r>
                                <w:r>
                                  <w:rPr>
                                    <w:rFonts w:ascii="Consolas" w:eastAsiaTheme="minorHAnsi" w:hAnsi="Consolas" w:cs="Consolas"/>
                                    <w:color w:val="008000"/>
                                    <w:sz w:val="19"/>
                                    <w:szCs w:val="19"/>
                                  </w:rPr>
                                  <w:t>//Передача исходного кода шейдера</w:t>
                                </w:r>
                              </w:p>
                              <w:p w14:paraId="374EED32" w14:textId="77777777" w:rsidR="007F013D" w:rsidRDefault="007F013D" w:rsidP="00C256F2">
                                <w:pPr>
                                  <w:widowControl/>
                                  <w:adjustRightInd w:val="0"/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</w:rPr>
                                </w:pPr>
                                <w:r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</w:rPr>
                                  <w:t xml:space="preserve">    </w:t>
                                </w:r>
                                <w:proofErr w:type="spellStart"/>
                                <w:r>
                                  <w:rPr>
                                    <w:rFonts w:ascii="Consolas" w:eastAsiaTheme="minorHAnsi" w:hAnsi="Consolas" w:cs="Consolas"/>
                                    <w:color w:val="6F008A"/>
                                    <w:sz w:val="19"/>
                                    <w:szCs w:val="19"/>
                                  </w:rPr>
                                  <w:t>glCompileShader</w:t>
                                </w:r>
                                <w:proofErr w:type="spellEnd"/>
                                <w:r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</w:rPr>
                                  <w:t>(</w:t>
                                </w:r>
                                <w:proofErr w:type="spellStart"/>
                                <w:r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</w:rPr>
                                  <w:t>vertexShader</w:t>
                                </w:r>
                                <w:proofErr w:type="spellEnd"/>
                                <w:r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</w:rPr>
                                  <w:t>);</w:t>
                                </w:r>
                                <w:r>
                                  <w:rPr>
                                    <w:rFonts w:ascii="Consolas" w:eastAsiaTheme="minorHAnsi" w:hAnsi="Consolas" w:cs="Consolas"/>
                                    <w:color w:val="008000"/>
                                    <w:sz w:val="19"/>
                                    <w:szCs w:val="19"/>
                                  </w:rPr>
                                  <w:t>//Компиляция шейдера</w:t>
                                </w:r>
                              </w:p>
                              <w:p w14:paraId="69EE7546" w14:textId="77777777" w:rsidR="007F013D" w:rsidRDefault="007F013D" w:rsidP="00C256F2">
                                <w:pPr>
                                  <w:widowControl/>
                                  <w:adjustRightInd w:val="0"/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</w:rPr>
                                </w:pPr>
                                <w:r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</w:rPr>
                                  <w:t xml:space="preserve">    </w:t>
                                </w:r>
                                <w:proofErr w:type="spellStart"/>
                                <w:r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</w:rPr>
                                  <w:t>CheckResult</w:t>
                                </w:r>
                                <w:proofErr w:type="spellEnd"/>
                                <w:r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</w:rPr>
                                  <w:t>(</w:t>
                                </w:r>
                                <w:proofErr w:type="spellStart"/>
                                <w:r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</w:rPr>
                                  <w:t>vertexShader</w:t>
                                </w:r>
                                <w:proofErr w:type="spellEnd"/>
                                <w:r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</w:rPr>
                                  <w:t>);</w:t>
                                </w:r>
                                <w:r>
                                  <w:rPr>
                                    <w:rFonts w:ascii="Consolas" w:eastAsiaTheme="minorHAnsi" w:hAnsi="Consolas" w:cs="Consolas"/>
                                    <w:color w:val="008000"/>
                                    <w:sz w:val="19"/>
                                    <w:szCs w:val="19"/>
                                  </w:rPr>
                                  <w:t>//Проверка результата</w:t>
                                </w:r>
                              </w:p>
                              <w:p w14:paraId="7C15DDA9" w14:textId="77777777" w:rsidR="007F013D" w:rsidRDefault="007F013D" w:rsidP="00C256F2">
                                <w:pPr>
                                  <w:widowControl/>
                                  <w:adjustRightInd w:val="0"/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</w:rPr>
                                </w:pPr>
                              </w:p>
                              <w:p w14:paraId="6DE5976D" w14:textId="77777777" w:rsidR="007F013D" w:rsidRPr="00FA37E0" w:rsidRDefault="007F013D" w:rsidP="00C256F2">
                                <w:pPr>
                                  <w:widowControl/>
                                  <w:adjustRightInd w:val="0"/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</w:rPr>
                                  <w:t xml:space="preserve">    </w:t>
                                </w:r>
                                <w:proofErr w:type="spellStart"/>
                                <w:r w:rsidRPr="00FA37E0">
                                  <w:rPr>
                                    <w:rFonts w:ascii="Consolas" w:eastAsiaTheme="minorHAnsi" w:hAnsi="Consolas" w:cs="Consolas"/>
                                    <w:color w:val="2B91AF"/>
                                    <w:sz w:val="19"/>
                                    <w:szCs w:val="19"/>
                                    <w:lang w:val="en-US"/>
                                  </w:rPr>
                                  <w:t>GLuint</w:t>
                                </w:r>
                                <w:proofErr w:type="spellEnd"/>
                                <w:r w:rsidRPr="00FA37E0"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  <w:lang w:val="en-US"/>
                                  </w:rPr>
                                  <w:t xml:space="preserve"> </w:t>
                                </w:r>
                                <w:proofErr w:type="spellStart"/>
                                <w:r w:rsidRPr="00FA37E0"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  <w:lang w:val="en-US"/>
                                  </w:rPr>
                                  <w:t>fragmentShader</w:t>
                                </w:r>
                                <w:proofErr w:type="spellEnd"/>
                                <w:r w:rsidRPr="00FA37E0"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  <w:lang w:val="en-US"/>
                                  </w:rPr>
                                  <w:t xml:space="preserve"> = </w:t>
                                </w:r>
                                <w:proofErr w:type="spellStart"/>
                                <w:r w:rsidRPr="00FA37E0">
                                  <w:rPr>
                                    <w:rFonts w:ascii="Consolas" w:eastAsiaTheme="minorHAnsi" w:hAnsi="Consolas" w:cs="Consolas"/>
                                    <w:color w:val="6F008A"/>
                                    <w:sz w:val="19"/>
                                    <w:szCs w:val="19"/>
                                    <w:lang w:val="en-US"/>
                                  </w:rPr>
                                  <w:t>glCreateShader</w:t>
                                </w:r>
                                <w:proofErr w:type="spellEnd"/>
                                <w:r w:rsidRPr="00FA37E0"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  <w:lang w:val="en-US"/>
                                  </w:rPr>
                                  <w:t>(</w:t>
                                </w:r>
                                <w:r w:rsidRPr="00FA37E0">
                                  <w:rPr>
                                    <w:rFonts w:ascii="Consolas" w:eastAsiaTheme="minorHAnsi" w:hAnsi="Consolas" w:cs="Consolas"/>
                                    <w:color w:val="6F008A"/>
                                    <w:sz w:val="19"/>
                                    <w:szCs w:val="19"/>
                                    <w:lang w:val="en-US"/>
                                  </w:rPr>
                                  <w:t>GL_FRAGMENT_SHADER</w:t>
                                </w:r>
                                <w:r w:rsidRPr="00FA37E0"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  <w:lang w:val="en-US"/>
                                  </w:rPr>
                                  <w:t>);</w:t>
                                </w:r>
                                <w:r w:rsidRPr="00FA37E0">
                                  <w:rPr>
                                    <w:rFonts w:ascii="Consolas" w:eastAsiaTheme="minorHAnsi" w:hAnsi="Consolas" w:cs="Consolas"/>
                                    <w:color w:val="008000"/>
                                    <w:sz w:val="19"/>
                                    <w:szCs w:val="19"/>
                                    <w:lang w:val="en-US"/>
                                  </w:rPr>
                                  <w:t>//</w:t>
                                </w:r>
                                <w:r>
                                  <w:rPr>
                                    <w:rFonts w:ascii="Consolas" w:eastAsiaTheme="minorHAnsi" w:hAnsi="Consolas" w:cs="Consolas"/>
                                    <w:color w:val="008000"/>
                                    <w:sz w:val="19"/>
                                    <w:szCs w:val="19"/>
                                  </w:rPr>
                                  <w:t>Создание</w:t>
                                </w:r>
                                <w:r w:rsidRPr="00FA37E0">
                                  <w:rPr>
                                    <w:rFonts w:ascii="Consolas" w:eastAsiaTheme="minorHAnsi" w:hAnsi="Consolas" w:cs="Consolas"/>
                                    <w:color w:val="008000"/>
                                    <w:sz w:val="19"/>
                                    <w:szCs w:val="19"/>
                                    <w:lang w:val="en-US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Consolas" w:eastAsiaTheme="minorHAnsi" w:hAnsi="Consolas" w:cs="Consolas"/>
                                    <w:color w:val="008000"/>
                                    <w:sz w:val="19"/>
                                    <w:szCs w:val="19"/>
                                  </w:rPr>
                                  <w:t>пиксельного</w:t>
                                </w:r>
                                <w:r w:rsidRPr="00FA37E0">
                                  <w:rPr>
                                    <w:rFonts w:ascii="Consolas" w:eastAsiaTheme="minorHAnsi" w:hAnsi="Consolas" w:cs="Consolas"/>
                                    <w:color w:val="008000"/>
                                    <w:sz w:val="19"/>
                                    <w:szCs w:val="19"/>
                                    <w:lang w:val="en-US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Consolas" w:eastAsiaTheme="minorHAnsi" w:hAnsi="Consolas" w:cs="Consolas"/>
                                    <w:color w:val="008000"/>
                                    <w:sz w:val="19"/>
                                    <w:szCs w:val="19"/>
                                  </w:rPr>
                                  <w:t>шейдера</w:t>
                                </w:r>
                              </w:p>
                              <w:p w14:paraId="1BEF1454" w14:textId="77777777" w:rsidR="007F013D" w:rsidRPr="00FA37E0" w:rsidRDefault="007F013D" w:rsidP="00C256F2">
                                <w:pPr>
                                  <w:widowControl/>
                                  <w:adjustRightInd w:val="0"/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  <w:lang w:val="en-US"/>
                                  </w:rPr>
                                </w:pPr>
                                <w:r w:rsidRPr="00FA37E0"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  <w:lang w:val="en-US"/>
                                  </w:rPr>
                                  <w:t xml:space="preserve">    </w:t>
                                </w:r>
                                <w:proofErr w:type="spellStart"/>
                                <w:r w:rsidRPr="00FA37E0">
                                  <w:rPr>
                                    <w:rFonts w:ascii="Consolas" w:eastAsiaTheme="minorHAnsi" w:hAnsi="Consolas" w:cs="Consolas"/>
                                    <w:color w:val="6F008A"/>
                                    <w:sz w:val="19"/>
                                    <w:szCs w:val="19"/>
                                    <w:lang w:val="en-US"/>
                                  </w:rPr>
                                  <w:t>glShaderSource</w:t>
                                </w:r>
                                <w:proofErr w:type="spellEnd"/>
                                <w:r w:rsidRPr="00FA37E0"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  <w:lang w:val="en-US"/>
                                  </w:rPr>
                                  <w:t>(</w:t>
                                </w:r>
                                <w:proofErr w:type="spellStart"/>
                                <w:r w:rsidRPr="00FA37E0"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  <w:lang w:val="en-US"/>
                                  </w:rPr>
                                  <w:t>fragmentShader</w:t>
                                </w:r>
                                <w:proofErr w:type="spellEnd"/>
                                <w:r w:rsidRPr="00FA37E0"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  <w:lang w:val="en-US"/>
                                  </w:rPr>
                                  <w:t>, 1, &amp;</w:t>
                                </w:r>
                                <w:proofErr w:type="spellStart"/>
                                <w:r w:rsidRPr="00FA37E0"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  <w:lang w:val="en-US"/>
                                  </w:rPr>
                                  <w:t>fShader</w:t>
                                </w:r>
                                <w:proofErr w:type="spellEnd"/>
                                <w:r w:rsidRPr="00FA37E0"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  <w:lang w:val="en-US"/>
                                  </w:rPr>
                                  <w:t xml:space="preserve">, </w:t>
                                </w:r>
                                <w:r w:rsidRPr="00FA37E0">
                                  <w:rPr>
                                    <w:rFonts w:ascii="Consolas" w:eastAsiaTheme="minorHAnsi" w:hAnsi="Consolas" w:cs="Consolas"/>
                                    <w:color w:val="6F008A"/>
                                    <w:sz w:val="19"/>
                                    <w:szCs w:val="19"/>
                                    <w:lang w:val="en-US"/>
                                  </w:rPr>
                                  <w:t>NULL</w:t>
                                </w:r>
                                <w:r w:rsidRPr="00FA37E0"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  <w:lang w:val="en-US"/>
                                  </w:rPr>
                                  <w:t>);</w:t>
                                </w:r>
                                <w:r w:rsidRPr="00FA37E0">
                                  <w:rPr>
                                    <w:rFonts w:ascii="Consolas" w:eastAsiaTheme="minorHAnsi" w:hAnsi="Consolas" w:cs="Consolas"/>
                                    <w:color w:val="008000"/>
                                    <w:sz w:val="19"/>
                                    <w:szCs w:val="19"/>
                                    <w:lang w:val="en-US"/>
                                  </w:rPr>
                                  <w:t>//</w:t>
                                </w:r>
                                <w:r>
                                  <w:rPr>
                                    <w:rFonts w:ascii="Consolas" w:eastAsiaTheme="minorHAnsi" w:hAnsi="Consolas" w:cs="Consolas"/>
                                    <w:color w:val="008000"/>
                                    <w:sz w:val="19"/>
                                    <w:szCs w:val="19"/>
                                  </w:rPr>
                                  <w:t>Передача</w:t>
                                </w:r>
                                <w:r w:rsidRPr="00FA37E0">
                                  <w:rPr>
                                    <w:rFonts w:ascii="Consolas" w:eastAsiaTheme="minorHAnsi" w:hAnsi="Consolas" w:cs="Consolas"/>
                                    <w:color w:val="008000"/>
                                    <w:sz w:val="19"/>
                                    <w:szCs w:val="19"/>
                                    <w:lang w:val="en-US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Consolas" w:eastAsiaTheme="minorHAnsi" w:hAnsi="Consolas" w:cs="Consolas"/>
                                    <w:color w:val="008000"/>
                                    <w:sz w:val="19"/>
                                    <w:szCs w:val="19"/>
                                  </w:rPr>
                                  <w:t>исходного</w:t>
                                </w:r>
                                <w:r w:rsidRPr="00FA37E0">
                                  <w:rPr>
                                    <w:rFonts w:ascii="Consolas" w:eastAsiaTheme="minorHAnsi" w:hAnsi="Consolas" w:cs="Consolas"/>
                                    <w:color w:val="008000"/>
                                    <w:sz w:val="19"/>
                                    <w:szCs w:val="19"/>
                                    <w:lang w:val="en-US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Consolas" w:eastAsiaTheme="minorHAnsi" w:hAnsi="Consolas" w:cs="Consolas"/>
                                    <w:color w:val="008000"/>
                                    <w:sz w:val="19"/>
                                    <w:szCs w:val="19"/>
                                  </w:rPr>
                                  <w:t>кода</w:t>
                                </w:r>
                                <w:r w:rsidRPr="00FA37E0">
                                  <w:rPr>
                                    <w:rFonts w:ascii="Consolas" w:eastAsiaTheme="minorHAnsi" w:hAnsi="Consolas" w:cs="Consolas"/>
                                    <w:color w:val="008000"/>
                                    <w:sz w:val="19"/>
                                    <w:szCs w:val="19"/>
                                    <w:lang w:val="en-US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Consolas" w:eastAsiaTheme="minorHAnsi" w:hAnsi="Consolas" w:cs="Consolas"/>
                                    <w:color w:val="008000"/>
                                    <w:sz w:val="19"/>
                                    <w:szCs w:val="19"/>
                                  </w:rPr>
                                  <w:t>шейдера</w:t>
                                </w:r>
                              </w:p>
                              <w:p w14:paraId="3DEBAB5D" w14:textId="77777777" w:rsidR="007F013D" w:rsidRPr="00FA37E0" w:rsidRDefault="007F013D" w:rsidP="00C256F2">
                                <w:pPr>
                                  <w:widowControl/>
                                  <w:adjustRightInd w:val="0"/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  <w:lang w:val="en-US"/>
                                  </w:rPr>
                                </w:pPr>
                                <w:r w:rsidRPr="00FA37E0"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  <w:lang w:val="en-US"/>
                                  </w:rPr>
                                  <w:t xml:space="preserve">    </w:t>
                                </w:r>
                                <w:proofErr w:type="spellStart"/>
                                <w:r w:rsidRPr="00FA37E0">
                                  <w:rPr>
                                    <w:rFonts w:ascii="Consolas" w:eastAsiaTheme="minorHAnsi" w:hAnsi="Consolas" w:cs="Consolas"/>
                                    <w:color w:val="6F008A"/>
                                    <w:sz w:val="19"/>
                                    <w:szCs w:val="19"/>
                                    <w:lang w:val="en-US"/>
                                  </w:rPr>
                                  <w:t>glCompileShader</w:t>
                                </w:r>
                                <w:proofErr w:type="spellEnd"/>
                                <w:r w:rsidRPr="00FA37E0"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  <w:lang w:val="en-US"/>
                                  </w:rPr>
                                  <w:t>(</w:t>
                                </w:r>
                                <w:proofErr w:type="spellStart"/>
                                <w:r w:rsidRPr="00FA37E0"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  <w:lang w:val="en-US"/>
                                  </w:rPr>
                                  <w:t>fragmentShader</w:t>
                                </w:r>
                                <w:proofErr w:type="spellEnd"/>
                                <w:r w:rsidRPr="00FA37E0"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  <w:lang w:val="en-US"/>
                                  </w:rPr>
                                  <w:t>);</w:t>
                                </w:r>
                                <w:r w:rsidRPr="00FA37E0">
                                  <w:rPr>
                                    <w:rFonts w:ascii="Consolas" w:eastAsiaTheme="minorHAnsi" w:hAnsi="Consolas" w:cs="Consolas"/>
                                    <w:color w:val="008000"/>
                                    <w:sz w:val="19"/>
                                    <w:szCs w:val="19"/>
                                    <w:lang w:val="en-US"/>
                                  </w:rPr>
                                  <w:t>//</w:t>
                                </w:r>
                                <w:r>
                                  <w:rPr>
                                    <w:rFonts w:ascii="Consolas" w:eastAsiaTheme="minorHAnsi" w:hAnsi="Consolas" w:cs="Consolas"/>
                                    <w:color w:val="008000"/>
                                    <w:sz w:val="19"/>
                                    <w:szCs w:val="19"/>
                                  </w:rPr>
                                  <w:t>Компиляция</w:t>
                                </w:r>
                                <w:r w:rsidRPr="00FA37E0">
                                  <w:rPr>
                                    <w:rFonts w:ascii="Consolas" w:eastAsiaTheme="minorHAnsi" w:hAnsi="Consolas" w:cs="Consolas"/>
                                    <w:color w:val="008000"/>
                                    <w:sz w:val="19"/>
                                    <w:szCs w:val="19"/>
                                    <w:lang w:val="en-US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Consolas" w:eastAsiaTheme="minorHAnsi" w:hAnsi="Consolas" w:cs="Consolas"/>
                                    <w:color w:val="008000"/>
                                    <w:sz w:val="19"/>
                                    <w:szCs w:val="19"/>
                                  </w:rPr>
                                  <w:t>шейдера</w:t>
                                </w:r>
                              </w:p>
                              <w:p w14:paraId="1519E841" w14:textId="77777777" w:rsidR="007F013D" w:rsidRPr="00FA37E0" w:rsidRDefault="007F013D" w:rsidP="00C256F2">
                                <w:pPr>
                                  <w:widowControl/>
                                  <w:adjustRightInd w:val="0"/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  <w:lang w:val="en-US"/>
                                  </w:rPr>
                                </w:pPr>
                                <w:r w:rsidRPr="00FA37E0"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  <w:lang w:val="en-US"/>
                                  </w:rPr>
                                  <w:t xml:space="preserve">    </w:t>
                                </w:r>
                                <w:proofErr w:type="spellStart"/>
                                <w:r w:rsidRPr="00FA37E0"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  <w:lang w:val="en-US"/>
                                  </w:rPr>
                                  <w:t>CheckResult</w:t>
                                </w:r>
                                <w:proofErr w:type="spellEnd"/>
                                <w:r w:rsidRPr="00FA37E0"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  <w:lang w:val="en-US"/>
                                  </w:rPr>
                                  <w:t>(</w:t>
                                </w:r>
                                <w:proofErr w:type="spellStart"/>
                                <w:r w:rsidRPr="00FA37E0"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  <w:lang w:val="en-US"/>
                                  </w:rPr>
                                  <w:t>fragmentShader</w:t>
                                </w:r>
                                <w:proofErr w:type="spellEnd"/>
                                <w:r w:rsidRPr="00FA37E0"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  <w:lang w:val="en-US"/>
                                  </w:rPr>
                                  <w:t>);</w:t>
                                </w:r>
                                <w:r w:rsidRPr="00FA37E0">
                                  <w:rPr>
                                    <w:rFonts w:ascii="Consolas" w:eastAsiaTheme="minorHAnsi" w:hAnsi="Consolas" w:cs="Consolas"/>
                                    <w:color w:val="008000"/>
                                    <w:sz w:val="19"/>
                                    <w:szCs w:val="19"/>
                                    <w:lang w:val="en-US"/>
                                  </w:rPr>
                                  <w:t>//</w:t>
                                </w:r>
                                <w:r>
                                  <w:rPr>
                                    <w:rFonts w:ascii="Consolas" w:eastAsiaTheme="minorHAnsi" w:hAnsi="Consolas" w:cs="Consolas"/>
                                    <w:color w:val="008000"/>
                                    <w:sz w:val="19"/>
                                    <w:szCs w:val="19"/>
                                  </w:rPr>
                                  <w:t>Проверка</w:t>
                                </w:r>
                                <w:r w:rsidRPr="00FA37E0">
                                  <w:rPr>
                                    <w:rFonts w:ascii="Consolas" w:eastAsiaTheme="minorHAnsi" w:hAnsi="Consolas" w:cs="Consolas"/>
                                    <w:color w:val="008000"/>
                                    <w:sz w:val="19"/>
                                    <w:szCs w:val="19"/>
                                    <w:lang w:val="en-US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Consolas" w:eastAsiaTheme="minorHAnsi" w:hAnsi="Consolas" w:cs="Consolas"/>
                                    <w:color w:val="008000"/>
                                    <w:sz w:val="19"/>
                                    <w:szCs w:val="19"/>
                                  </w:rPr>
                                  <w:t>результата</w:t>
                                </w:r>
                              </w:p>
                              <w:p w14:paraId="1DEFB472" w14:textId="77777777" w:rsidR="007F013D" w:rsidRPr="00FA37E0" w:rsidRDefault="007F013D" w:rsidP="00C256F2">
                                <w:pPr>
                                  <w:widowControl/>
                                  <w:adjustRightInd w:val="0"/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  <w:lang w:val="en-US"/>
                                  </w:rPr>
                                </w:pPr>
                              </w:p>
                              <w:p w14:paraId="0FEA410C" w14:textId="77777777" w:rsidR="007F013D" w:rsidRDefault="007F013D" w:rsidP="00C256F2">
                                <w:pPr>
                                  <w:widowControl/>
                                  <w:adjustRightInd w:val="0"/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</w:rPr>
                                </w:pPr>
                                <w:r w:rsidRPr="00FA37E0"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  <w:lang w:val="en-US"/>
                                  </w:rPr>
                                  <w:t xml:space="preserve">    </w:t>
                                </w:r>
                                <w:proofErr w:type="spellStart"/>
                                <w:r>
                                  <w:rPr>
                                    <w:rFonts w:ascii="Consolas" w:eastAsiaTheme="minorHAnsi" w:hAnsi="Consolas" w:cs="Consolas"/>
                                    <w:color w:val="2B91AF"/>
                                    <w:sz w:val="19"/>
                                    <w:szCs w:val="19"/>
                                  </w:rPr>
                                  <w:t>GLuint</w:t>
                                </w:r>
                                <w:proofErr w:type="spellEnd"/>
                                <w:r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</w:rPr>
                                  <w:t>program</w:t>
                                </w:r>
                                <w:proofErr w:type="spellEnd"/>
                                <w:r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</w:rPr>
                                  <w:t xml:space="preserve"> = </w:t>
                                </w:r>
                                <w:proofErr w:type="spellStart"/>
                                <w:r>
                                  <w:rPr>
                                    <w:rFonts w:ascii="Consolas" w:eastAsiaTheme="minorHAnsi" w:hAnsi="Consolas" w:cs="Consolas"/>
                                    <w:color w:val="6F008A"/>
                                    <w:sz w:val="19"/>
                                    <w:szCs w:val="19"/>
                                  </w:rPr>
                                  <w:t>glCreateProgram</w:t>
                                </w:r>
                                <w:proofErr w:type="spellEnd"/>
                                <w:r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</w:rPr>
                                  <w:t>();</w:t>
                                </w:r>
                                <w:r>
                                  <w:rPr>
                                    <w:rFonts w:ascii="Consolas" w:eastAsiaTheme="minorHAnsi" w:hAnsi="Consolas" w:cs="Consolas"/>
                                    <w:color w:val="008000"/>
                                    <w:sz w:val="19"/>
                                    <w:szCs w:val="19"/>
                                  </w:rPr>
                                  <w:t>//Создание объекта программы</w:t>
                                </w:r>
                              </w:p>
                              <w:p w14:paraId="28CE35B7" w14:textId="77777777" w:rsidR="007F013D" w:rsidRPr="00FA37E0" w:rsidRDefault="007F013D" w:rsidP="00C256F2">
                                <w:pPr>
                                  <w:widowControl/>
                                  <w:adjustRightInd w:val="0"/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</w:rPr>
                                  <w:t xml:space="preserve">    </w:t>
                                </w:r>
                                <w:proofErr w:type="spellStart"/>
                                <w:r w:rsidRPr="00FA37E0">
                                  <w:rPr>
                                    <w:rFonts w:ascii="Consolas" w:eastAsiaTheme="minorHAnsi" w:hAnsi="Consolas" w:cs="Consolas"/>
                                    <w:color w:val="6F008A"/>
                                    <w:sz w:val="19"/>
                                    <w:szCs w:val="19"/>
                                    <w:lang w:val="en-US"/>
                                  </w:rPr>
                                  <w:t>glAttachShader</w:t>
                                </w:r>
                                <w:proofErr w:type="spellEnd"/>
                                <w:r w:rsidRPr="00FA37E0"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  <w:lang w:val="en-US"/>
                                  </w:rPr>
                                  <w:t xml:space="preserve">(program, </w:t>
                                </w:r>
                                <w:proofErr w:type="spellStart"/>
                                <w:r w:rsidRPr="00FA37E0"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  <w:lang w:val="en-US"/>
                                  </w:rPr>
                                  <w:t>vertexShader</w:t>
                                </w:r>
                                <w:proofErr w:type="spellEnd"/>
                                <w:r w:rsidRPr="00FA37E0"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  <w:lang w:val="en-US"/>
                                  </w:rPr>
                                  <w:t>);</w:t>
                                </w:r>
                                <w:r w:rsidRPr="00FA37E0">
                                  <w:rPr>
                                    <w:rFonts w:ascii="Consolas" w:eastAsiaTheme="minorHAnsi" w:hAnsi="Consolas" w:cs="Consolas"/>
                                    <w:color w:val="008000"/>
                                    <w:sz w:val="19"/>
                                    <w:szCs w:val="19"/>
                                    <w:lang w:val="en-US"/>
                                  </w:rPr>
                                  <w:t>//</w:t>
                                </w:r>
                                <w:r>
                                  <w:rPr>
                                    <w:rFonts w:ascii="Consolas" w:eastAsiaTheme="minorHAnsi" w:hAnsi="Consolas" w:cs="Consolas"/>
                                    <w:color w:val="008000"/>
                                    <w:sz w:val="19"/>
                                    <w:szCs w:val="19"/>
                                  </w:rPr>
                                  <w:t>Привязка</w:t>
                                </w:r>
                                <w:r w:rsidRPr="00FA37E0">
                                  <w:rPr>
                                    <w:rFonts w:ascii="Consolas" w:eastAsiaTheme="minorHAnsi" w:hAnsi="Consolas" w:cs="Consolas"/>
                                    <w:color w:val="008000"/>
                                    <w:sz w:val="19"/>
                                    <w:szCs w:val="19"/>
                                    <w:lang w:val="en-US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Consolas" w:eastAsiaTheme="minorHAnsi" w:hAnsi="Consolas" w:cs="Consolas"/>
                                    <w:color w:val="008000"/>
                                    <w:sz w:val="19"/>
                                    <w:szCs w:val="19"/>
                                  </w:rPr>
                                  <w:t>вершинного</w:t>
                                </w:r>
                                <w:r w:rsidRPr="00FA37E0">
                                  <w:rPr>
                                    <w:rFonts w:ascii="Consolas" w:eastAsiaTheme="minorHAnsi" w:hAnsi="Consolas" w:cs="Consolas"/>
                                    <w:color w:val="008000"/>
                                    <w:sz w:val="19"/>
                                    <w:szCs w:val="19"/>
                                    <w:lang w:val="en-US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Consolas" w:eastAsiaTheme="minorHAnsi" w:hAnsi="Consolas" w:cs="Consolas"/>
                                    <w:color w:val="008000"/>
                                    <w:sz w:val="19"/>
                                    <w:szCs w:val="19"/>
                                  </w:rPr>
                                  <w:t>шейдера</w:t>
                                </w:r>
                              </w:p>
                              <w:p w14:paraId="09EF647B" w14:textId="77777777" w:rsidR="007F013D" w:rsidRPr="00FA37E0" w:rsidRDefault="007F013D" w:rsidP="00C256F2">
                                <w:pPr>
                                  <w:widowControl/>
                                  <w:adjustRightInd w:val="0"/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  <w:lang w:val="en-US"/>
                                  </w:rPr>
                                </w:pPr>
                                <w:r w:rsidRPr="00FA37E0"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  <w:lang w:val="en-US"/>
                                  </w:rPr>
                                  <w:t xml:space="preserve">    </w:t>
                                </w:r>
                                <w:proofErr w:type="spellStart"/>
                                <w:r w:rsidRPr="00FA37E0">
                                  <w:rPr>
                                    <w:rFonts w:ascii="Consolas" w:eastAsiaTheme="minorHAnsi" w:hAnsi="Consolas" w:cs="Consolas"/>
                                    <w:color w:val="6F008A"/>
                                    <w:sz w:val="19"/>
                                    <w:szCs w:val="19"/>
                                    <w:lang w:val="en-US"/>
                                  </w:rPr>
                                  <w:t>glAttachShader</w:t>
                                </w:r>
                                <w:proofErr w:type="spellEnd"/>
                                <w:r w:rsidRPr="00FA37E0"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  <w:lang w:val="en-US"/>
                                  </w:rPr>
                                  <w:t xml:space="preserve">(program, </w:t>
                                </w:r>
                                <w:proofErr w:type="spellStart"/>
                                <w:r w:rsidRPr="00FA37E0"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  <w:lang w:val="en-US"/>
                                  </w:rPr>
                                  <w:t>fragmentShader</w:t>
                                </w:r>
                                <w:proofErr w:type="spellEnd"/>
                                <w:r w:rsidRPr="00FA37E0"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  <w:lang w:val="en-US"/>
                                  </w:rPr>
                                  <w:t>);</w:t>
                                </w:r>
                                <w:r w:rsidRPr="00FA37E0">
                                  <w:rPr>
                                    <w:rFonts w:ascii="Consolas" w:eastAsiaTheme="minorHAnsi" w:hAnsi="Consolas" w:cs="Consolas"/>
                                    <w:color w:val="008000"/>
                                    <w:sz w:val="19"/>
                                    <w:szCs w:val="19"/>
                                    <w:lang w:val="en-US"/>
                                  </w:rPr>
                                  <w:t>//</w:t>
                                </w:r>
                                <w:r>
                                  <w:rPr>
                                    <w:rFonts w:ascii="Consolas" w:eastAsiaTheme="minorHAnsi" w:hAnsi="Consolas" w:cs="Consolas"/>
                                    <w:color w:val="008000"/>
                                    <w:sz w:val="19"/>
                                    <w:szCs w:val="19"/>
                                  </w:rPr>
                                  <w:t>Привязка</w:t>
                                </w:r>
                                <w:r w:rsidRPr="00FA37E0">
                                  <w:rPr>
                                    <w:rFonts w:ascii="Consolas" w:eastAsiaTheme="minorHAnsi" w:hAnsi="Consolas" w:cs="Consolas"/>
                                    <w:color w:val="008000"/>
                                    <w:sz w:val="19"/>
                                    <w:szCs w:val="19"/>
                                    <w:lang w:val="en-US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Consolas" w:eastAsiaTheme="minorHAnsi" w:hAnsi="Consolas" w:cs="Consolas"/>
                                    <w:color w:val="008000"/>
                                    <w:sz w:val="19"/>
                                    <w:szCs w:val="19"/>
                                  </w:rPr>
                                  <w:t>пиксельного</w:t>
                                </w:r>
                                <w:r w:rsidRPr="00FA37E0">
                                  <w:rPr>
                                    <w:rFonts w:ascii="Consolas" w:eastAsiaTheme="minorHAnsi" w:hAnsi="Consolas" w:cs="Consolas"/>
                                    <w:color w:val="008000"/>
                                    <w:sz w:val="19"/>
                                    <w:szCs w:val="19"/>
                                    <w:lang w:val="en-US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Consolas" w:eastAsiaTheme="minorHAnsi" w:hAnsi="Consolas" w:cs="Consolas"/>
                                    <w:color w:val="008000"/>
                                    <w:sz w:val="19"/>
                                    <w:szCs w:val="19"/>
                                  </w:rPr>
                                  <w:t>шейдера</w:t>
                                </w:r>
                              </w:p>
                              <w:p w14:paraId="3FEE8299" w14:textId="77777777" w:rsidR="007F013D" w:rsidRDefault="007F013D" w:rsidP="00C256F2">
                                <w:pPr>
                                  <w:widowControl/>
                                  <w:adjustRightInd w:val="0"/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</w:rPr>
                                </w:pPr>
                                <w:r w:rsidRPr="00FA37E0"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  <w:lang w:val="en-US"/>
                                  </w:rPr>
                                  <w:t xml:space="preserve">    </w:t>
                                </w:r>
                                <w:proofErr w:type="spellStart"/>
                                <w:r>
                                  <w:rPr>
                                    <w:rFonts w:ascii="Consolas" w:eastAsiaTheme="minorHAnsi" w:hAnsi="Consolas" w:cs="Consolas"/>
                                    <w:color w:val="6F008A"/>
                                    <w:sz w:val="19"/>
                                    <w:szCs w:val="19"/>
                                  </w:rPr>
                                  <w:t>glLinkProgram</w:t>
                                </w:r>
                                <w:proofErr w:type="spellEnd"/>
                                <w:r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</w:rPr>
                                  <w:t>(</w:t>
                                </w:r>
                                <w:proofErr w:type="spellStart"/>
                                <w:r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</w:rPr>
                                  <w:t>program</w:t>
                                </w:r>
                                <w:proofErr w:type="spellEnd"/>
                                <w:r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</w:rPr>
                                  <w:t>);</w:t>
                                </w:r>
                                <w:r>
                                  <w:rPr>
                                    <w:rFonts w:ascii="Consolas" w:eastAsiaTheme="minorHAnsi" w:hAnsi="Consolas" w:cs="Consolas"/>
                                    <w:color w:val="008000"/>
                                    <w:sz w:val="19"/>
                                    <w:szCs w:val="19"/>
                                  </w:rPr>
                                  <w:t>//Получение окончательного выполняемого кода</w:t>
                                </w:r>
                              </w:p>
                              <w:p w14:paraId="3C14FF19" w14:textId="77777777" w:rsidR="007F013D" w:rsidRDefault="007F013D" w:rsidP="00C256F2">
                                <w:pPr>
                                  <w:widowControl/>
                                  <w:adjustRightInd w:val="0"/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</w:rPr>
                                </w:pPr>
                              </w:p>
                              <w:p w14:paraId="0C8B41EB" w14:textId="77777777" w:rsidR="007F013D" w:rsidRPr="00FA37E0" w:rsidRDefault="007F013D" w:rsidP="00C256F2">
                                <w:pPr>
                                  <w:widowControl/>
                                  <w:adjustRightInd w:val="0"/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</w:rPr>
                                  <w:t xml:space="preserve">    </w:t>
                                </w:r>
                                <w:proofErr w:type="spellStart"/>
                                <w:r w:rsidRPr="00FA37E0">
                                  <w:rPr>
                                    <w:rFonts w:ascii="Consolas" w:eastAsiaTheme="minorHAnsi" w:hAnsi="Consolas" w:cs="Consolas"/>
                                    <w:color w:val="6F008A"/>
                                    <w:sz w:val="19"/>
                                    <w:szCs w:val="19"/>
                                    <w:lang w:val="en-US"/>
                                  </w:rPr>
                                  <w:t>glDeleteShader</w:t>
                                </w:r>
                                <w:proofErr w:type="spellEnd"/>
                                <w:r w:rsidRPr="00FA37E0"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  <w:lang w:val="en-US"/>
                                  </w:rPr>
                                  <w:t>(</w:t>
                                </w:r>
                                <w:proofErr w:type="spellStart"/>
                                <w:r w:rsidRPr="00FA37E0"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  <w:lang w:val="en-US"/>
                                  </w:rPr>
                                  <w:t>vertexShader</w:t>
                                </w:r>
                                <w:proofErr w:type="spellEnd"/>
                                <w:r w:rsidRPr="00FA37E0"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  <w:lang w:val="en-US"/>
                                  </w:rPr>
                                  <w:t>);</w:t>
                                </w:r>
                              </w:p>
                              <w:p w14:paraId="556C940F" w14:textId="77777777" w:rsidR="007F013D" w:rsidRPr="00FA37E0" w:rsidRDefault="007F013D" w:rsidP="00C256F2">
                                <w:pPr>
                                  <w:widowControl/>
                                  <w:adjustRightInd w:val="0"/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  <w:lang w:val="en-US"/>
                                  </w:rPr>
                                </w:pPr>
                                <w:r w:rsidRPr="00FA37E0"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  <w:lang w:val="en-US"/>
                                  </w:rPr>
                                  <w:t xml:space="preserve">    </w:t>
                                </w:r>
                                <w:proofErr w:type="spellStart"/>
                                <w:r w:rsidRPr="00FA37E0">
                                  <w:rPr>
                                    <w:rFonts w:ascii="Consolas" w:eastAsiaTheme="minorHAnsi" w:hAnsi="Consolas" w:cs="Consolas"/>
                                    <w:color w:val="6F008A"/>
                                    <w:sz w:val="19"/>
                                    <w:szCs w:val="19"/>
                                    <w:lang w:val="en-US"/>
                                  </w:rPr>
                                  <w:t>glDeleteShader</w:t>
                                </w:r>
                                <w:proofErr w:type="spellEnd"/>
                                <w:r w:rsidRPr="00FA37E0"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  <w:lang w:val="en-US"/>
                                  </w:rPr>
                                  <w:t>(</w:t>
                                </w:r>
                                <w:proofErr w:type="spellStart"/>
                                <w:r w:rsidRPr="00FA37E0"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  <w:lang w:val="en-US"/>
                                  </w:rPr>
                                  <w:t>fragmentShader</w:t>
                                </w:r>
                                <w:proofErr w:type="spellEnd"/>
                                <w:r w:rsidRPr="00FA37E0"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  <w:lang w:val="en-US"/>
                                  </w:rPr>
                                  <w:t>);</w:t>
                                </w:r>
                              </w:p>
                              <w:p w14:paraId="4178EC6D" w14:textId="77777777" w:rsidR="007F013D" w:rsidRPr="00FA37E0" w:rsidRDefault="007F013D" w:rsidP="00C256F2">
                                <w:pPr>
                                  <w:widowControl/>
                                  <w:adjustRightInd w:val="0"/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  <w:lang w:val="en-US"/>
                                  </w:rPr>
                                </w:pPr>
                              </w:p>
                              <w:p w14:paraId="5712D76E" w14:textId="77777777" w:rsidR="007F013D" w:rsidRPr="00FA37E0" w:rsidRDefault="007F013D" w:rsidP="00C256F2">
                                <w:pPr>
                                  <w:widowControl/>
                                  <w:adjustRightInd w:val="0"/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  <w:lang w:val="en-US"/>
                                  </w:rPr>
                                </w:pPr>
                                <w:r w:rsidRPr="00FA37E0"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  <w:lang w:val="en-US"/>
                                  </w:rPr>
                                  <w:t xml:space="preserve">    </w:t>
                                </w:r>
                                <w:r w:rsidRPr="00FA37E0">
                                  <w:rPr>
                                    <w:rFonts w:ascii="Consolas" w:eastAsiaTheme="minorHAnsi" w:hAnsi="Consolas" w:cs="Consolas"/>
                                    <w:color w:val="0000FF"/>
                                    <w:sz w:val="19"/>
                                    <w:szCs w:val="19"/>
                                    <w:lang w:val="en-US"/>
                                  </w:rPr>
                                  <w:t>return</w:t>
                                </w:r>
                                <w:r w:rsidRPr="00FA37E0"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  <w:lang w:val="en-US"/>
                                  </w:rPr>
                                  <w:t xml:space="preserve"> program;</w:t>
                                </w:r>
                              </w:p>
                              <w:p w14:paraId="08DF7BE5" w14:textId="77777777" w:rsidR="007F013D" w:rsidRDefault="007F013D" w:rsidP="00C256F2">
                                <w:r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</w:rPr>
                                  <w:t>}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20000</wp14:pctHeight>
                    </wp14:sizeRelV>
                  </wp:anchor>
                </w:drawing>
              </mc:Choice>
              <mc:Fallback>
                <w:pict>
                  <v:shape w14:anchorId="2E33AEA7" id="_x0000_s1035" type="#_x0000_t202" style="position:absolute;left:0;text-align:left;margin-left:0;margin-top:54.75pt;width:491.4pt;height:110.6pt;z-index:251671552;visibility:visible;mso-wrap-style:square;mso-width-percent:0;mso-height-percent:20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">
                    <v:textbox style="mso-fit-shape-to-text:t">
                      <w:txbxContent>
                        <w:p w14:paraId="50710F64" w14:textId="77777777" w:rsidR="007F013D" w:rsidRDefault="007F013D" w:rsidP="00C256F2">
                          <w:pPr>
                            <w:widowControl/>
                            <w:adjustRightInd w:val="0"/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</w:rPr>
                          </w:pPr>
                          <w:proofErr w:type="spellStart"/>
                          <w:r>
                            <w:rPr>
                              <w:rFonts w:ascii="Consolas" w:eastAsiaTheme="minorHAnsi" w:hAnsi="Consolas" w:cs="Consolas"/>
                              <w:color w:val="2B91AF"/>
                              <w:sz w:val="19"/>
                              <w:szCs w:val="19"/>
                            </w:rPr>
                            <w:t>GLuint</w:t>
                          </w:r>
                          <w:proofErr w:type="spellEnd"/>
                          <w:r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</w:rPr>
                            <w:t>CreateProgram</w:t>
                          </w:r>
                          <w:proofErr w:type="spellEnd"/>
                          <w:r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</w:rPr>
                            <w:t>() {</w:t>
                          </w:r>
                          <w:r>
                            <w:rPr>
                              <w:rFonts w:ascii="Consolas" w:eastAsiaTheme="minorHAnsi" w:hAnsi="Consolas" w:cs="Consolas"/>
                              <w:color w:val="008000"/>
                              <w:sz w:val="19"/>
                              <w:szCs w:val="19"/>
                            </w:rPr>
                            <w:t>//Создание объекта для выполнения бинарного кода шейдеров</w:t>
                          </w:r>
                        </w:p>
                        <w:p w14:paraId="1C6844AD" w14:textId="77777777" w:rsidR="007F013D" w:rsidRDefault="007F013D" w:rsidP="00C256F2">
                          <w:pPr>
                            <w:widowControl/>
                            <w:adjustRightInd w:val="0"/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</w:rPr>
                          </w:pPr>
                          <w:r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</w:rPr>
                            <w:t xml:space="preserve">    </w:t>
                          </w:r>
                          <w:proofErr w:type="spellStart"/>
                          <w:r>
                            <w:rPr>
                              <w:rFonts w:ascii="Consolas" w:eastAsiaTheme="minorHAnsi" w:hAnsi="Consolas" w:cs="Consolas"/>
                              <w:color w:val="2B91AF"/>
                              <w:sz w:val="19"/>
                              <w:szCs w:val="19"/>
                            </w:rPr>
                            <w:t>GLuint</w:t>
                          </w:r>
                          <w:proofErr w:type="spellEnd"/>
                          <w:r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</w:rPr>
                            <w:t>vertexShader</w:t>
                          </w:r>
                          <w:proofErr w:type="spellEnd"/>
                          <w:r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</w:rPr>
                            <w:t xml:space="preserve"> = </w:t>
                          </w:r>
                          <w:proofErr w:type="spellStart"/>
                          <w:r>
                            <w:rPr>
                              <w:rFonts w:ascii="Consolas" w:eastAsiaTheme="minorHAnsi" w:hAnsi="Consolas" w:cs="Consolas"/>
                              <w:color w:val="6F008A"/>
                              <w:sz w:val="19"/>
                              <w:szCs w:val="19"/>
                            </w:rPr>
                            <w:t>glCreateShader</w:t>
                          </w:r>
                          <w:proofErr w:type="spellEnd"/>
                          <w:r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</w:rPr>
                            <w:t>(</w:t>
                          </w:r>
                          <w:r>
                            <w:rPr>
                              <w:rFonts w:ascii="Consolas" w:eastAsiaTheme="minorHAnsi" w:hAnsi="Consolas" w:cs="Consolas"/>
                              <w:color w:val="6F008A"/>
                              <w:sz w:val="19"/>
                              <w:szCs w:val="19"/>
                            </w:rPr>
                            <w:t>GL_VERTEX_SHADER</w:t>
                          </w:r>
                          <w:r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</w:rPr>
                            <w:t>);</w:t>
                          </w:r>
                          <w:r>
                            <w:rPr>
                              <w:rFonts w:ascii="Consolas" w:eastAsiaTheme="minorHAnsi" w:hAnsi="Consolas" w:cs="Consolas"/>
                              <w:color w:val="008000"/>
                              <w:sz w:val="19"/>
                              <w:szCs w:val="19"/>
                            </w:rPr>
                            <w:t>//Создание вершинного шейдера</w:t>
                          </w:r>
                        </w:p>
                        <w:p w14:paraId="671F500D" w14:textId="77777777" w:rsidR="007F013D" w:rsidRDefault="007F013D" w:rsidP="00C256F2">
                          <w:pPr>
                            <w:widowControl/>
                            <w:adjustRightInd w:val="0"/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</w:rPr>
                          </w:pPr>
                          <w:r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</w:rPr>
                            <w:t xml:space="preserve">    </w:t>
                          </w:r>
                          <w:proofErr w:type="spellStart"/>
                          <w:r>
                            <w:rPr>
                              <w:rFonts w:ascii="Consolas" w:eastAsiaTheme="minorHAnsi" w:hAnsi="Consolas" w:cs="Consolas"/>
                              <w:color w:val="6F008A"/>
                              <w:sz w:val="19"/>
                              <w:szCs w:val="19"/>
                            </w:rPr>
                            <w:t>glShaderSource</w:t>
                          </w:r>
                          <w:proofErr w:type="spellEnd"/>
                          <w:r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</w:rPr>
                            <w:t>(</w:t>
                          </w:r>
                          <w:proofErr w:type="spellStart"/>
                          <w:r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</w:rPr>
                            <w:t>vertexShader</w:t>
                          </w:r>
                          <w:proofErr w:type="spellEnd"/>
                          <w:r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</w:rPr>
                            <w:t>, 1, &amp;</w:t>
                          </w:r>
                          <w:proofErr w:type="spellStart"/>
                          <w:r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</w:rPr>
                            <w:t>vShader</w:t>
                          </w:r>
                          <w:proofErr w:type="spellEnd"/>
                          <w:r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</w:rPr>
                            <w:t xml:space="preserve">, </w:t>
                          </w:r>
                          <w:r>
                            <w:rPr>
                              <w:rFonts w:ascii="Consolas" w:eastAsiaTheme="minorHAnsi" w:hAnsi="Consolas" w:cs="Consolas"/>
                              <w:color w:val="6F008A"/>
                              <w:sz w:val="19"/>
                              <w:szCs w:val="19"/>
                            </w:rPr>
                            <w:t>NULL</w:t>
                          </w:r>
                          <w:r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</w:rPr>
                            <w:t>);</w:t>
                          </w:r>
                          <w:r>
                            <w:rPr>
                              <w:rFonts w:ascii="Consolas" w:eastAsiaTheme="minorHAnsi" w:hAnsi="Consolas" w:cs="Consolas"/>
                              <w:color w:val="008000"/>
                              <w:sz w:val="19"/>
                              <w:szCs w:val="19"/>
                            </w:rPr>
                            <w:t>//Передача исходного кода шейдера</w:t>
                          </w:r>
                        </w:p>
                        <w:p w14:paraId="374EED32" w14:textId="77777777" w:rsidR="007F013D" w:rsidRDefault="007F013D" w:rsidP="00C256F2">
                          <w:pPr>
                            <w:widowControl/>
                            <w:adjustRightInd w:val="0"/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</w:rPr>
                          </w:pPr>
                          <w:r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</w:rPr>
                            <w:t xml:space="preserve">    </w:t>
                          </w:r>
                          <w:proofErr w:type="spellStart"/>
                          <w:r>
                            <w:rPr>
                              <w:rFonts w:ascii="Consolas" w:eastAsiaTheme="minorHAnsi" w:hAnsi="Consolas" w:cs="Consolas"/>
                              <w:color w:val="6F008A"/>
                              <w:sz w:val="19"/>
                              <w:szCs w:val="19"/>
                            </w:rPr>
                            <w:t>glCompileShader</w:t>
                          </w:r>
                          <w:proofErr w:type="spellEnd"/>
                          <w:r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</w:rPr>
                            <w:t>(</w:t>
                          </w:r>
                          <w:proofErr w:type="spellStart"/>
                          <w:r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</w:rPr>
                            <w:t>vertexShader</w:t>
                          </w:r>
                          <w:proofErr w:type="spellEnd"/>
                          <w:r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</w:rPr>
                            <w:t>);</w:t>
                          </w:r>
                          <w:r>
                            <w:rPr>
                              <w:rFonts w:ascii="Consolas" w:eastAsiaTheme="minorHAnsi" w:hAnsi="Consolas" w:cs="Consolas"/>
                              <w:color w:val="008000"/>
                              <w:sz w:val="19"/>
                              <w:szCs w:val="19"/>
                            </w:rPr>
                            <w:t>//Компиляция шейдера</w:t>
                          </w:r>
                        </w:p>
                        <w:p w14:paraId="69EE7546" w14:textId="77777777" w:rsidR="007F013D" w:rsidRDefault="007F013D" w:rsidP="00C256F2">
                          <w:pPr>
                            <w:widowControl/>
                            <w:adjustRightInd w:val="0"/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</w:rPr>
                          </w:pPr>
                          <w:r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</w:rPr>
                            <w:t xml:space="preserve">    </w:t>
                          </w:r>
                          <w:proofErr w:type="spellStart"/>
                          <w:r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</w:rPr>
                            <w:t>CheckResult</w:t>
                          </w:r>
                          <w:proofErr w:type="spellEnd"/>
                          <w:r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</w:rPr>
                            <w:t>(</w:t>
                          </w:r>
                          <w:proofErr w:type="spellStart"/>
                          <w:r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</w:rPr>
                            <w:t>vertexShader</w:t>
                          </w:r>
                          <w:proofErr w:type="spellEnd"/>
                          <w:r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</w:rPr>
                            <w:t>);</w:t>
                          </w:r>
                          <w:r>
                            <w:rPr>
                              <w:rFonts w:ascii="Consolas" w:eastAsiaTheme="minorHAnsi" w:hAnsi="Consolas" w:cs="Consolas"/>
                              <w:color w:val="008000"/>
                              <w:sz w:val="19"/>
                              <w:szCs w:val="19"/>
                            </w:rPr>
                            <w:t>//Проверка результата</w:t>
                          </w:r>
                        </w:p>
                        <w:p w14:paraId="7C15DDA9" w14:textId="77777777" w:rsidR="007F013D" w:rsidRDefault="007F013D" w:rsidP="00C256F2">
                          <w:pPr>
                            <w:widowControl/>
                            <w:adjustRightInd w:val="0"/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</w:rPr>
                          </w:pPr>
                        </w:p>
                        <w:p w14:paraId="6DE5976D" w14:textId="77777777" w:rsidR="007F013D" w:rsidRPr="00FA37E0" w:rsidRDefault="007F013D" w:rsidP="00C256F2">
                          <w:pPr>
                            <w:widowControl/>
                            <w:adjustRightInd w:val="0"/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  <w:lang w:val="en-US"/>
                            </w:rPr>
                          </w:pPr>
                          <w:r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</w:rPr>
                            <w:t xml:space="preserve">    </w:t>
                          </w:r>
                          <w:proofErr w:type="spellStart"/>
                          <w:r w:rsidRPr="00FA37E0">
                            <w:rPr>
                              <w:rFonts w:ascii="Consolas" w:eastAsiaTheme="minorHAnsi" w:hAnsi="Consolas" w:cs="Consolas"/>
                              <w:color w:val="2B91AF"/>
                              <w:sz w:val="19"/>
                              <w:szCs w:val="19"/>
                              <w:lang w:val="en-US"/>
                            </w:rPr>
                            <w:t>GLuint</w:t>
                          </w:r>
                          <w:proofErr w:type="spellEnd"/>
                          <w:r w:rsidRPr="00FA37E0"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  <w:lang w:val="en-US"/>
                            </w:rPr>
                            <w:t xml:space="preserve"> </w:t>
                          </w:r>
                          <w:proofErr w:type="spellStart"/>
                          <w:r w:rsidRPr="00FA37E0"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  <w:lang w:val="en-US"/>
                            </w:rPr>
                            <w:t>fragmentShader</w:t>
                          </w:r>
                          <w:proofErr w:type="spellEnd"/>
                          <w:r w:rsidRPr="00FA37E0"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  <w:lang w:val="en-US"/>
                            </w:rPr>
                            <w:t xml:space="preserve"> = </w:t>
                          </w:r>
                          <w:proofErr w:type="spellStart"/>
                          <w:r w:rsidRPr="00FA37E0">
                            <w:rPr>
                              <w:rFonts w:ascii="Consolas" w:eastAsiaTheme="minorHAnsi" w:hAnsi="Consolas" w:cs="Consolas"/>
                              <w:color w:val="6F008A"/>
                              <w:sz w:val="19"/>
                              <w:szCs w:val="19"/>
                              <w:lang w:val="en-US"/>
                            </w:rPr>
                            <w:t>glCreateShader</w:t>
                          </w:r>
                          <w:proofErr w:type="spellEnd"/>
                          <w:r w:rsidRPr="00FA37E0"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  <w:lang w:val="en-US"/>
                            </w:rPr>
                            <w:t>(</w:t>
                          </w:r>
                          <w:r w:rsidRPr="00FA37E0">
                            <w:rPr>
                              <w:rFonts w:ascii="Consolas" w:eastAsiaTheme="minorHAnsi" w:hAnsi="Consolas" w:cs="Consolas"/>
                              <w:color w:val="6F008A"/>
                              <w:sz w:val="19"/>
                              <w:szCs w:val="19"/>
                              <w:lang w:val="en-US"/>
                            </w:rPr>
                            <w:t>GL_FRAGMENT_SHADER</w:t>
                          </w:r>
                          <w:r w:rsidRPr="00FA37E0"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  <w:lang w:val="en-US"/>
                            </w:rPr>
                            <w:t>);</w:t>
                          </w:r>
                          <w:r w:rsidRPr="00FA37E0">
                            <w:rPr>
                              <w:rFonts w:ascii="Consolas" w:eastAsiaTheme="minorHAnsi" w:hAnsi="Consolas" w:cs="Consolas"/>
                              <w:color w:val="008000"/>
                              <w:sz w:val="19"/>
                              <w:szCs w:val="19"/>
                              <w:lang w:val="en-US"/>
                            </w:rPr>
                            <w:t>//</w:t>
                          </w:r>
                          <w:r>
                            <w:rPr>
                              <w:rFonts w:ascii="Consolas" w:eastAsiaTheme="minorHAnsi" w:hAnsi="Consolas" w:cs="Consolas"/>
                              <w:color w:val="008000"/>
                              <w:sz w:val="19"/>
                              <w:szCs w:val="19"/>
                            </w:rPr>
                            <w:t>Создание</w:t>
                          </w:r>
                          <w:r w:rsidRPr="00FA37E0">
                            <w:rPr>
                              <w:rFonts w:ascii="Consolas" w:eastAsiaTheme="minorHAnsi" w:hAnsi="Consolas" w:cs="Consolas"/>
                              <w:color w:val="008000"/>
                              <w:sz w:val="19"/>
                              <w:szCs w:val="19"/>
                              <w:lang w:val="en-US"/>
                            </w:rPr>
                            <w:t xml:space="preserve"> </w:t>
                          </w:r>
                          <w:r>
                            <w:rPr>
                              <w:rFonts w:ascii="Consolas" w:eastAsiaTheme="minorHAnsi" w:hAnsi="Consolas" w:cs="Consolas"/>
                              <w:color w:val="008000"/>
                              <w:sz w:val="19"/>
                              <w:szCs w:val="19"/>
                            </w:rPr>
                            <w:t>пиксельного</w:t>
                          </w:r>
                          <w:r w:rsidRPr="00FA37E0">
                            <w:rPr>
                              <w:rFonts w:ascii="Consolas" w:eastAsiaTheme="minorHAnsi" w:hAnsi="Consolas" w:cs="Consolas"/>
                              <w:color w:val="008000"/>
                              <w:sz w:val="19"/>
                              <w:szCs w:val="19"/>
                              <w:lang w:val="en-US"/>
                            </w:rPr>
                            <w:t xml:space="preserve"> </w:t>
                          </w:r>
                          <w:r>
                            <w:rPr>
                              <w:rFonts w:ascii="Consolas" w:eastAsiaTheme="minorHAnsi" w:hAnsi="Consolas" w:cs="Consolas"/>
                              <w:color w:val="008000"/>
                              <w:sz w:val="19"/>
                              <w:szCs w:val="19"/>
                            </w:rPr>
                            <w:t>шейдера</w:t>
                          </w:r>
                        </w:p>
                        <w:p w14:paraId="1BEF1454" w14:textId="77777777" w:rsidR="007F013D" w:rsidRPr="00FA37E0" w:rsidRDefault="007F013D" w:rsidP="00C256F2">
                          <w:pPr>
                            <w:widowControl/>
                            <w:adjustRightInd w:val="0"/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  <w:lang w:val="en-US"/>
                            </w:rPr>
                          </w:pPr>
                          <w:r w:rsidRPr="00FA37E0"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  <w:lang w:val="en-US"/>
                            </w:rPr>
                            <w:t xml:space="preserve">    </w:t>
                          </w:r>
                          <w:proofErr w:type="spellStart"/>
                          <w:r w:rsidRPr="00FA37E0">
                            <w:rPr>
                              <w:rFonts w:ascii="Consolas" w:eastAsiaTheme="minorHAnsi" w:hAnsi="Consolas" w:cs="Consolas"/>
                              <w:color w:val="6F008A"/>
                              <w:sz w:val="19"/>
                              <w:szCs w:val="19"/>
                              <w:lang w:val="en-US"/>
                            </w:rPr>
                            <w:t>glShaderSource</w:t>
                          </w:r>
                          <w:proofErr w:type="spellEnd"/>
                          <w:r w:rsidRPr="00FA37E0"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  <w:lang w:val="en-US"/>
                            </w:rPr>
                            <w:t>(</w:t>
                          </w:r>
                          <w:proofErr w:type="spellStart"/>
                          <w:r w:rsidRPr="00FA37E0"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  <w:lang w:val="en-US"/>
                            </w:rPr>
                            <w:t>fragmentShader</w:t>
                          </w:r>
                          <w:proofErr w:type="spellEnd"/>
                          <w:r w:rsidRPr="00FA37E0"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  <w:lang w:val="en-US"/>
                            </w:rPr>
                            <w:t>, 1, &amp;</w:t>
                          </w:r>
                          <w:proofErr w:type="spellStart"/>
                          <w:r w:rsidRPr="00FA37E0"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  <w:lang w:val="en-US"/>
                            </w:rPr>
                            <w:t>fShader</w:t>
                          </w:r>
                          <w:proofErr w:type="spellEnd"/>
                          <w:r w:rsidRPr="00FA37E0"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  <w:lang w:val="en-US"/>
                            </w:rPr>
                            <w:t xml:space="preserve">, </w:t>
                          </w:r>
                          <w:r w:rsidRPr="00FA37E0">
                            <w:rPr>
                              <w:rFonts w:ascii="Consolas" w:eastAsiaTheme="minorHAnsi" w:hAnsi="Consolas" w:cs="Consolas"/>
                              <w:color w:val="6F008A"/>
                              <w:sz w:val="19"/>
                              <w:szCs w:val="19"/>
                              <w:lang w:val="en-US"/>
                            </w:rPr>
                            <w:t>NULL</w:t>
                          </w:r>
                          <w:r w:rsidRPr="00FA37E0"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  <w:lang w:val="en-US"/>
                            </w:rPr>
                            <w:t>);</w:t>
                          </w:r>
                          <w:r w:rsidRPr="00FA37E0">
                            <w:rPr>
                              <w:rFonts w:ascii="Consolas" w:eastAsiaTheme="minorHAnsi" w:hAnsi="Consolas" w:cs="Consolas"/>
                              <w:color w:val="008000"/>
                              <w:sz w:val="19"/>
                              <w:szCs w:val="19"/>
                              <w:lang w:val="en-US"/>
                            </w:rPr>
                            <w:t>//</w:t>
                          </w:r>
                          <w:r>
                            <w:rPr>
                              <w:rFonts w:ascii="Consolas" w:eastAsiaTheme="minorHAnsi" w:hAnsi="Consolas" w:cs="Consolas"/>
                              <w:color w:val="008000"/>
                              <w:sz w:val="19"/>
                              <w:szCs w:val="19"/>
                            </w:rPr>
                            <w:t>Передача</w:t>
                          </w:r>
                          <w:r w:rsidRPr="00FA37E0">
                            <w:rPr>
                              <w:rFonts w:ascii="Consolas" w:eastAsiaTheme="minorHAnsi" w:hAnsi="Consolas" w:cs="Consolas"/>
                              <w:color w:val="008000"/>
                              <w:sz w:val="19"/>
                              <w:szCs w:val="19"/>
                              <w:lang w:val="en-US"/>
                            </w:rPr>
                            <w:t xml:space="preserve"> </w:t>
                          </w:r>
                          <w:r>
                            <w:rPr>
                              <w:rFonts w:ascii="Consolas" w:eastAsiaTheme="minorHAnsi" w:hAnsi="Consolas" w:cs="Consolas"/>
                              <w:color w:val="008000"/>
                              <w:sz w:val="19"/>
                              <w:szCs w:val="19"/>
                            </w:rPr>
                            <w:t>исходного</w:t>
                          </w:r>
                          <w:r w:rsidRPr="00FA37E0">
                            <w:rPr>
                              <w:rFonts w:ascii="Consolas" w:eastAsiaTheme="minorHAnsi" w:hAnsi="Consolas" w:cs="Consolas"/>
                              <w:color w:val="008000"/>
                              <w:sz w:val="19"/>
                              <w:szCs w:val="19"/>
                              <w:lang w:val="en-US"/>
                            </w:rPr>
                            <w:t xml:space="preserve"> </w:t>
                          </w:r>
                          <w:r>
                            <w:rPr>
                              <w:rFonts w:ascii="Consolas" w:eastAsiaTheme="minorHAnsi" w:hAnsi="Consolas" w:cs="Consolas"/>
                              <w:color w:val="008000"/>
                              <w:sz w:val="19"/>
                              <w:szCs w:val="19"/>
                            </w:rPr>
                            <w:t>кода</w:t>
                          </w:r>
                          <w:r w:rsidRPr="00FA37E0">
                            <w:rPr>
                              <w:rFonts w:ascii="Consolas" w:eastAsiaTheme="minorHAnsi" w:hAnsi="Consolas" w:cs="Consolas"/>
                              <w:color w:val="008000"/>
                              <w:sz w:val="19"/>
                              <w:szCs w:val="19"/>
                              <w:lang w:val="en-US"/>
                            </w:rPr>
                            <w:t xml:space="preserve"> </w:t>
                          </w:r>
                          <w:r>
                            <w:rPr>
                              <w:rFonts w:ascii="Consolas" w:eastAsiaTheme="minorHAnsi" w:hAnsi="Consolas" w:cs="Consolas"/>
                              <w:color w:val="008000"/>
                              <w:sz w:val="19"/>
                              <w:szCs w:val="19"/>
                            </w:rPr>
                            <w:t>шейдера</w:t>
                          </w:r>
                        </w:p>
                        <w:p w14:paraId="3DEBAB5D" w14:textId="77777777" w:rsidR="007F013D" w:rsidRPr="00FA37E0" w:rsidRDefault="007F013D" w:rsidP="00C256F2">
                          <w:pPr>
                            <w:widowControl/>
                            <w:adjustRightInd w:val="0"/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  <w:lang w:val="en-US"/>
                            </w:rPr>
                          </w:pPr>
                          <w:r w:rsidRPr="00FA37E0"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  <w:lang w:val="en-US"/>
                            </w:rPr>
                            <w:t xml:space="preserve">    </w:t>
                          </w:r>
                          <w:proofErr w:type="spellStart"/>
                          <w:r w:rsidRPr="00FA37E0">
                            <w:rPr>
                              <w:rFonts w:ascii="Consolas" w:eastAsiaTheme="minorHAnsi" w:hAnsi="Consolas" w:cs="Consolas"/>
                              <w:color w:val="6F008A"/>
                              <w:sz w:val="19"/>
                              <w:szCs w:val="19"/>
                              <w:lang w:val="en-US"/>
                            </w:rPr>
                            <w:t>glCompileShader</w:t>
                          </w:r>
                          <w:proofErr w:type="spellEnd"/>
                          <w:r w:rsidRPr="00FA37E0"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  <w:lang w:val="en-US"/>
                            </w:rPr>
                            <w:t>(</w:t>
                          </w:r>
                          <w:proofErr w:type="spellStart"/>
                          <w:r w:rsidRPr="00FA37E0"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  <w:lang w:val="en-US"/>
                            </w:rPr>
                            <w:t>fragmentShader</w:t>
                          </w:r>
                          <w:proofErr w:type="spellEnd"/>
                          <w:r w:rsidRPr="00FA37E0"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  <w:lang w:val="en-US"/>
                            </w:rPr>
                            <w:t>);</w:t>
                          </w:r>
                          <w:r w:rsidRPr="00FA37E0">
                            <w:rPr>
                              <w:rFonts w:ascii="Consolas" w:eastAsiaTheme="minorHAnsi" w:hAnsi="Consolas" w:cs="Consolas"/>
                              <w:color w:val="008000"/>
                              <w:sz w:val="19"/>
                              <w:szCs w:val="19"/>
                              <w:lang w:val="en-US"/>
                            </w:rPr>
                            <w:t>//</w:t>
                          </w:r>
                          <w:r>
                            <w:rPr>
                              <w:rFonts w:ascii="Consolas" w:eastAsiaTheme="minorHAnsi" w:hAnsi="Consolas" w:cs="Consolas"/>
                              <w:color w:val="008000"/>
                              <w:sz w:val="19"/>
                              <w:szCs w:val="19"/>
                            </w:rPr>
                            <w:t>Компиляция</w:t>
                          </w:r>
                          <w:r w:rsidRPr="00FA37E0">
                            <w:rPr>
                              <w:rFonts w:ascii="Consolas" w:eastAsiaTheme="minorHAnsi" w:hAnsi="Consolas" w:cs="Consolas"/>
                              <w:color w:val="008000"/>
                              <w:sz w:val="19"/>
                              <w:szCs w:val="19"/>
                              <w:lang w:val="en-US"/>
                            </w:rPr>
                            <w:t xml:space="preserve"> </w:t>
                          </w:r>
                          <w:r>
                            <w:rPr>
                              <w:rFonts w:ascii="Consolas" w:eastAsiaTheme="minorHAnsi" w:hAnsi="Consolas" w:cs="Consolas"/>
                              <w:color w:val="008000"/>
                              <w:sz w:val="19"/>
                              <w:szCs w:val="19"/>
                            </w:rPr>
                            <w:t>шейдера</w:t>
                          </w:r>
                        </w:p>
                        <w:p w14:paraId="1519E841" w14:textId="77777777" w:rsidR="007F013D" w:rsidRPr="00FA37E0" w:rsidRDefault="007F013D" w:rsidP="00C256F2">
                          <w:pPr>
                            <w:widowControl/>
                            <w:adjustRightInd w:val="0"/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  <w:lang w:val="en-US"/>
                            </w:rPr>
                          </w:pPr>
                          <w:r w:rsidRPr="00FA37E0"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  <w:lang w:val="en-US"/>
                            </w:rPr>
                            <w:t xml:space="preserve">    </w:t>
                          </w:r>
                          <w:proofErr w:type="spellStart"/>
                          <w:r w:rsidRPr="00FA37E0"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  <w:lang w:val="en-US"/>
                            </w:rPr>
                            <w:t>CheckResult</w:t>
                          </w:r>
                          <w:proofErr w:type="spellEnd"/>
                          <w:r w:rsidRPr="00FA37E0"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  <w:lang w:val="en-US"/>
                            </w:rPr>
                            <w:t>(</w:t>
                          </w:r>
                          <w:proofErr w:type="spellStart"/>
                          <w:r w:rsidRPr="00FA37E0"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  <w:lang w:val="en-US"/>
                            </w:rPr>
                            <w:t>fragmentShader</w:t>
                          </w:r>
                          <w:proofErr w:type="spellEnd"/>
                          <w:r w:rsidRPr="00FA37E0"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  <w:lang w:val="en-US"/>
                            </w:rPr>
                            <w:t>);</w:t>
                          </w:r>
                          <w:r w:rsidRPr="00FA37E0">
                            <w:rPr>
                              <w:rFonts w:ascii="Consolas" w:eastAsiaTheme="minorHAnsi" w:hAnsi="Consolas" w:cs="Consolas"/>
                              <w:color w:val="008000"/>
                              <w:sz w:val="19"/>
                              <w:szCs w:val="19"/>
                              <w:lang w:val="en-US"/>
                            </w:rPr>
                            <w:t>//</w:t>
                          </w:r>
                          <w:r>
                            <w:rPr>
                              <w:rFonts w:ascii="Consolas" w:eastAsiaTheme="minorHAnsi" w:hAnsi="Consolas" w:cs="Consolas"/>
                              <w:color w:val="008000"/>
                              <w:sz w:val="19"/>
                              <w:szCs w:val="19"/>
                            </w:rPr>
                            <w:t>Проверка</w:t>
                          </w:r>
                          <w:r w:rsidRPr="00FA37E0">
                            <w:rPr>
                              <w:rFonts w:ascii="Consolas" w:eastAsiaTheme="minorHAnsi" w:hAnsi="Consolas" w:cs="Consolas"/>
                              <w:color w:val="008000"/>
                              <w:sz w:val="19"/>
                              <w:szCs w:val="19"/>
                              <w:lang w:val="en-US"/>
                            </w:rPr>
                            <w:t xml:space="preserve"> </w:t>
                          </w:r>
                          <w:r>
                            <w:rPr>
                              <w:rFonts w:ascii="Consolas" w:eastAsiaTheme="minorHAnsi" w:hAnsi="Consolas" w:cs="Consolas"/>
                              <w:color w:val="008000"/>
                              <w:sz w:val="19"/>
                              <w:szCs w:val="19"/>
                            </w:rPr>
                            <w:t>результата</w:t>
                          </w:r>
                        </w:p>
                        <w:p w14:paraId="1DEFB472" w14:textId="77777777" w:rsidR="007F013D" w:rsidRPr="00FA37E0" w:rsidRDefault="007F013D" w:rsidP="00C256F2">
                          <w:pPr>
                            <w:widowControl/>
                            <w:adjustRightInd w:val="0"/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  <w:lang w:val="en-US"/>
                            </w:rPr>
                          </w:pPr>
                        </w:p>
                        <w:p w14:paraId="0FEA410C" w14:textId="77777777" w:rsidR="007F013D" w:rsidRDefault="007F013D" w:rsidP="00C256F2">
                          <w:pPr>
                            <w:widowControl/>
                            <w:adjustRightInd w:val="0"/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</w:rPr>
                          </w:pPr>
                          <w:r w:rsidRPr="00FA37E0"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  <w:lang w:val="en-US"/>
                            </w:rPr>
                            <w:t xml:space="preserve">    </w:t>
                          </w:r>
                          <w:proofErr w:type="spellStart"/>
                          <w:r>
                            <w:rPr>
                              <w:rFonts w:ascii="Consolas" w:eastAsiaTheme="minorHAnsi" w:hAnsi="Consolas" w:cs="Consolas"/>
                              <w:color w:val="2B91AF"/>
                              <w:sz w:val="19"/>
                              <w:szCs w:val="19"/>
                            </w:rPr>
                            <w:t>GLuint</w:t>
                          </w:r>
                          <w:proofErr w:type="spellEnd"/>
                          <w:r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</w:rPr>
                            <w:t>program</w:t>
                          </w:r>
                          <w:proofErr w:type="spellEnd"/>
                          <w:r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</w:rPr>
                            <w:t xml:space="preserve"> = </w:t>
                          </w:r>
                          <w:proofErr w:type="spellStart"/>
                          <w:r>
                            <w:rPr>
                              <w:rFonts w:ascii="Consolas" w:eastAsiaTheme="minorHAnsi" w:hAnsi="Consolas" w:cs="Consolas"/>
                              <w:color w:val="6F008A"/>
                              <w:sz w:val="19"/>
                              <w:szCs w:val="19"/>
                            </w:rPr>
                            <w:t>glCreateProgram</w:t>
                          </w:r>
                          <w:proofErr w:type="spellEnd"/>
                          <w:r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</w:rPr>
                            <w:t>();</w:t>
                          </w:r>
                          <w:r>
                            <w:rPr>
                              <w:rFonts w:ascii="Consolas" w:eastAsiaTheme="minorHAnsi" w:hAnsi="Consolas" w:cs="Consolas"/>
                              <w:color w:val="008000"/>
                              <w:sz w:val="19"/>
                              <w:szCs w:val="19"/>
                            </w:rPr>
                            <w:t>//Создание объекта программы</w:t>
                          </w:r>
                        </w:p>
                        <w:p w14:paraId="28CE35B7" w14:textId="77777777" w:rsidR="007F013D" w:rsidRPr="00FA37E0" w:rsidRDefault="007F013D" w:rsidP="00C256F2">
                          <w:pPr>
                            <w:widowControl/>
                            <w:adjustRightInd w:val="0"/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  <w:lang w:val="en-US"/>
                            </w:rPr>
                          </w:pPr>
                          <w:r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</w:rPr>
                            <w:t xml:space="preserve">    </w:t>
                          </w:r>
                          <w:proofErr w:type="spellStart"/>
                          <w:r w:rsidRPr="00FA37E0">
                            <w:rPr>
                              <w:rFonts w:ascii="Consolas" w:eastAsiaTheme="minorHAnsi" w:hAnsi="Consolas" w:cs="Consolas"/>
                              <w:color w:val="6F008A"/>
                              <w:sz w:val="19"/>
                              <w:szCs w:val="19"/>
                              <w:lang w:val="en-US"/>
                            </w:rPr>
                            <w:t>glAttachShader</w:t>
                          </w:r>
                          <w:proofErr w:type="spellEnd"/>
                          <w:r w:rsidRPr="00FA37E0"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  <w:lang w:val="en-US"/>
                            </w:rPr>
                            <w:t xml:space="preserve">(program, </w:t>
                          </w:r>
                          <w:proofErr w:type="spellStart"/>
                          <w:r w:rsidRPr="00FA37E0"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  <w:lang w:val="en-US"/>
                            </w:rPr>
                            <w:t>vertexShader</w:t>
                          </w:r>
                          <w:proofErr w:type="spellEnd"/>
                          <w:r w:rsidRPr="00FA37E0"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  <w:lang w:val="en-US"/>
                            </w:rPr>
                            <w:t>);</w:t>
                          </w:r>
                          <w:r w:rsidRPr="00FA37E0">
                            <w:rPr>
                              <w:rFonts w:ascii="Consolas" w:eastAsiaTheme="minorHAnsi" w:hAnsi="Consolas" w:cs="Consolas"/>
                              <w:color w:val="008000"/>
                              <w:sz w:val="19"/>
                              <w:szCs w:val="19"/>
                              <w:lang w:val="en-US"/>
                            </w:rPr>
                            <w:t>//</w:t>
                          </w:r>
                          <w:r>
                            <w:rPr>
                              <w:rFonts w:ascii="Consolas" w:eastAsiaTheme="minorHAnsi" w:hAnsi="Consolas" w:cs="Consolas"/>
                              <w:color w:val="008000"/>
                              <w:sz w:val="19"/>
                              <w:szCs w:val="19"/>
                            </w:rPr>
                            <w:t>Привязка</w:t>
                          </w:r>
                          <w:r w:rsidRPr="00FA37E0">
                            <w:rPr>
                              <w:rFonts w:ascii="Consolas" w:eastAsiaTheme="minorHAnsi" w:hAnsi="Consolas" w:cs="Consolas"/>
                              <w:color w:val="008000"/>
                              <w:sz w:val="19"/>
                              <w:szCs w:val="19"/>
                              <w:lang w:val="en-US"/>
                            </w:rPr>
                            <w:t xml:space="preserve"> </w:t>
                          </w:r>
                          <w:r>
                            <w:rPr>
                              <w:rFonts w:ascii="Consolas" w:eastAsiaTheme="minorHAnsi" w:hAnsi="Consolas" w:cs="Consolas"/>
                              <w:color w:val="008000"/>
                              <w:sz w:val="19"/>
                              <w:szCs w:val="19"/>
                            </w:rPr>
                            <w:t>вершинного</w:t>
                          </w:r>
                          <w:r w:rsidRPr="00FA37E0">
                            <w:rPr>
                              <w:rFonts w:ascii="Consolas" w:eastAsiaTheme="minorHAnsi" w:hAnsi="Consolas" w:cs="Consolas"/>
                              <w:color w:val="008000"/>
                              <w:sz w:val="19"/>
                              <w:szCs w:val="19"/>
                              <w:lang w:val="en-US"/>
                            </w:rPr>
                            <w:t xml:space="preserve"> </w:t>
                          </w:r>
                          <w:r>
                            <w:rPr>
                              <w:rFonts w:ascii="Consolas" w:eastAsiaTheme="minorHAnsi" w:hAnsi="Consolas" w:cs="Consolas"/>
                              <w:color w:val="008000"/>
                              <w:sz w:val="19"/>
                              <w:szCs w:val="19"/>
                            </w:rPr>
                            <w:t>шейдера</w:t>
                          </w:r>
                        </w:p>
                        <w:p w14:paraId="09EF647B" w14:textId="77777777" w:rsidR="007F013D" w:rsidRPr="00FA37E0" w:rsidRDefault="007F013D" w:rsidP="00C256F2">
                          <w:pPr>
                            <w:widowControl/>
                            <w:adjustRightInd w:val="0"/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  <w:lang w:val="en-US"/>
                            </w:rPr>
                          </w:pPr>
                          <w:r w:rsidRPr="00FA37E0"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  <w:lang w:val="en-US"/>
                            </w:rPr>
                            <w:t xml:space="preserve">    </w:t>
                          </w:r>
                          <w:proofErr w:type="spellStart"/>
                          <w:r w:rsidRPr="00FA37E0">
                            <w:rPr>
                              <w:rFonts w:ascii="Consolas" w:eastAsiaTheme="minorHAnsi" w:hAnsi="Consolas" w:cs="Consolas"/>
                              <w:color w:val="6F008A"/>
                              <w:sz w:val="19"/>
                              <w:szCs w:val="19"/>
                              <w:lang w:val="en-US"/>
                            </w:rPr>
                            <w:t>glAttachShader</w:t>
                          </w:r>
                          <w:proofErr w:type="spellEnd"/>
                          <w:r w:rsidRPr="00FA37E0"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  <w:lang w:val="en-US"/>
                            </w:rPr>
                            <w:t xml:space="preserve">(program, </w:t>
                          </w:r>
                          <w:proofErr w:type="spellStart"/>
                          <w:r w:rsidRPr="00FA37E0"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  <w:lang w:val="en-US"/>
                            </w:rPr>
                            <w:t>fragmentShader</w:t>
                          </w:r>
                          <w:proofErr w:type="spellEnd"/>
                          <w:r w:rsidRPr="00FA37E0"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  <w:lang w:val="en-US"/>
                            </w:rPr>
                            <w:t>);</w:t>
                          </w:r>
                          <w:r w:rsidRPr="00FA37E0">
                            <w:rPr>
                              <w:rFonts w:ascii="Consolas" w:eastAsiaTheme="minorHAnsi" w:hAnsi="Consolas" w:cs="Consolas"/>
                              <w:color w:val="008000"/>
                              <w:sz w:val="19"/>
                              <w:szCs w:val="19"/>
                              <w:lang w:val="en-US"/>
                            </w:rPr>
                            <w:t>//</w:t>
                          </w:r>
                          <w:r>
                            <w:rPr>
                              <w:rFonts w:ascii="Consolas" w:eastAsiaTheme="minorHAnsi" w:hAnsi="Consolas" w:cs="Consolas"/>
                              <w:color w:val="008000"/>
                              <w:sz w:val="19"/>
                              <w:szCs w:val="19"/>
                            </w:rPr>
                            <w:t>Привязка</w:t>
                          </w:r>
                          <w:r w:rsidRPr="00FA37E0">
                            <w:rPr>
                              <w:rFonts w:ascii="Consolas" w:eastAsiaTheme="minorHAnsi" w:hAnsi="Consolas" w:cs="Consolas"/>
                              <w:color w:val="008000"/>
                              <w:sz w:val="19"/>
                              <w:szCs w:val="19"/>
                              <w:lang w:val="en-US"/>
                            </w:rPr>
                            <w:t xml:space="preserve"> </w:t>
                          </w:r>
                          <w:r>
                            <w:rPr>
                              <w:rFonts w:ascii="Consolas" w:eastAsiaTheme="minorHAnsi" w:hAnsi="Consolas" w:cs="Consolas"/>
                              <w:color w:val="008000"/>
                              <w:sz w:val="19"/>
                              <w:szCs w:val="19"/>
                            </w:rPr>
                            <w:t>пиксельного</w:t>
                          </w:r>
                          <w:r w:rsidRPr="00FA37E0">
                            <w:rPr>
                              <w:rFonts w:ascii="Consolas" w:eastAsiaTheme="minorHAnsi" w:hAnsi="Consolas" w:cs="Consolas"/>
                              <w:color w:val="008000"/>
                              <w:sz w:val="19"/>
                              <w:szCs w:val="19"/>
                              <w:lang w:val="en-US"/>
                            </w:rPr>
                            <w:t xml:space="preserve"> </w:t>
                          </w:r>
                          <w:r>
                            <w:rPr>
                              <w:rFonts w:ascii="Consolas" w:eastAsiaTheme="minorHAnsi" w:hAnsi="Consolas" w:cs="Consolas"/>
                              <w:color w:val="008000"/>
                              <w:sz w:val="19"/>
                              <w:szCs w:val="19"/>
                            </w:rPr>
                            <w:t>шейдера</w:t>
                          </w:r>
                        </w:p>
                        <w:p w14:paraId="3FEE8299" w14:textId="77777777" w:rsidR="007F013D" w:rsidRDefault="007F013D" w:rsidP="00C256F2">
                          <w:pPr>
                            <w:widowControl/>
                            <w:adjustRightInd w:val="0"/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</w:rPr>
                          </w:pPr>
                          <w:r w:rsidRPr="00FA37E0"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  <w:lang w:val="en-US"/>
                            </w:rPr>
                            <w:t xml:space="preserve">    </w:t>
                          </w:r>
                          <w:proofErr w:type="spellStart"/>
                          <w:r>
                            <w:rPr>
                              <w:rFonts w:ascii="Consolas" w:eastAsiaTheme="minorHAnsi" w:hAnsi="Consolas" w:cs="Consolas"/>
                              <w:color w:val="6F008A"/>
                              <w:sz w:val="19"/>
                              <w:szCs w:val="19"/>
                            </w:rPr>
                            <w:t>glLinkProgram</w:t>
                          </w:r>
                          <w:proofErr w:type="spellEnd"/>
                          <w:r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</w:rPr>
                            <w:t>(</w:t>
                          </w:r>
                          <w:proofErr w:type="spellStart"/>
                          <w:r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</w:rPr>
                            <w:t>program</w:t>
                          </w:r>
                          <w:proofErr w:type="spellEnd"/>
                          <w:r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</w:rPr>
                            <w:t>);</w:t>
                          </w:r>
                          <w:r>
                            <w:rPr>
                              <w:rFonts w:ascii="Consolas" w:eastAsiaTheme="minorHAnsi" w:hAnsi="Consolas" w:cs="Consolas"/>
                              <w:color w:val="008000"/>
                              <w:sz w:val="19"/>
                              <w:szCs w:val="19"/>
                            </w:rPr>
                            <w:t>//Получение окончательного выполняемого кода</w:t>
                          </w:r>
                        </w:p>
                        <w:p w14:paraId="3C14FF19" w14:textId="77777777" w:rsidR="007F013D" w:rsidRDefault="007F013D" w:rsidP="00C256F2">
                          <w:pPr>
                            <w:widowControl/>
                            <w:adjustRightInd w:val="0"/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</w:rPr>
                          </w:pPr>
                        </w:p>
                        <w:p w14:paraId="0C8B41EB" w14:textId="77777777" w:rsidR="007F013D" w:rsidRPr="00FA37E0" w:rsidRDefault="007F013D" w:rsidP="00C256F2">
                          <w:pPr>
                            <w:widowControl/>
                            <w:adjustRightInd w:val="0"/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  <w:lang w:val="en-US"/>
                            </w:rPr>
                          </w:pPr>
                          <w:r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</w:rPr>
                            <w:t xml:space="preserve">    </w:t>
                          </w:r>
                          <w:proofErr w:type="spellStart"/>
                          <w:r w:rsidRPr="00FA37E0">
                            <w:rPr>
                              <w:rFonts w:ascii="Consolas" w:eastAsiaTheme="minorHAnsi" w:hAnsi="Consolas" w:cs="Consolas"/>
                              <w:color w:val="6F008A"/>
                              <w:sz w:val="19"/>
                              <w:szCs w:val="19"/>
                              <w:lang w:val="en-US"/>
                            </w:rPr>
                            <w:t>glDeleteShader</w:t>
                          </w:r>
                          <w:proofErr w:type="spellEnd"/>
                          <w:r w:rsidRPr="00FA37E0"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  <w:lang w:val="en-US"/>
                            </w:rPr>
                            <w:t>(</w:t>
                          </w:r>
                          <w:proofErr w:type="spellStart"/>
                          <w:r w:rsidRPr="00FA37E0"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  <w:lang w:val="en-US"/>
                            </w:rPr>
                            <w:t>vertexShader</w:t>
                          </w:r>
                          <w:proofErr w:type="spellEnd"/>
                          <w:r w:rsidRPr="00FA37E0"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  <w:lang w:val="en-US"/>
                            </w:rPr>
                            <w:t>);</w:t>
                          </w:r>
                        </w:p>
                        <w:p w14:paraId="556C940F" w14:textId="77777777" w:rsidR="007F013D" w:rsidRPr="00FA37E0" w:rsidRDefault="007F013D" w:rsidP="00C256F2">
                          <w:pPr>
                            <w:widowControl/>
                            <w:adjustRightInd w:val="0"/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  <w:lang w:val="en-US"/>
                            </w:rPr>
                          </w:pPr>
                          <w:r w:rsidRPr="00FA37E0"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  <w:lang w:val="en-US"/>
                            </w:rPr>
                            <w:t xml:space="preserve">    </w:t>
                          </w:r>
                          <w:proofErr w:type="spellStart"/>
                          <w:r w:rsidRPr="00FA37E0">
                            <w:rPr>
                              <w:rFonts w:ascii="Consolas" w:eastAsiaTheme="minorHAnsi" w:hAnsi="Consolas" w:cs="Consolas"/>
                              <w:color w:val="6F008A"/>
                              <w:sz w:val="19"/>
                              <w:szCs w:val="19"/>
                              <w:lang w:val="en-US"/>
                            </w:rPr>
                            <w:t>glDeleteShader</w:t>
                          </w:r>
                          <w:proofErr w:type="spellEnd"/>
                          <w:r w:rsidRPr="00FA37E0"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  <w:lang w:val="en-US"/>
                            </w:rPr>
                            <w:t>(</w:t>
                          </w:r>
                          <w:proofErr w:type="spellStart"/>
                          <w:r w:rsidRPr="00FA37E0"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  <w:lang w:val="en-US"/>
                            </w:rPr>
                            <w:t>fragmentShader</w:t>
                          </w:r>
                          <w:proofErr w:type="spellEnd"/>
                          <w:r w:rsidRPr="00FA37E0"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  <w:lang w:val="en-US"/>
                            </w:rPr>
                            <w:t>);</w:t>
                          </w:r>
                        </w:p>
                        <w:p w14:paraId="4178EC6D" w14:textId="77777777" w:rsidR="007F013D" w:rsidRPr="00FA37E0" w:rsidRDefault="007F013D" w:rsidP="00C256F2">
                          <w:pPr>
                            <w:widowControl/>
                            <w:adjustRightInd w:val="0"/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  <w:lang w:val="en-US"/>
                            </w:rPr>
                          </w:pPr>
                        </w:p>
                        <w:p w14:paraId="5712D76E" w14:textId="77777777" w:rsidR="007F013D" w:rsidRPr="00FA37E0" w:rsidRDefault="007F013D" w:rsidP="00C256F2">
                          <w:pPr>
                            <w:widowControl/>
                            <w:adjustRightInd w:val="0"/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  <w:lang w:val="en-US"/>
                            </w:rPr>
                          </w:pPr>
                          <w:r w:rsidRPr="00FA37E0"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  <w:lang w:val="en-US"/>
                            </w:rPr>
                            <w:t xml:space="preserve">    </w:t>
                          </w:r>
                          <w:r w:rsidRPr="00FA37E0">
                            <w:rPr>
                              <w:rFonts w:ascii="Consolas" w:eastAsiaTheme="minorHAnsi" w:hAnsi="Consolas" w:cs="Consolas"/>
                              <w:color w:val="0000FF"/>
                              <w:sz w:val="19"/>
                              <w:szCs w:val="19"/>
                              <w:lang w:val="en-US"/>
                            </w:rPr>
                            <w:t>return</w:t>
                          </w:r>
                          <w:r w:rsidRPr="00FA37E0"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  <w:lang w:val="en-US"/>
                            </w:rPr>
                            <w:t xml:space="preserve"> program;</w:t>
                          </w:r>
                        </w:p>
                        <w:p w14:paraId="08DF7BE5" w14:textId="77777777" w:rsidR="007F013D" w:rsidRDefault="007F013D" w:rsidP="00C256F2">
                          <w:r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</w:rPr>
                            <w:t>}</w:t>
                          </w:r>
                        </w:p>
                      </w:txbxContent>
                    </v:textbox>
                    <w10:wrap type="square" anchorx="margin"/>
                  </v:shape>
                </w:pict>
              </mc:Fallback>
            </mc:AlternateContent>
          </w:r>
          <w:r w:rsidR="00C256F2" w:rsidDel="00C256F2">
            <w:delText>Перед использованием шейдера</w:delText>
          </w:r>
          <w:r w:rsidR="00C256F2" w:rsidRPr="00F038EA" w:rsidDel="00C256F2">
            <w:delText xml:space="preserve">, </w:delText>
          </w:r>
          <w:r w:rsidR="00C256F2" w:rsidDel="00C256F2">
            <w:delText>его необходимо скомпилировать. Полученный бинарный файл будет хранится в объекте</w:delText>
          </w:r>
          <w:r w:rsidR="00C256F2" w:rsidRPr="00F038EA" w:rsidDel="00C256F2">
            <w:delText>,</w:delText>
          </w:r>
          <w:r w:rsidR="00C256F2" w:rsidDel="00C256F2">
            <w:delText xml:space="preserve"> для создания которого была реализована следующая подзадача</w:delText>
          </w:r>
          <w:r w:rsidR="00C256F2" w:rsidRPr="00F038EA" w:rsidDel="00C256F2">
            <w:delText>:</w:delText>
          </w:r>
        </w:del>
      </w:moveTo>
    </w:p>
    <w:moveToRangeEnd w:id="2718"/>
    <w:p w14:paraId="2C5B0477" w14:textId="3AC726AB" w:rsidR="00C256F2" w:rsidDel="00C256F2" w:rsidRDefault="00C256F2">
      <w:pPr>
        <w:pStyle w:val="a3"/>
        <w:ind w:firstLine="0"/>
        <w:jc w:val="center"/>
        <w:rPr>
          <w:del w:id="2721" w:author="John Gil" w:date="2022-08-23T23:34:00Z"/>
        </w:rPr>
        <w:pPrChange w:id="2722" w:author="John Gil" w:date="2022-08-25T14:32:00Z">
          <w:pPr>
            <w:pStyle w:val="a3"/>
            <w:spacing w:before="8"/>
          </w:pPr>
        </w:pPrChange>
      </w:pPr>
    </w:p>
    <w:moveFromRangeStart w:id="2723" w:author="John Gil" w:date="2022-08-23T23:35:00Z" w:name="move112190116"/>
    <w:p w14:paraId="526D24A7" w14:textId="75787743" w:rsidR="00B108B1" w:rsidRPr="00826154" w:rsidDel="00C256F2" w:rsidRDefault="005D2D8D">
      <w:pPr>
        <w:pStyle w:val="a3"/>
        <w:ind w:firstLine="0"/>
        <w:jc w:val="center"/>
        <w:rPr>
          <w:del w:id="2724" w:author="John Gil" w:date="2022-08-23T23:35:00Z"/>
          <w:moveFrom w:id="2725" w:author="John Gil" w:date="2022-08-23T23:35:00Z"/>
        </w:rPr>
        <w:pPrChange w:id="2726" w:author="John Gil" w:date="2022-08-25T14:32:00Z">
          <w:pPr>
            <w:pStyle w:val="a3"/>
            <w:spacing w:before="8"/>
          </w:pPr>
        </w:pPrChange>
      </w:pPr>
      <w:moveFrom w:id="2727" w:author="John Gil" w:date="2022-08-23T23:35:00Z">
        <w:del w:id="2728" w:author="John Gil" w:date="2022-08-23T23:35:00Z">
          <w:r w:rsidDel="00C256F2">
            <w:rPr>
              <w:noProof/>
            </w:rPr>
            <mc:AlternateContent>
              <mc:Choice Requires="wps">
                <w:drawing>
                  <wp:anchor distT="45720" distB="45720" distL="114300" distR="114300" simplePos="0" relativeHeight="251661312" behindDoc="0" locked="0" layoutInCell="1" allowOverlap="1" wp14:anchorId="4E9BF6E9" wp14:editId="4758D176">
                    <wp:simplePos x="0" y="0"/>
                    <wp:positionH relativeFrom="margin">
                      <wp:align>left</wp:align>
                    </wp:positionH>
                    <wp:positionV relativeFrom="paragraph">
                      <wp:posOffset>695060</wp:posOffset>
                    </wp:positionV>
                    <wp:extent cx="6240780" cy="1404620"/>
                    <wp:effectExtent l="0" t="0" r="26670" b="11430"/>
                    <wp:wrapSquare wrapText="bothSides"/>
                    <wp:docPr id="6" name="Надпись 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6240780" cy="140462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20FB6E2B" w14:textId="77777777" w:rsidR="007F013D" w:rsidRDefault="007F013D" w:rsidP="00FA37E0">
                                <w:pPr>
                                  <w:widowControl/>
                                  <w:adjustRightInd w:val="0"/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</w:rPr>
                                </w:pPr>
                                <w:proofErr w:type="spellStart"/>
                                <w:r>
                                  <w:rPr>
                                    <w:rFonts w:ascii="Consolas" w:eastAsiaTheme="minorHAnsi" w:hAnsi="Consolas" w:cs="Consolas"/>
                                    <w:color w:val="2B91AF"/>
                                    <w:sz w:val="19"/>
                                    <w:szCs w:val="19"/>
                                  </w:rPr>
                                  <w:t>GLuint</w:t>
                                </w:r>
                                <w:proofErr w:type="spellEnd"/>
                                <w:r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</w:rPr>
                                  <w:t>CreateProgram</w:t>
                                </w:r>
                                <w:proofErr w:type="spellEnd"/>
                                <w:r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</w:rPr>
                                  <w:t>() {</w:t>
                                </w:r>
                                <w:r>
                                  <w:rPr>
                                    <w:rFonts w:ascii="Consolas" w:eastAsiaTheme="minorHAnsi" w:hAnsi="Consolas" w:cs="Consolas"/>
                                    <w:color w:val="008000"/>
                                    <w:sz w:val="19"/>
                                    <w:szCs w:val="19"/>
                                  </w:rPr>
                                  <w:t>//Создание объекта для выполнения бинарного кода шейдеров</w:t>
                                </w:r>
                              </w:p>
                              <w:p w14:paraId="68BE36BE" w14:textId="77777777" w:rsidR="007F013D" w:rsidRDefault="007F013D" w:rsidP="00FA37E0">
                                <w:pPr>
                                  <w:widowControl/>
                                  <w:adjustRightInd w:val="0"/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</w:rPr>
                                </w:pPr>
                                <w:r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</w:rPr>
                                  <w:t xml:space="preserve">    </w:t>
                                </w:r>
                                <w:proofErr w:type="spellStart"/>
                                <w:r>
                                  <w:rPr>
                                    <w:rFonts w:ascii="Consolas" w:eastAsiaTheme="minorHAnsi" w:hAnsi="Consolas" w:cs="Consolas"/>
                                    <w:color w:val="2B91AF"/>
                                    <w:sz w:val="19"/>
                                    <w:szCs w:val="19"/>
                                  </w:rPr>
                                  <w:t>GLuint</w:t>
                                </w:r>
                                <w:proofErr w:type="spellEnd"/>
                                <w:r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</w:rPr>
                                  <w:t>vertexShader</w:t>
                                </w:r>
                                <w:proofErr w:type="spellEnd"/>
                                <w:r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</w:rPr>
                                  <w:t xml:space="preserve"> = </w:t>
                                </w:r>
                                <w:proofErr w:type="spellStart"/>
                                <w:r>
                                  <w:rPr>
                                    <w:rFonts w:ascii="Consolas" w:eastAsiaTheme="minorHAnsi" w:hAnsi="Consolas" w:cs="Consolas"/>
                                    <w:color w:val="6F008A"/>
                                    <w:sz w:val="19"/>
                                    <w:szCs w:val="19"/>
                                  </w:rPr>
                                  <w:t>glCreateShader</w:t>
                                </w:r>
                                <w:proofErr w:type="spellEnd"/>
                                <w:r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</w:rPr>
                                  <w:t>(</w:t>
                                </w:r>
                                <w:r>
                                  <w:rPr>
                                    <w:rFonts w:ascii="Consolas" w:eastAsiaTheme="minorHAnsi" w:hAnsi="Consolas" w:cs="Consolas"/>
                                    <w:color w:val="6F008A"/>
                                    <w:sz w:val="19"/>
                                    <w:szCs w:val="19"/>
                                  </w:rPr>
                                  <w:t>GL_VERTEX_SHADER</w:t>
                                </w:r>
                                <w:r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</w:rPr>
                                  <w:t>);</w:t>
                                </w:r>
                                <w:r>
                                  <w:rPr>
                                    <w:rFonts w:ascii="Consolas" w:eastAsiaTheme="minorHAnsi" w:hAnsi="Consolas" w:cs="Consolas"/>
                                    <w:color w:val="008000"/>
                                    <w:sz w:val="19"/>
                                    <w:szCs w:val="19"/>
                                  </w:rPr>
                                  <w:t>//Создание вершинного шейдера</w:t>
                                </w:r>
                              </w:p>
                              <w:p w14:paraId="64471008" w14:textId="77777777" w:rsidR="007F013D" w:rsidRDefault="007F013D" w:rsidP="00FA37E0">
                                <w:pPr>
                                  <w:widowControl/>
                                  <w:adjustRightInd w:val="0"/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</w:rPr>
                                </w:pPr>
                                <w:r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</w:rPr>
                                  <w:t xml:space="preserve">    </w:t>
                                </w:r>
                                <w:proofErr w:type="spellStart"/>
                                <w:r>
                                  <w:rPr>
                                    <w:rFonts w:ascii="Consolas" w:eastAsiaTheme="minorHAnsi" w:hAnsi="Consolas" w:cs="Consolas"/>
                                    <w:color w:val="6F008A"/>
                                    <w:sz w:val="19"/>
                                    <w:szCs w:val="19"/>
                                  </w:rPr>
                                  <w:t>glShaderSource</w:t>
                                </w:r>
                                <w:proofErr w:type="spellEnd"/>
                                <w:r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</w:rPr>
                                  <w:t>(</w:t>
                                </w:r>
                                <w:proofErr w:type="spellStart"/>
                                <w:r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</w:rPr>
                                  <w:t>vertexShader</w:t>
                                </w:r>
                                <w:proofErr w:type="spellEnd"/>
                                <w:r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</w:rPr>
                                  <w:t>, 1, &amp;</w:t>
                                </w:r>
                                <w:proofErr w:type="spellStart"/>
                                <w:r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</w:rPr>
                                  <w:t>vShader</w:t>
                                </w:r>
                                <w:proofErr w:type="spellEnd"/>
                                <w:r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</w:rPr>
                                  <w:t xml:space="preserve">, </w:t>
                                </w:r>
                                <w:r>
                                  <w:rPr>
                                    <w:rFonts w:ascii="Consolas" w:eastAsiaTheme="minorHAnsi" w:hAnsi="Consolas" w:cs="Consolas"/>
                                    <w:color w:val="6F008A"/>
                                    <w:sz w:val="19"/>
                                    <w:szCs w:val="19"/>
                                  </w:rPr>
                                  <w:t>NULL</w:t>
                                </w:r>
                                <w:r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</w:rPr>
                                  <w:t>);</w:t>
                                </w:r>
                                <w:r>
                                  <w:rPr>
                                    <w:rFonts w:ascii="Consolas" w:eastAsiaTheme="minorHAnsi" w:hAnsi="Consolas" w:cs="Consolas"/>
                                    <w:color w:val="008000"/>
                                    <w:sz w:val="19"/>
                                    <w:szCs w:val="19"/>
                                  </w:rPr>
                                  <w:t>//Передача исходного кода шейдера</w:t>
                                </w:r>
                              </w:p>
                              <w:p w14:paraId="153EEA29" w14:textId="77777777" w:rsidR="007F013D" w:rsidRDefault="007F013D" w:rsidP="00FA37E0">
                                <w:pPr>
                                  <w:widowControl/>
                                  <w:adjustRightInd w:val="0"/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</w:rPr>
                                </w:pPr>
                                <w:r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</w:rPr>
                                  <w:t xml:space="preserve">    </w:t>
                                </w:r>
                                <w:proofErr w:type="spellStart"/>
                                <w:r>
                                  <w:rPr>
                                    <w:rFonts w:ascii="Consolas" w:eastAsiaTheme="minorHAnsi" w:hAnsi="Consolas" w:cs="Consolas"/>
                                    <w:color w:val="6F008A"/>
                                    <w:sz w:val="19"/>
                                    <w:szCs w:val="19"/>
                                  </w:rPr>
                                  <w:t>glCompileShader</w:t>
                                </w:r>
                                <w:proofErr w:type="spellEnd"/>
                                <w:r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</w:rPr>
                                  <w:t>(</w:t>
                                </w:r>
                                <w:proofErr w:type="spellStart"/>
                                <w:r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</w:rPr>
                                  <w:t>vertexShader</w:t>
                                </w:r>
                                <w:proofErr w:type="spellEnd"/>
                                <w:r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</w:rPr>
                                  <w:t>);</w:t>
                                </w:r>
                                <w:r>
                                  <w:rPr>
                                    <w:rFonts w:ascii="Consolas" w:eastAsiaTheme="minorHAnsi" w:hAnsi="Consolas" w:cs="Consolas"/>
                                    <w:color w:val="008000"/>
                                    <w:sz w:val="19"/>
                                    <w:szCs w:val="19"/>
                                  </w:rPr>
                                  <w:t>//Компиляция шейдера</w:t>
                                </w:r>
                              </w:p>
                              <w:p w14:paraId="29A9E5E9" w14:textId="77777777" w:rsidR="007F013D" w:rsidRDefault="007F013D" w:rsidP="00FA37E0">
                                <w:pPr>
                                  <w:widowControl/>
                                  <w:adjustRightInd w:val="0"/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</w:rPr>
                                </w:pPr>
                                <w:r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</w:rPr>
                                  <w:t xml:space="preserve">    </w:t>
                                </w:r>
                                <w:proofErr w:type="spellStart"/>
                                <w:r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</w:rPr>
                                  <w:t>CheckResult</w:t>
                                </w:r>
                                <w:proofErr w:type="spellEnd"/>
                                <w:r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</w:rPr>
                                  <w:t>(</w:t>
                                </w:r>
                                <w:proofErr w:type="spellStart"/>
                                <w:r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</w:rPr>
                                  <w:t>vertexShader</w:t>
                                </w:r>
                                <w:proofErr w:type="spellEnd"/>
                                <w:r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</w:rPr>
                                  <w:t>);</w:t>
                                </w:r>
                                <w:r>
                                  <w:rPr>
                                    <w:rFonts w:ascii="Consolas" w:eastAsiaTheme="minorHAnsi" w:hAnsi="Consolas" w:cs="Consolas"/>
                                    <w:color w:val="008000"/>
                                    <w:sz w:val="19"/>
                                    <w:szCs w:val="19"/>
                                  </w:rPr>
                                  <w:t>//Проверка результата</w:t>
                                </w:r>
                              </w:p>
                              <w:p w14:paraId="75E5EC44" w14:textId="77777777" w:rsidR="007F013D" w:rsidRDefault="007F013D" w:rsidP="00FA37E0">
                                <w:pPr>
                                  <w:widowControl/>
                                  <w:adjustRightInd w:val="0"/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</w:rPr>
                                </w:pPr>
                              </w:p>
                              <w:p w14:paraId="10A5D7A1" w14:textId="77777777" w:rsidR="007F013D" w:rsidRPr="00FA37E0" w:rsidRDefault="007F013D" w:rsidP="00FA37E0">
                                <w:pPr>
                                  <w:widowControl/>
                                  <w:adjustRightInd w:val="0"/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</w:rPr>
                                  <w:t xml:space="preserve">    </w:t>
                                </w:r>
                                <w:proofErr w:type="spellStart"/>
                                <w:r w:rsidRPr="00FA37E0">
                                  <w:rPr>
                                    <w:rFonts w:ascii="Consolas" w:eastAsiaTheme="minorHAnsi" w:hAnsi="Consolas" w:cs="Consolas"/>
                                    <w:color w:val="2B91AF"/>
                                    <w:sz w:val="19"/>
                                    <w:szCs w:val="19"/>
                                    <w:lang w:val="en-US"/>
                                  </w:rPr>
                                  <w:t>GLuint</w:t>
                                </w:r>
                                <w:proofErr w:type="spellEnd"/>
                                <w:r w:rsidRPr="00FA37E0"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  <w:lang w:val="en-US"/>
                                  </w:rPr>
                                  <w:t xml:space="preserve"> </w:t>
                                </w:r>
                                <w:proofErr w:type="spellStart"/>
                                <w:r w:rsidRPr="00FA37E0"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  <w:lang w:val="en-US"/>
                                  </w:rPr>
                                  <w:t>fragmentShader</w:t>
                                </w:r>
                                <w:proofErr w:type="spellEnd"/>
                                <w:r w:rsidRPr="00FA37E0"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  <w:lang w:val="en-US"/>
                                  </w:rPr>
                                  <w:t xml:space="preserve"> = </w:t>
                                </w:r>
                                <w:proofErr w:type="spellStart"/>
                                <w:r w:rsidRPr="00FA37E0">
                                  <w:rPr>
                                    <w:rFonts w:ascii="Consolas" w:eastAsiaTheme="minorHAnsi" w:hAnsi="Consolas" w:cs="Consolas"/>
                                    <w:color w:val="6F008A"/>
                                    <w:sz w:val="19"/>
                                    <w:szCs w:val="19"/>
                                    <w:lang w:val="en-US"/>
                                  </w:rPr>
                                  <w:t>glCreateShader</w:t>
                                </w:r>
                                <w:proofErr w:type="spellEnd"/>
                                <w:r w:rsidRPr="00FA37E0"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  <w:lang w:val="en-US"/>
                                  </w:rPr>
                                  <w:t>(</w:t>
                                </w:r>
                                <w:r w:rsidRPr="00FA37E0">
                                  <w:rPr>
                                    <w:rFonts w:ascii="Consolas" w:eastAsiaTheme="minorHAnsi" w:hAnsi="Consolas" w:cs="Consolas"/>
                                    <w:color w:val="6F008A"/>
                                    <w:sz w:val="19"/>
                                    <w:szCs w:val="19"/>
                                    <w:lang w:val="en-US"/>
                                  </w:rPr>
                                  <w:t>GL_FRAGMENT_SHADER</w:t>
                                </w:r>
                                <w:r w:rsidRPr="00FA37E0"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  <w:lang w:val="en-US"/>
                                  </w:rPr>
                                  <w:t>);</w:t>
                                </w:r>
                                <w:r w:rsidRPr="00FA37E0">
                                  <w:rPr>
                                    <w:rFonts w:ascii="Consolas" w:eastAsiaTheme="minorHAnsi" w:hAnsi="Consolas" w:cs="Consolas"/>
                                    <w:color w:val="008000"/>
                                    <w:sz w:val="19"/>
                                    <w:szCs w:val="19"/>
                                    <w:lang w:val="en-US"/>
                                  </w:rPr>
                                  <w:t>//</w:t>
                                </w:r>
                                <w:r>
                                  <w:rPr>
                                    <w:rFonts w:ascii="Consolas" w:eastAsiaTheme="minorHAnsi" w:hAnsi="Consolas" w:cs="Consolas"/>
                                    <w:color w:val="008000"/>
                                    <w:sz w:val="19"/>
                                    <w:szCs w:val="19"/>
                                  </w:rPr>
                                  <w:t>Создание</w:t>
                                </w:r>
                                <w:r w:rsidRPr="00FA37E0">
                                  <w:rPr>
                                    <w:rFonts w:ascii="Consolas" w:eastAsiaTheme="minorHAnsi" w:hAnsi="Consolas" w:cs="Consolas"/>
                                    <w:color w:val="008000"/>
                                    <w:sz w:val="19"/>
                                    <w:szCs w:val="19"/>
                                    <w:lang w:val="en-US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Consolas" w:eastAsiaTheme="minorHAnsi" w:hAnsi="Consolas" w:cs="Consolas"/>
                                    <w:color w:val="008000"/>
                                    <w:sz w:val="19"/>
                                    <w:szCs w:val="19"/>
                                  </w:rPr>
                                  <w:t>пиксельного</w:t>
                                </w:r>
                                <w:r w:rsidRPr="00FA37E0">
                                  <w:rPr>
                                    <w:rFonts w:ascii="Consolas" w:eastAsiaTheme="minorHAnsi" w:hAnsi="Consolas" w:cs="Consolas"/>
                                    <w:color w:val="008000"/>
                                    <w:sz w:val="19"/>
                                    <w:szCs w:val="19"/>
                                    <w:lang w:val="en-US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Consolas" w:eastAsiaTheme="minorHAnsi" w:hAnsi="Consolas" w:cs="Consolas"/>
                                    <w:color w:val="008000"/>
                                    <w:sz w:val="19"/>
                                    <w:szCs w:val="19"/>
                                  </w:rPr>
                                  <w:t>шейдера</w:t>
                                </w:r>
                              </w:p>
                              <w:p w14:paraId="454DF6C2" w14:textId="77777777" w:rsidR="007F013D" w:rsidRPr="00FA37E0" w:rsidRDefault="007F013D" w:rsidP="00FA37E0">
                                <w:pPr>
                                  <w:widowControl/>
                                  <w:adjustRightInd w:val="0"/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  <w:lang w:val="en-US"/>
                                  </w:rPr>
                                </w:pPr>
                                <w:r w:rsidRPr="00FA37E0"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  <w:lang w:val="en-US"/>
                                  </w:rPr>
                                  <w:t xml:space="preserve">    </w:t>
                                </w:r>
                                <w:proofErr w:type="spellStart"/>
                                <w:r w:rsidRPr="00FA37E0">
                                  <w:rPr>
                                    <w:rFonts w:ascii="Consolas" w:eastAsiaTheme="minorHAnsi" w:hAnsi="Consolas" w:cs="Consolas"/>
                                    <w:color w:val="6F008A"/>
                                    <w:sz w:val="19"/>
                                    <w:szCs w:val="19"/>
                                    <w:lang w:val="en-US"/>
                                  </w:rPr>
                                  <w:t>glShaderSource</w:t>
                                </w:r>
                                <w:proofErr w:type="spellEnd"/>
                                <w:r w:rsidRPr="00FA37E0"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  <w:lang w:val="en-US"/>
                                  </w:rPr>
                                  <w:t>(</w:t>
                                </w:r>
                                <w:proofErr w:type="spellStart"/>
                                <w:r w:rsidRPr="00FA37E0"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  <w:lang w:val="en-US"/>
                                  </w:rPr>
                                  <w:t>fragmentShader</w:t>
                                </w:r>
                                <w:proofErr w:type="spellEnd"/>
                                <w:r w:rsidRPr="00FA37E0"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  <w:lang w:val="en-US"/>
                                  </w:rPr>
                                  <w:t>, 1, &amp;</w:t>
                                </w:r>
                                <w:proofErr w:type="spellStart"/>
                                <w:r w:rsidRPr="00FA37E0"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  <w:lang w:val="en-US"/>
                                  </w:rPr>
                                  <w:t>fShader</w:t>
                                </w:r>
                                <w:proofErr w:type="spellEnd"/>
                                <w:r w:rsidRPr="00FA37E0"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  <w:lang w:val="en-US"/>
                                  </w:rPr>
                                  <w:t xml:space="preserve">, </w:t>
                                </w:r>
                                <w:r w:rsidRPr="00FA37E0">
                                  <w:rPr>
                                    <w:rFonts w:ascii="Consolas" w:eastAsiaTheme="minorHAnsi" w:hAnsi="Consolas" w:cs="Consolas"/>
                                    <w:color w:val="6F008A"/>
                                    <w:sz w:val="19"/>
                                    <w:szCs w:val="19"/>
                                    <w:lang w:val="en-US"/>
                                  </w:rPr>
                                  <w:t>NULL</w:t>
                                </w:r>
                                <w:r w:rsidRPr="00FA37E0"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  <w:lang w:val="en-US"/>
                                  </w:rPr>
                                  <w:t>);</w:t>
                                </w:r>
                                <w:r w:rsidRPr="00FA37E0">
                                  <w:rPr>
                                    <w:rFonts w:ascii="Consolas" w:eastAsiaTheme="minorHAnsi" w:hAnsi="Consolas" w:cs="Consolas"/>
                                    <w:color w:val="008000"/>
                                    <w:sz w:val="19"/>
                                    <w:szCs w:val="19"/>
                                    <w:lang w:val="en-US"/>
                                  </w:rPr>
                                  <w:t>//</w:t>
                                </w:r>
                                <w:r>
                                  <w:rPr>
                                    <w:rFonts w:ascii="Consolas" w:eastAsiaTheme="minorHAnsi" w:hAnsi="Consolas" w:cs="Consolas"/>
                                    <w:color w:val="008000"/>
                                    <w:sz w:val="19"/>
                                    <w:szCs w:val="19"/>
                                  </w:rPr>
                                  <w:t>Передача</w:t>
                                </w:r>
                                <w:r w:rsidRPr="00FA37E0">
                                  <w:rPr>
                                    <w:rFonts w:ascii="Consolas" w:eastAsiaTheme="minorHAnsi" w:hAnsi="Consolas" w:cs="Consolas"/>
                                    <w:color w:val="008000"/>
                                    <w:sz w:val="19"/>
                                    <w:szCs w:val="19"/>
                                    <w:lang w:val="en-US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Consolas" w:eastAsiaTheme="minorHAnsi" w:hAnsi="Consolas" w:cs="Consolas"/>
                                    <w:color w:val="008000"/>
                                    <w:sz w:val="19"/>
                                    <w:szCs w:val="19"/>
                                  </w:rPr>
                                  <w:t>исходного</w:t>
                                </w:r>
                                <w:r w:rsidRPr="00FA37E0">
                                  <w:rPr>
                                    <w:rFonts w:ascii="Consolas" w:eastAsiaTheme="minorHAnsi" w:hAnsi="Consolas" w:cs="Consolas"/>
                                    <w:color w:val="008000"/>
                                    <w:sz w:val="19"/>
                                    <w:szCs w:val="19"/>
                                    <w:lang w:val="en-US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Consolas" w:eastAsiaTheme="minorHAnsi" w:hAnsi="Consolas" w:cs="Consolas"/>
                                    <w:color w:val="008000"/>
                                    <w:sz w:val="19"/>
                                    <w:szCs w:val="19"/>
                                  </w:rPr>
                                  <w:t>кода</w:t>
                                </w:r>
                                <w:r w:rsidRPr="00FA37E0">
                                  <w:rPr>
                                    <w:rFonts w:ascii="Consolas" w:eastAsiaTheme="minorHAnsi" w:hAnsi="Consolas" w:cs="Consolas"/>
                                    <w:color w:val="008000"/>
                                    <w:sz w:val="19"/>
                                    <w:szCs w:val="19"/>
                                    <w:lang w:val="en-US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Consolas" w:eastAsiaTheme="minorHAnsi" w:hAnsi="Consolas" w:cs="Consolas"/>
                                    <w:color w:val="008000"/>
                                    <w:sz w:val="19"/>
                                    <w:szCs w:val="19"/>
                                  </w:rPr>
                                  <w:t>шейдера</w:t>
                                </w:r>
                              </w:p>
                              <w:p w14:paraId="5B003DF3" w14:textId="77777777" w:rsidR="007F013D" w:rsidRPr="00FA37E0" w:rsidRDefault="007F013D" w:rsidP="00FA37E0">
                                <w:pPr>
                                  <w:widowControl/>
                                  <w:adjustRightInd w:val="0"/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  <w:lang w:val="en-US"/>
                                  </w:rPr>
                                </w:pPr>
                                <w:r w:rsidRPr="00FA37E0"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  <w:lang w:val="en-US"/>
                                  </w:rPr>
                                  <w:t xml:space="preserve">    </w:t>
                                </w:r>
                                <w:proofErr w:type="spellStart"/>
                                <w:r w:rsidRPr="00FA37E0">
                                  <w:rPr>
                                    <w:rFonts w:ascii="Consolas" w:eastAsiaTheme="minorHAnsi" w:hAnsi="Consolas" w:cs="Consolas"/>
                                    <w:color w:val="6F008A"/>
                                    <w:sz w:val="19"/>
                                    <w:szCs w:val="19"/>
                                    <w:lang w:val="en-US"/>
                                  </w:rPr>
                                  <w:t>glCompileShader</w:t>
                                </w:r>
                                <w:proofErr w:type="spellEnd"/>
                                <w:r w:rsidRPr="00FA37E0"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  <w:lang w:val="en-US"/>
                                  </w:rPr>
                                  <w:t>(</w:t>
                                </w:r>
                                <w:proofErr w:type="spellStart"/>
                                <w:r w:rsidRPr="00FA37E0"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  <w:lang w:val="en-US"/>
                                  </w:rPr>
                                  <w:t>fragmentShader</w:t>
                                </w:r>
                                <w:proofErr w:type="spellEnd"/>
                                <w:r w:rsidRPr="00FA37E0"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  <w:lang w:val="en-US"/>
                                  </w:rPr>
                                  <w:t>);</w:t>
                                </w:r>
                                <w:r w:rsidRPr="00FA37E0">
                                  <w:rPr>
                                    <w:rFonts w:ascii="Consolas" w:eastAsiaTheme="minorHAnsi" w:hAnsi="Consolas" w:cs="Consolas"/>
                                    <w:color w:val="008000"/>
                                    <w:sz w:val="19"/>
                                    <w:szCs w:val="19"/>
                                    <w:lang w:val="en-US"/>
                                  </w:rPr>
                                  <w:t>//</w:t>
                                </w:r>
                                <w:r>
                                  <w:rPr>
                                    <w:rFonts w:ascii="Consolas" w:eastAsiaTheme="minorHAnsi" w:hAnsi="Consolas" w:cs="Consolas"/>
                                    <w:color w:val="008000"/>
                                    <w:sz w:val="19"/>
                                    <w:szCs w:val="19"/>
                                  </w:rPr>
                                  <w:t>Компиляция</w:t>
                                </w:r>
                                <w:r w:rsidRPr="00FA37E0">
                                  <w:rPr>
                                    <w:rFonts w:ascii="Consolas" w:eastAsiaTheme="minorHAnsi" w:hAnsi="Consolas" w:cs="Consolas"/>
                                    <w:color w:val="008000"/>
                                    <w:sz w:val="19"/>
                                    <w:szCs w:val="19"/>
                                    <w:lang w:val="en-US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Consolas" w:eastAsiaTheme="minorHAnsi" w:hAnsi="Consolas" w:cs="Consolas"/>
                                    <w:color w:val="008000"/>
                                    <w:sz w:val="19"/>
                                    <w:szCs w:val="19"/>
                                  </w:rPr>
                                  <w:t>шейдера</w:t>
                                </w:r>
                              </w:p>
                              <w:p w14:paraId="33558C70" w14:textId="77777777" w:rsidR="007F013D" w:rsidRPr="00FA37E0" w:rsidRDefault="007F013D" w:rsidP="00FA37E0">
                                <w:pPr>
                                  <w:widowControl/>
                                  <w:adjustRightInd w:val="0"/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  <w:lang w:val="en-US"/>
                                  </w:rPr>
                                </w:pPr>
                                <w:r w:rsidRPr="00FA37E0"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  <w:lang w:val="en-US"/>
                                  </w:rPr>
                                  <w:t xml:space="preserve">    </w:t>
                                </w:r>
                                <w:proofErr w:type="spellStart"/>
                                <w:r w:rsidRPr="00FA37E0"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  <w:lang w:val="en-US"/>
                                  </w:rPr>
                                  <w:t>CheckResult</w:t>
                                </w:r>
                                <w:proofErr w:type="spellEnd"/>
                                <w:r w:rsidRPr="00FA37E0"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  <w:lang w:val="en-US"/>
                                  </w:rPr>
                                  <w:t>(</w:t>
                                </w:r>
                                <w:proofErr w:type="spellStart"/>
                                <w:r w:rsidRPr="00FA37E0"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  <w:lang w:val="en-US"/>
                                  </w:rPr>
                                  <w:t>fragmentShader</w:t>
                                </w:r>
                                <w:proofErr w:type="spellEnd"/>
                                <w:r w:rsidRPr="00FA37E0"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  <w:lang w:val="en-US"/>
                                  </w:rPr>
                                  <w:t>);</w:t>
                                </w:r>
                                <w:r w:rsidRPr="00FA37E0">
                                  <w:rPr>
                                    <w:rFonts w:ascii="Consolas" w:eastAsiaTheme="minorHAnsi" w:hAnsi="Consolas" w:cs="Consolas"/>
                                    <w:color w:val="008000"/>
                                    <w:sz w:val="19"/>
                                    <w:szCs w:val="19"/>
                                    <w:lang w:val="en-US"/>
                                  </w:rPr>
                                  <w:t>//</w:t>
                                </w:r>
                                <w:r>
                                  <w:rPr>
                                    <w:rFonts w:ascii="Consolas" w:eastAsiaTheme="minorHAnsi" w:hAnsi="Consolas" w:cs="Consolas"/>
                                    <w:color w:val="008000"/>
                                    <w:sz w:val="19"/>
                                    <w:szCs w:val="19"/>
                                  </w:rPr>
                                  <w:t>Проверка</w:t>
                                </w:r>
                                <w:r w:rsidRPr="00FA37E0">
                                  <w:rPr>
                                    <w:rFonts w:ascii="Consolas" w:eastAsiaTheme="minorHAnsi" w:hAnsi="Consolas" w:cs="Consolas"/>
                                    <w:color w:val="008000"/>
                                    <w:sz w:val="19"/>
                                    <w:szCs w:val="19"/>
                                    <w:lang w:val="en-US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Consolas" w:eastAsiaTheme="minorHAnsi" w:hAnsi="Consolas" w:cs="Consolas"/>
                                    <w:color w:val="008000"/>
                                    <w:sz w:val="19"/>
                                    <w:szCs w:val="19"/>
                                  </w:rPr>
                                  <w:t>результата</w:t>
                                </w:r>
                              </w:p>
                              <w:p w14:paraId="73F97382" w14:textId="77777777" w:rsidR="007F013D" w:rsidRPr="00FA37E0" w:rsidRDefault="007F013D" w:rsidP="00FA37E0">
                                <w:pPr>
                                  <w:widowControl/>
                                  <w:adjustRightInd w:val="0"/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  <w:lang w:val="en-US"/>
                                  </w:rPr>
                                </w:pPr>
                              </w:p>
                              <w:p w14:paraId="43D145BA" w14:textId="77777777" w:rsidR="007F013D" w:rsidRDefault="007F013D" w:rsidP="00FA37E0">
                                <w:pPr>
                                  <w:widowControl/>
                                  <w:adjustRightInd w:val="0"/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</w:rPr>
                                </w:pPr>
                                <w:r w:rsidRPr="00FA37E0"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  <w:lang w:val="en-US"/>
                                  </w:rPr>
                                  <w:t xml:space="preserve">    </w:t>
                                </w:r>
                                <w:proofErr w:type="spellStart"/>
                                <w:r>
                                  <w:rPr>
                                    <w:rFonts w:ascii="Consolas" w:eastAsiaTheme="minorHAnsi" w:hAnsi="Consolas" w:cs="Consolas"/>
                                    <w:color w:val="2B91AF"/>
                                    <w:sz w:val="19"/>
                                    <w:szCs w:val="19"/>
                                  </w:rPr>
                                  <w:t>GLuint</w:t>
                                </w:r>
                                <w:proofErr w:type="spellEnd"/>
                                <w:r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</w:rPr>
                                  <w:t>program</w:t>
                                </w:r>
                                <w:proofErr w:type="spellEnd"/>
                                <w:r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</w:rPr>
                                  <w:t xml:space="preserve"> = </w:t>
                                </w:r>
                                <w:proofErr w:type="spellStart"/>
                                <w:r>
                                  <w:rPr>
                                    <w:rFonts w:ascii="Consolas" w:eastAsiaTheme="minorHAnsi" w:hAnsi="Consolas" w:cs="Consolas"/>
                                    <w:color w:val="6F008A"/>
                                    <w:sz w:val="19"/>
                                    <w:szCs w:val="19"/>
                                  </w:rPr>
                                  <w:t>glCreateProgram</w:t>
                                </w:r>
                                <w:proofErr w:type="spellEnd"/>
                                <w:r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</w:rPr>
                                  <w:t>();</w:t>
                                </w:r>
                                <w:r>
                                  <w:rPr>
                                    <w:rFonts w:ascii="Consolas" w:eastAsiaTheme="minorHAnsi" w:hAnsi="Consolas" w:cs="Consolas"/>
                                    <w:color w:val="008000"/>
                                    <w:sz w:val="19"/>
                                    <w:szCs w:val="19"/>
                                  </w:rPr>
                                  <w:t>//Создание объекта программы</w:t>
                                </w:r>
                              </w:p>
                              <w:p w14:paraId="4E6CC204" w14:textId="77777777" w:rsidR="007F013D" w:rsidRPr="00FA37E0" w:rsidRDefault="007F013D" w:rsidP="00FA37E0">
                                <w:pPr>
                                  <w:widowControl/>
                                  <w:adjustRightInd w:val="0"/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</w:rPr>
                                  <w:t xml:space="preserve">    </w:t>
                                </w:r>
                                <w:proofErr w:type="spellStart"/>
                                <w:r w:rsidRPr="00FA37E0">
                                  <w:rPr>
                                    <w:rFonts w:ascii="Consolas" w:eastAsiaTheme="minorHAnsi" w:hAnsi="Consolas" w:cs="Consolas"/>
                                    <w:color w:val="6F008A"/>
                                    <w:sz w:val="19"/>
                                    <w:szCs w:val="19"/>
                                    <w:lang w:val="en-US"/>
                                  </w:rPr>
                                  <w:t>glAttachShader</w:t>
                                </w:r>
                                <w:proofErr w:type="spellEnd"/>
                                <w:r w:rsidRPr="00FA37E0"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  <w:lang w:val="en-US"/>
                                  </w:rPr>
                                  <w:t xml:space="preserve">(program, </w:t>
                                </w:r>
                                <w:proofErr w:type="spellStart"/>
                                <w:r w:rsidRPr="00FA37E0"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  <w:lang w:val="en-US"/>
                                  </w:rPr>
                                  <w:t>vertexShader</w:t>
                                </w:r>
                                <w:proofErr w:type="spellEnd"/>
                                <w:r w:rsidRPr="00FA37E0"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  <w:lang w:val="en-US"/>
                                  </w:rPr>
                                  <w:t>);</w:t>
                                </w:r>
                                <w:r w:rsidRPr="00FA37E0">
                                  <w:rPr>
                                    <w:rFonts w:ascii="Consolas" w:eastAsiaTheme="minorHAnsi" w:hAnsi="Consolas" w:cs="Consolas"/>
                                    <w:color w:val="008000"/>
                                    <w:sz w:val="19"/>
                                    <w:szCs w:val="19"/>
                                    <w:lang w:val="en-US"/>
                                  </w:rPr>
                                  <w:t>//</w:t>
                                </w:r>
                                <w:r>
                                  <w:rPr>
                                    <w:rFonts w:ascii="Consolas" w:eastAsiaTheme="minorHAnsi" w:hAnsi="Consolas" w:cs="Consolas"/>
                                    <w:color w:val="008000"/>
                                    <w:sz w:val="19"/>
                                    <w:szCs w:val="19"/>
                                  </w:rPr>
                                  <w:t>Привязка</w:t>
                                </w:r>
                                <w:r w:rsidRPr="00FA37E0">
                                  <w:rPr>
                                    <w:rFonts w:ascii="Consolas" w:eastAsiaTheme="minorHAnsi" w:hAnsi="Consolas" w:cs="Consolas"/>
                                    <w:color w:val="008000"/>
                                    <w:sz w:val="19"/>
                                    <w:szCs w:val="19"/>
                                    <w:lang w:val="en-US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Consolas" w:eastAsiaTheme="minorHAnsi" w:hAnsi="Consolas" w:cs="Consolas"/>
                                    <w:color w:val="008000"/>
                                    <w:sz w:val="19"/>
                                    <w:szCs w:val="19"/>
                                  </w:rPr>
                                  <w:t>вершинного</w:t>
                                </w:r>
                                <w:r w:rsidRPr="00FA37E0">
                                  <w:rPr>
                                    <w:rFonts w:ascii="Consolas" w:eastAsiaTheme="minorHAnsi" w:hAnsi="Consolas" w:cs="Consolas"/>
                                    <w:color w:val="008000"/>
                                    <w:sz w:val="19"/>
                                    <w:szCs w:val="19"/>
                                    <w:lang w:val="en-US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Consolas" w:eastAsiaTheme="minorHAnsi" w:hAnsi="Consolas" w:cs="Consolas"/>
                                    <w:color w:val="008000"/>
                                    <w:sz w:val="19"/>
                                    <w:szCs w:val="19"/>
                                  </w:rPr>
                                  <w:t>шейдера</w:t>
                                </w:r>
                              </w:p>
                              <w:p w14:paraId="3D5BFE4D" w14:textId="77777777" w:rsidR="007F013D" w:rsidRPr="00FA37E0" w:rsidRDefault="007F013D" w:rsidP="00FA37E0">
                                <w:pPr>
                                  <w:widowControl/>
                                  <w:adjustRightInd w:val="0"/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  <w:lang w:val="en-US"/>
                                  </w:rPr>
                                </w:pPr>
                                <w:r w:rsidRPr="00FA37E0"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  <w:lang w:val="en-US"/>
                                  </w:rPr>
                                  <w:t xml:space="preserve">    </w:t>
                                </w:r>
                                <w:proofErr w:type="spellStart"/>
                                <w:r w:rsidRPr="00FA37E0">
                                  <w:rPr>
                                    <w:rFonts w:ascii="Consolas" w:eastAsiaTheme="minorHAnsi" w:hAnsi="Consolas" w:cs="Consolas"/>
                                    <w:color w:val="6F008A"/>
                                    <w:sz w:val="19"/>
                                    <w:szCs w:val="19"/>
                                    <w:lang w:val="en-US"/>
                                  </w:rPr>
                                  <w:t>glAttachShader</w:t>
                                </w:r>
                                <w:proofErr w:type="spellEnd"/>
                                <w:r w:rsidRPr="00FA37E0"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  <w:lang w:val="en-US"/>
                                  </w:rPr>
                                  <w:t xml:space="preserve">(program, </w:t>
                                </w:r>
                                <w:proofErr w:type="spellStart"/>
                                <w:r w:rsidRPr="00FA37E0"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  <w:lang w:val="en-US"/>
                                  </w:rPr>
                                  <w:t>fragmentShader</w:t>
                                </w:r>
                                <w:proofErr w:type="spellEnd"/>
                                <w:r w:rsidRPr="00FA37E0"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  <w:lang w:val="en-US"/>
                                  </w:rPr>
                                  <w:t>);</w:t>
                                </w:r>
                                <w:r w:rsidRPr="00FA37E0">
                                  <w:rPr>
                                    <w:rFonts w:ascii="Consolas" w:eastAsiaTheme="minorHAnsi" w:hAnsi="Consolas" w:cs="Consolas"/>
                                    <w:color w:val="008000"/>
                                    <w:sz w:val="19"/>
                                    <w:szCs w:val="19"/>
                                    <w:lang w:val="en-US"/>
                                  </w:rPr>
                                  <w:t>//</w:t>
                                </w:r>
                                <w:r>
                                  <w:rPr>
                                    <w:rFonts w:ascii="Consolas" w:eastAsiaTheme="minorHAnsi" w:hAnsi="Consolas" w:cs="Consolas"/>
                                    <w:color w:val="008000"/>
                                    <w:sz w:val="19"/>
                                    <w:szCs w:val="19"/>
                                  </w:rPr>
                                  <w:t>Привязка</w:t>
                                </w:r>
                                <w:r w:rsidRPr="00FA37E0">
                                  <w:rPr>
                                    <w:rFonts w:ascii="Consolas" w:eastAsiaTheme="minorHAnsi" w:hAnsi="Consolas" w:cs="Consolas"/>
                                    <w:color w:val="008000"/>
                                    <w:sz w:val="19"/>
                                    <w:szCs w:val="19"/>
                                    <w:lang w:val="en-US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Consolas" w:eastAsiaTheme="minorHAnsi" w:hAnsi="Consolas" w:cs="Consolas"/>
                                    <w:color w:val="008000"/>
                                    <w:sz w:val="19"/>
                                    <w:szCs w:val="19"/>
                                  </w:rPr>
                                  <w:t>пиксельного</w:t>
                                </w:r>
                                <w:r w:rsidRPr="00FA37E0">
                                  <w:rPr>
                                    <w:rFonts w:ascii="Consolas" w:eastAsiaTheme="minorHAnsi" w:hAnsi="Consolas" w:cs="Consolas"/>
                                    <w:color w:val="008000"/>
                                    <w:sz w:val="19"/>
                                    <w:szCs w:val="19"/>
                                    <w:lang w:val="en-US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Consolas" w:eastAsiaTheme="minorHAnsi" w:hAnsi="Consolas" w:cs="Consolas"/>
                                    <w:color w:val="008000"/>
                                    <w:sz w:val="19"/>
                                    <w:szCs w:val="19"/>
                                  </w:rPr>
                                  <w:t>шейдера</w:t>
                                </w:r>
                              </w:p>
                              <w:p w14:paraId="0D37AA90" w14:textId="77777777" w:rsidR="007F013D" w:rsidRDefault="007F013D" w:rsidP="00FA37E0">
                                <w:pPr>
                                  <w:widowControl/>
                                  <w:adjustRightInd w:val="0"/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</w:rPr>
                                </w:pPr>
                                <w:r w:rsidRPr="00FA37E0"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  <w:lang w:val="en-US"/>
                                  </w:rPr>
                                  <w:t xml:space="preserve">    </w:t>
                                </w:r>
                                <w:proofErr w:type="spellStart"/>
                                <w:r>
                                  <w:rPr>
                                    <w:rFonts w:ascii="Consolas" w:eastAsiaTheme="minorHAnsi" w:hAnsi="Consolas" w:cs="Consolas"/>
                                    <w:color w:val="6F008A"/>
                                    <w:sz w:val="19"/>
                                    <w:szCs w:val="19"/>
                                  </w:rPr>
                                  <w:t>glLinkProgram</w:t>
                                </w:r>
                                <w:proofErr w:type="spellEnd"/>
                                <w:r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</w:rPr>
                                  <w:t>(</w:t>
                                </w:r>
                                <w:proofErr w:type="spellStart"/>
                                <w:r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</w:rPr>
                                  <w:t>program</w:t>
                                </w:r>
                                <w:proofErr w:type="spellEnd"/>
                                <w:r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</w:rPr>
                                  <w:t>);</w:t>
                                </w:r>
                                <w:r>
                                  <w:rPr>
                                    <w:rFonts w:ascii="Consolas" w:eastAsiaTheme="minorHAnsi" w:hAnsi="Consolas" w:cs="Consolas"/>
                                    <w:color w:val="008000"/>
                                    <w:sz w:val="19"/>
                                    <w:szCs w:val="19"/>
                                  </w:rPr>
                                  <w:t>//Получение окончательного выполняемого кода</w:t>
                                </w:r>
                              </w:p>
                              <w:p w14:paraId="2B9720F1" w14:textId="77777777" w:rsidR="007F013D" w:rsidRDefault="007F013D" w:rsidP="00FA37E0">
                                <w:pPr>
                                  <w:widowControl/>
                                  <w:adjustRightInd w:val="0"/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</w:rPr>
                                </w:pPr>
                              </w:p>
                              <w:p w14:paraId="5FD79417" w14:textId="77777777" w:rsidR="007F013D" w:rsidRPr="00FA37E0" w:rsidRDefault="007F013D" w:rsidP="00FA37E0">
                                <w:pPr>
                                  <w:widowControl/>
                                  <w:adjustRightInd w:val="0"/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</w:rPr>
                                  <w:t xml:space="preserve">    </w:t>
                                </w:r>
                                <w:proofErr w:type="spellStart"/>
                                <w:r w:rsidRPr="00FA37E0">
                                  <w:rPr>
                                    <w:rFonts w:ascii="Consolas" w:eastAsiaTheme="minorHAnsi" w:hAnsi="Consolas" w:cs="Consolas"/>
                                    <w:color w:val="6F008A"/>
                                    <w:sz w:val="19"/>
                                    <w:szCs w:val="19"/>
                                    <w:lang w:val="en-US"/>
                                  </w:rPr>
                                  <w:t>glDeleteShader</w:t>
                                </w:r>
                                <w:proofErr w:type="spellEnd"/>
                                <w:r w:rsidRPr="00FA37E0"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  <w:lang w:val="en-US"/>
                                  </w:rPr>
                                  <w:t>(</w:t>
                                </w:r>
                                <w:proofErr w:type="spellStart"/>
                                <w:r w:rsidRPr="00FA37E0"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  <w:lang w:val="en-US"/>
                                  </w:rPr>
                                  <w:t>vertexShader</w:t>
                                </w:r>
                                <w:proofErr w:type="spellEnd"/>
                                <w:r w:rsidRPr="00FA37E0"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  <w:lang w:val="en-US"/>
                                  </w:rPr>
                                  <w:t>);</w:t>
                                </w:r>
                              </w:p>
                              <w:p w14:paraId="6C592EB0" w14:textId="77777777" w:rsidR="007F013D" w:rsidRPr="00FA37E0" w:rsidRDefault="007F013D" w:rsidP="00FA37E0">
                                <w:pPr>
                                  <w:widowControl/>
                                  <w:adjustRightInd w:val="0"/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  <w:lang w:val="en-US"/>
                                  </w:rPr>
                                </w:pPr>
                                <w:r w:rsidRPr="00FA37E0"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  <w:lang w:val="en-US"/>
                                  </w:rPr>
                                  <w:t xml:space="preserve">    </w:t>
                                </w:r>
                                <w:proofErr w:type="spellStart"/>
                                <w:r w:rsidRPr="00FA37E0">
                                  <w:rPr>
                                    <w:rFonts w:ascii="Consolas" w:eastAsiaTheme="minorHAnsi" w:hAnsi="Consolas" w:cs="Consolas"/>
                                    <w:color w:val="6F008A"/>
                                    <w:sz w:val="19"/>
                                    <w:szCs w:val="19"/>
                                    <w:lang w:val="en-US"/>
                                  </w:rPr>
                                  <w:t>glDeleteShader</w:t>
                                </w:r>
                                <w:proofErr w:type="spellEnd"/>
                                <w:r w:rsidRPr="00FA37E0"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  <w:lang w:val="en-US"/>
                                  </w:rPr>
                                  <w:t>(</w:t>
                                </w:r>
                                <w:proofErr w:type="spellStart"/>
                                <w:r w:rsidRPr="00FA37E0"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  <w:lang w:val="en-US"/>
                                  </w:rPr>
                                  <w:t>fragmentShader</w:t>
                                </w:r>
                                <w:proofErr w:type="spellEnd"/>
                                <w:r w:rsidRPr="00FA37E0"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  <w:lang w:val="en-US"/>
                                  </w:rPr>
                                  <w:t>);</w:t>
                                </w:r>
                              </w:p>
                              <w:p w14:paraId="34610B34" w14:textId="77777777" w:rsidR="007F013D" w:rsidRPr="00FA37E0" w:rsidRDefault="007F013D" w:rsidP="00FA37E0">
                                <w:pPr>
                                  <w:widowControl/>
                                  <w:adjustRightInd w:val="0"/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  <w:lang w:val="en-US"/>
                                  </w:rPr>
                                </w:pPr>
                              </w:p>
                              <w:p w14:paraId="09F787B6" w14:textId="77777777" w:rsidR="007F013D" w:rsidRPr="00FA37E0" w:rsidRDefault="007F013D" w:rsidP="00FA37E0">
                                <w:pPr>
                                  <w:widowControl/>
                                  <w:adjustRightInd w:val="0"/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  <w:lang w:val="en-US"/>
                                  </w:rPr>
                                </w:pPr>
                                <w:r w:rsidRPr="00FA37E0"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  <w:lang w:val="en-US"/>
                                  </w:rPr>
                                  <w:t xml:space="preserve">    </w:t>
                                </w:r>
                                <w:r w:rsidRPr="00FA37E0">
                                  <w:rPr>
                                    <w:rFonts w:ascii="Consolas" w:eastAsiaTheme="minorHAnsi" w:hAnsi="Consolas" w:cs="Consolas"/>
                                    <w:color w:val="0000FF"/>
                                    <w:sz w:val="19"/>
                                    <w:szCs w:val="19"/>
                                    <w:lang w:val="en-US"/>
                                  </w:rPr>
                                  <w:t>return</w:t>
                                </w:r>
                                <w:r w:rsidRPr="00FA37E0"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  <w:lang w:val="en-US"/>
                                  </w:rPr>
                                  <w:t xml:space="preserve"> program;</w:t>
                                </w:r>
                              </w:p>
                              <w:p w14:paraId="49F52BEE" w14:textId="781DFEF8" w:rsidR="007F013D" w:rsidRDefault="007F013D" w:rsidP="00FA37E0">
                                <w:r>
                                  <w:rPr>
                                    <w:rFonts w:ascii="Consolas" w:eastAsiaTheme="minorHAnsi" w:hAnsi="Consolas" w:cs="Consolas"/>
                                    <w:color w:val="000000"/>
                                    <w:sz w:val="19"/>
                                    <w:szCs w:val="19"/>
                                  </w:rPr>
                                  <w:t>}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20000</wp14:pctHeight>
                    </wp14:sizeRelV>
                  </wp:anchor>
                </w:drawing>
              </mc:Choice>
              <mc:Fallback>
                <w:pict>
                  <v:shape w14:anchorId="4E9BF6E9" id="_x0000_s1036" type="#_x0000_t202" style="position:absolute;left:0;text-align:left;margin-left:0;margin-top:54.75pt;width:491.4pt;height:110.6pt;z-index:251661312;visibility:visible;mso-wrap-style:square;mso-width-percent:0;mso-height-percent:20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">
                    <v:textbox style="mso-fit-shape-to-text:t">
                      <w:txbxContent>
                        <w:p w14:paraId="20FB6E2B" w14:textId="77777777" w:rsidR="007F013D" w:rsidRDefault="007F013D" w:rsidP="00FA37E0">
                          <w:pPr>
                            <w:widowControl/>
                            <w:adjustRightInd w:val="0"/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</w:rPr>
                          </w:pPr>
                          <w:proofErr w:type="spellStart"/>
                          <w:r>
                            <w:rPr>
                              <w:rFonts w:ascii="Consolas" w:eastAsiaTheme="minorHAnsi" w:hAnsi="Consolas" w:cs="Consolas"/>
                              <w:color w:val="2B91AF"/>
                              <w:sz w:val="19"/>
                              <w:szCs w:val="19"/>
                            </w:rPr>
                            <w:t>GLuint</w:t>
                          </w:r>
                          <w:proofErr w:type="spellEnd"/>
                          <w:r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</w:rPr>
                            <w:t>CreateProgram</w:t>
                          </w:r>
                          <w:proofErr w:type="spellEnd"/>
                          <w:r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</w:rPr>
                            <w:t>() {</w:t>
                          </w:r>
                          <w:r>
                            <w:rPr>
                              <w:rFonts w:ascii="Consolas" w:eastAsiaTheme="minorHAnsi" w:hAnsi="Consolas" w:cs="Consolas"/>
                              <w:color w:val="008000"/>
                              <w:sz w:val="19"/>
                              <w:szCs w:val="19"/>
                            </w:rPr>
                            <w:t>//Создание объекта для выполнения бинарного кода шейдеров</w:t>
                          </w:r>
                        </w:p>
                        <w:p w14:paraId="68BE36BE" w14:textId="77777777" w:rsidR="007F013D" w:rsidRDefault="007F013D" w:rsidP="00FA37E0">
                          <w:pPr>
                            <w:widowControl/>
                            <w:adjustRightInd w:val="0"/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</w:rPr>
                          </w:pPr>
                          <w:r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</w:rPr>
                            <w:t xml:space="preserve">    </w:t>
                          </w:r>
                          <w:proofErr w:type="spellStart"/>
                          <w:r>
                            <w:rPr>
                              <w:rFonts w:ascii="Consolas" w:eastAsiaTheme="minorHAnsi" w:hAnsi="Consolas" w:cs="Consolas"/>
                              <w:color w:val="2B91AF"/>
                              <w:sz w:val="19"/>
                              <w:szCs w:val="19"/>
                            </w:rPr>
                            <w:t>GLuint</w:t>
                          </w:r>
                          <w:proofErr w:type="spellEnd"/>
                          <w:r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</w:rPr>
                            <w:t>vertexShader</w:t>
                          </w:r>
                          <w:proofErr w:type="spellEnd"/>
                          <w:r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</w:rPr>
                            <w:t xml:space="preserve"> = </w:t>
                          </w:r>
                          <w:proofErr w:type="spellStart"/>
                          <w:r>
                            <w:rPr>
                              <w:rFonts w:ascii="Consolas" w:eastAsiaTheme="minorHAnsi" w:hAnsi="Consolas" w:cs="Consolas"/>
                              <w:color w:val="6F008A"/>
                              <w:sz w:val="19"/>
                              <w:szCs w:val="19"/>
                            </w:rPr>
                            <w:t>glCreateShader</w:t>
                          </w:r>
                          <w:proofErr w:type="spellEnd"/>
                          <w:r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</w:rPr>
                            <w:t>(</w:t>
                          </w:r>
                          <w:r>
                            <w:rPr>
                              <w:rFonts w:ascii="Consolas" w:eastAsiaTheme="minorHAnsi" w:hAnsi="Consolas" w:cs="Consolas"/>
                              <w:color w:val="6F008A"/>
                              <w:sz w:val="19"/>
                              <w:szCs w:val="19"/>
                            </w:rPr>
                            <w:t>GL_VERTEX_SHADER</w:t>
                          </w:r>
                          <w:r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</w:rPr>
                            <w:t>);</w:t>
                          </w:r>
                          <w:r>
                            <w:rPr>
                              <w:rFonts w:ascii="Consolas" w:eastAsiaTheme="minorHAnsi" w:hAnsi="Consolas" w:cs="Consolas"/>
                              <w:color w:val="008000"/>
                              <w:sz w:val="19"/>
                              <w:szCs w:val="19"/>
                            </w:rPr>
                            <w:t>//Создание вершинного шейдера</w:t>
                          </w:r>
                        </w:p>
                        <w:p w14:paraId="64471008" w14:textId="77777777" w:rsidR="007F013D" w:rsidRDefault="007F013D" w:rsidP="00FA37E0">
                          <w:pPr>
                            <w:widowControl/>
                            <w:adjustRightInd w:val="0"/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</w:rPr>
                          </w:pPr>
                          <w:r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</w:rPr>
                            <w:t xml:space="preserve">    </w:t>
                          </w:r>
                          <w:proofErr w:type="spellStart"/>
                          <w:r>
                            <w:rPr>
                              <w:rFonts w:ascii="Consolas" w:eastAsiaTheme="minorHAnsi" w:hAnsi="Consolas" w:cs="Consolas"/>
                              <w:color w:val="6F008A"/>
                              <w:sz w:val="19"/>
                              <w:szCs w:val="19"/>
                            </w:rPr>
                            <w:t>glShaderSource</w:t>
                          </w:r>
                          <w:proofErr w:type="spellEnd"/>
                          <w:r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</w:rPr>
                            <w:t>(</w:t>
                          </w:r>
                          <w:proofErr w:type="spellStart"/>
                          <w:r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</w:rPr>
                            <w:t>vertexShader</w:t>
                          </w:r>
                          <w:proofErr w:type="spellEnd"/>
                          <w:r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</w:rPr>
                            <w:t>, 1, &amp;</w:t>
                          </w:r>
                          <w:proofErr w:type="spellStart"/>
                          <w:r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</w:rPr>
                            <w:t>vShader</w:t>
                          </w:r>
                          <w:proofErr w:type="spellEnd"/>
                          <w:r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</w:rPr>
                            <w:t xml:space="preserve">, </w:t>
                          </w:r>
                          <w:r>
                            <w:rPr>
                              <w:rFonts w:ascii="Consolas" w:eastAsiaTheme="minorHAnsi" w:hAnsi="Consolas" w:cs="Consolas"/>
                              <w:color w:val="6F008A"/>
                              <w:sz w:val="19"/>
                              <w:szCs w:val="19"/>
                            </w:rPr>
                            <w:t>NULL</w:t>
                          </w:r>
                          <w:r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</w:rPr>
                            <w:t>);</w:t>
                          </w:r>
                          <w:r>
                            <w:rPr>
                              <w:rFonts w:ascii="Consolas" w:eastAsiaTheme="minorHAnsi" w:hAnsi="Consolas" w:cs="Consolas"/>
                              <w:color w:val="008000"/>
                              <w:sz w:val="19"/>
                              <w:szCs w:val="19"/>
                            </w:rPr>
                            <w:t>//Передача исходного кода шейдера</w:t>
                          </w:r>
                        </w:p>
                        <w:p w14:paraId="153EEA29" w14:textId="77777777" w:rsidR="007F013D" w:rsidRDefault="007F013D" w:rsidP="00FA37E0">
                          <w:pPr>
                            <w:widowControl/>
                            <w:adjustRightInd w:val="0"/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</w:rPr>
                          </w:pPr>
                          <w:r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</w:rPr>
                            <w:t xml:space="preserve">    </w:t>
                          </w:r>
                          <w:proofErr w:type="spellStart"/>
                          <w:r>
                            <w:rPr>
                              <w:rFonts w:ascii="Consolas" w:eastAsiaTheme="minorHAnsi" w:hAnsi="Consolas" w:cs="Consolas"/>
                              <w:color w:val="6F008A"/>
                              <w:sz w:val="19"/>
                              <w:szCs w:val="19"/>
                            </w:rPr>
                            <w:t>glCompileShader</w:t>
                          </w:r>
                          <w:proofErr w:type="spellEnd"/>
                          <w:r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</w:rPr>
                            <w:t>(</w:t>
                          </w:r>
                          <w:proofErr w:type="spellStart"/>
                          <w:r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</w:rPr>
                            <w:t>vertexShader</w:t>
                          </w:r>
                          <w:proofErr w:type="spellEnd"/>
                          <w:r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</w:rPr>
                            <w:t>);</w:t>
                          </w:r>
                          <w:r>
                            <w:rPr>
                              <w:rFonts w:ascii="Consolas" w:eastAsiaTheme="minorHAnsi" w:hAnsi="Consolas" w:cs="Consolas"/>
                              <w:color w:val="008000"/>
                              <w:sz w:val="19"/>
                              <w:szCs w:val="19"/>
                            </w:rPr>
                            <w:t>//Компиляция шейдера</w:t>
                          </w:r>
                        </w:p>
                        <w:p w14:paraId="29A9E5E9" w14:textId="77777777" w:rsidR="007F013D" w:rsidRDefault="007F013D" w:rsidP="00FA37E0">
                          <w:pPr>
                            <w:widowControl/>
                            <w:adjustRightInd w:val="0"/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</w:rPr>
                          </w:pPr>
                          <w:r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</w:rPr>
                            <w:t xml:space="preserve">    </w:t>
                          </w:r>
                          <w:proofErr w:type="spellStart"/>
                          <w:r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</w:rPr>
                            <w:t>CheckResult</w:t>
                          </w:r>
                          <w:proofErr w:type="spellEnd"/>
                          <w:r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</w:rPr>
                            <w:t>(</w:t>
                          </w:r>
                          <w:proofErr w:type="spellStart"/>
                          <w:r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</w:rPr>
                            <w:t>vertexShader</w:t>
                          </w:r>
                          <w:proofErr w:type="spellEnd"/>
                          <w:r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</w:rPr>
                            <w:t>);</w:t>
                          </w:r>
                          <w:r>
                            <w:rPr>
                              <w:rFonts w:ascii="Consolas" w:eastAsiaTheme="minorHAnsi" w:hAnsi="Consolas" w:cs="Consolas"/>
                              <w:color w:val="008000"/>
                              <w:sz w:val="19"/>
                              <w:szCs w:val="19"/>
                            </w:rPr>
                            <w:t>//Проверка результата</w:t>
                          </w:r>
                        </w:p>
                        <w:p w14:paraId="75E5EC44" w14:textId="77777777" w:rsidR="007F013D" w:rsidRDefault="007F013D" w:rsidP="00FA37E0">
                          <w:pPr>
                            <w:widowControl/>
                            <w:adjustRightInd w:val="0"/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</w:rPr>
                          </w:pPr>
                        </w:p>
                        <w:p w14:paraId="10A5D7A1" w14:textId="77777777" w:rsidR="007F013D" w:rsidRPr="00FA37E0" w:rsidRDefault="007F013D" w:rsidP="00FA37E0">
                          <w:pPr>
                            <w:widowControl/>
                            <w:adjustRightInd w:val="0"/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  <w:lang w:val="en-US"/>
                            </w:rPr>
                          </w:pPr>
                          <w:r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</w:rPr>
                            <w:t xml:space="preserve">    </w:t>
                          </w:r>
                          <w:proofErr w:type="spellStart"/>
                          <w:r w:rsidRPr="00FA37E0">
                            <w:rPr>
                              <w:rFonts w:ascii="Consolas" w:eastAsiaTheme="minorHAnsi" w:hAnsi="Consolas" w:cs="Consolas"/>
                              <w:color w:val="2B91AF"/>
                              <w:sz w:val="19"/>
                              <w:szCs w:val="19"/>
                              <w:lang w:val="en-US"/>
                            </w:rPr>
                            <w:t>GLuint</w:t>
                          </w:r>
                          <w:proofErr w:type="spellEnd"/>
                          <w:r w:rsidRPr="00FA37E0"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  <w:lang w:val="en-US"/>
                            </w:rPr>
                            <w:t xml:space="preserve"> </w:t>
                          </w:r>
                          <w:proofErr w:type="spellStart"/>
                          <w:r w:rsidRPr="00FA37E0"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  <w:lang w:val="en-US"/>
                            </w:rPr>
                            <w:t>fragmentShader</w:t>
                          </w:r>
                          <w:proofErr w:type="spellEnd"/>
                          <w:r w:rsidRPr="00FA37E0"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  <w:lang w:val="en-US"/>
                            </w:rPr>
                            <w:t xml:space="preserve"> = </w:t>
                          </w:r>
                          <w:proofErr w:type="spellStart"/>
                          <w:r w:rsidRPr="00FA37E0">
                            <w:rPr>
                              <w:rFonts w:ascii="Consolas" w:eastAsiaTheme="minorHAnsi" w:hAnsi="Consolas" w:cs="Consolas"/>
                              <w:color w:val="6F008A"/>
                              <w:sz w:val="19"/>
                              <w:szCs w:val="19"/>
                              <w:lang w:val="en-US"/>
                            </w:rPr>
                            <w:t>glCreateShader</w:t>
                          </w:r>
                          <w:proofErr w:type="spellEnd"/>
                          <w:r w:rsidRPr="00FA37E0"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  <w:lang w:val="en-US"/>
                            </w:rPr>
                            <w:t>(</w:t>
                          </w:r>
                          <w:r w:rsidRPr="00FA37E0">
                            <w:rPr>
                              <w:rFonts w:ascii="Consolas" w:eastAsiaTheme="minorHAnsi" w:hAnsi="Consolas" w:cs="Consolas"/>
                              <w:color w:val="6F008A"/>
                              <w:sz w:val="19"/>
                              <w:szCs w:val="19"/>
                              <w:lang w:val="en-US"/>
                            </w:rPr>
                            <w:t>GL_FRAGMENT_SHADER</w:t>
                          </w:r>
                          <w:r w:rsidRPr="00FA37E0"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  <w:lang w:val="en-US"/>
                            </w:rPr>
                            <w:t>);</w:t>
                          </w:r>
                          <w:r w:rsidRPr="00FA37E0">
                            <w:rPr>
                              <w:rFonts w:ascii="Consolas" w:eastAsiaTheme="minorHAnsi" w:hAnsi="Consolas" w:cs="Consolas"/>
                              <w:color w:val="008000"/>
                              <w:sz w:val="19"/>
                              <w:szCs w:val="19"/>
                              <w:lang w:val="en-US"/>
                            </w:rPr>
                            <w:t>//</w:t>
                          </w:r>
                          <w:r>
                            <w:rPr>
                              <w:rFonts w:ascii="Consolas" w:eastAsiaTheme="minorHAnsi" w:hAnsi="Consolas" w:cs="Consolas"/>
                              <w:color w:val="008000"/>
                              <w:sz w:val="19"/>
                              <w:szCs w:val="19"/>
                            </w:rPr>
                            <w:t>Создание</w:t>
                          </w:r>
                          <w:r w:rsidRPr="00FA37E0">
                            <w:rPr>
                              <w:rFonts w:ascii="Consolas" w:eastAsiaTheme="minorHAnsi" w:hAnsi="Consolas" w:cs="Consolas"/>
                              <w:color w:val="008000"/>
                              <w:sz w:val="19"/>
                              <w:szCs w:val="19"/>
                              <w:lang w:val="en-US"/>
                            </w:rPr>
                            <w:t xml:space="preserve"> </w:t>
                          </w:r>
                          <w:r>
                            <w:rPr>
                              <w:rFonts w:ascii="Consolas" w:eastAsiaTheme="minorHAnsi" w:hAnsi="Consolas" w:cs="Consolas"/>
                              <w:color w:val="008000"/>
                              <w:sz w:val="19"/>
                              <w:szCs w:val="19"/>
                            </w:rPr>
                            <w:t>пиксельного</w:t>
                          </w:r>
                          <w:r w:rsidRPr="00FA37E0">
                            <w:rPr>
                              <w:rFonts w:ascii="Consolas" w:eastAsiaTheme="minorHAnsi" w:hAnsi="Consolas" w:cs="Consolas"/>
                              <w:color w:val="008000"/>
                              <w:sz w:val="19"/>
                              <w:szCs w:val="19"/>
                              <w:lang w:val="en-US"/>
                            </w:rPr>
                            <w:t xml:space="preserve"> </w:t>
                          </w:r>
                          <w:r>
                            <w:rPr>
                              <w:rFonts w:ascii="Consolas" w:eastAsiaTheme="minorHAnsi" w:hAnsi="Consolas" w:cs="Consolas"/>
                              <w:color w:val="008000"/>
                              <w:sz w:val="19"/>
                              <w:szCs w:val="19"/>
                            </w:rPr>
                            <w:t>шейдера</w:t>
                          </w:r>
                        </w:p>
                        <w:p w14:paraId="454DF6C2" w14:textId="77777777" w:rsidR="007F013D" w:rsidRPr="00FA37E0" w:rsidRDefault="007F013D" w:rsidP="00FA37E0">
                          <w:pPr>
                            <w:widowControl/>
                            <w:adjustRightInd w:val="0"/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  <w:lang w:val="en-US"/>
                            </w:rPr>
                          </w:pPr>
                          <w:r w:rsidRPr="00FA37E0"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  <w:lang w:val="en-US"/>
                            </w:rPr>
                            <w:t xml:space="preserve">    </w:t>
                          </w:r>
                          <w:proofErr w:type="spellStart"/>
                          <w:r w:rsidRPr="00FA37E0">
                            <w:rPr>
                              <w:rFonts w:ascii="Consolas" w:eastAsiaTheme="minorHAnsi" w:hAnsi="Consolas" w:cs="Consolas"/>
                              <w:color w:val="6F008A"/>
                              <w:sz w:val="19"/>
                              <w:szCs w:val="19"/>
                              <w:lang w:val="en-US"/>
                            </w:rPr>
                            <w:t>glShaderSource</w:t>
                          </w:r>
                          <w:proofErr w:type="spellEnd"/>
                          <w:r w:rsidRPr="00FA37E0"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  <w:lang w:val="en-US"/>
                            </w:rPr>
                            <w:t>(</w:t>
                          </w:r>
                          <w:proofErr w:type="spellStart"/>
                          <w:r w:rsidRPr="00FA37E0"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  <w:lang w:val="en-US"/>
                            </w:rPr>
                            <w:t>fragmentShader</w:t>
                          </w:r>
                          <w:proofErr w:type="spellEnd"/>
                          <w:r w:rsidRPr="00FA37E0"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  <w:lang w:val="en-US"/>
                            </w:rPr>
                            <w:t>, 1, &amp;</w:t>
                          </w:r>
                          <w:proofErr w:type="spellStart"/>
                          <w:r w:rsidRPr="00FA37E0"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  <w:lang w:val="en-US"/>
                            </w:rPr>
                            <w:t>fShader</w:t>
                          </w:r>
                          <w:proofErr w:type="spellEnd"/>
                          <w:r w:rsidRPr="00FA37E0"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  <w:lang w:val="en-US"/>
                            </w:rPr>
                            <w:t xml:space="preserve">, </w:t>
                          </w:r>
                          <w:r w:rsidRPr="00FA37E0">
                            <w:rPr>
                              <w:rFonts w:ascii="Consolas" w:eastAsiaTheme="minorHAnsi" w:hAnsi="Consolas" w:cs="Consolas"/>
                              <w:color w:val="6F008A"/>
                              <w:sz w:val="19"/>
                              <w:szCs w:val="19"/>
                              <w:lang w:val="en-US"/>
                            </w:rPr>
                            <w:t>NULL</w:t>
                          </w:r>
                          <w:r w:rsidRPr="00FA37E0"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  <w:lang w:val="en-US"/>
                            </w:rPr>
                            <w:t>);</w:t>
                          </w:r>
                          <w:r w:rsidRPr="00FA37E0">
                            <w:rPr>
                              <w:rFonts w:ascii="Consolas" w:eastAsiaTheme="minorHAnsi" w:hAnsi="Consolas" w:cs="Consolas"/>
                              <w:color w:val="008000"/>
                              <w:sz w:val="19"/>
                              <w:szCs w:val="19"/>
                              <w:lang w:val="en-US"/>
                            </w:rPr>
                            <w:t>//</w:t>
                          </w:r>
                          <w:r>
                            <w:rPr>
                              <w:rFonts w:ascii="Consolas" w:eastAsiaTheme="minorHAnsi" w:hAnsi="Consolas" w:cs="Consolas"/>
                              <w:color w:val="008000"/>
                              <w:sz w:val="19"/>
                              <w:szCs w:val="19"/>
                            </w:rPr>
                            <w:t>Передача</w:t>
                          </w:r>
                          <w:r w:rsidRPr="00FA37E0">
                            <w:rPr>
                              <w:rFonts w:ascii="Consolas" w:eastAsiaTheme="minorHAnsi" w:hAnsi="Consolas" w:cs="Consolas"/>
                              <w:color w:val="008000"/>
                              <w:sz w:val="19"/>
                              <w:szCs w:val="19"/>
                              <w:lang w:val="en-US"/>
                            </w:rPr>
                            <w:t xml:space="preserve"> </w:t>
                          </w:r>
                          <w:r>
                            <w:rPr>
                              <w:rFonts w:ascii="Consolas" w:eastAsiaTheme="minorHAnsi" w:hAnsi="Consolas" w:cs="Consolas"/>
                              <w:color w:val="008000"/>
                              <w:sz w:val="19"/>
                              <w:szCs w:val="19"/>
                            </w:rPr>
                            <w:t>исходного</w:t>
                          </w:r>
                          <w:r w:rsidRPr="00FA37E0">
                            <w:rPr>
                              <w:rFonts w:ascii="Consolas" w:eastAsiaTheme="minorHAnsi" w:hAnsi="Consolas" w:cs="Consolas"/>
                              <w:color w:val="008000"/>
                              <w:sz w:val="19"/>
                              <w:szCs w:val="19"/>
                              <w:lang w:val="en-US"/>
                            </w:rPr>
                            <w:t xml:space="preserve"> </w:t>
                          </w:r>
                          <w:r>
                            <w:rPr>
                              <w:rFonts w:ascii="Consolas" w:eastAsiaTheme="minorHAnsi" w:hAnsi="Consolas" w:cs="Consolas"/>
                              <w:color w:val="008000"/>
                              <w:sz w:val="19"/>
                              <w:szCs w:val="19"/>
                            </w:rPr>
                            <w:t>кода</w:t>
                          </w:r>
                          <w:r w:rsidRPr="00FA37E0">
                            <w:rPr>
                              <w:rFonts w:ascii="Consolas" w:eastAsiaTheme="minorHAnsi" w:hAnsi="Consolas" w:cs="Consolas"/>
                              <w:color w:val="008000"/>
                              <w:sz w:val="19"/>
                              <w:szCs w:val="19"/>
                              <w:lang w:val="en-US"/>
                            </w:rPr>
                            <w:t xml:space="preserve"> </w:t>
                          </w:r>
                          <w:r>
                            <w:rPr>
                              <w:rFonts w:ascii="Consolas" w:eastAsiaTheme="minorHAnsi" w:hAnsi="Consolas" w:cs="Consolas"/>
                              <w:color w:val="008000"/>
                              <w:sz w:val="19"/>
                              <w:szCs w:val="19"/>
                            </w:rPr>
                            <w:t>шейдера</w:t>
                          </w:r>
                        </w:p>
                        <w:p w14:paraId="5B003DF3" w14:textId="77777777" w:rsidR="007F013D" w:rsidRPr="00FA37E0" w:rsidRDefault="007F013D" w:rsidP="00FA37E0">
                          <w:pPr>
                            <w:widowControl/>
                            <w:adjustRightInd w:val="0"/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  <w:lang w:val="en-US"/>
                            </w:rPr>
                          </w:pPr>
                          <w:r w:rsidRPr="00FA37E0"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  <w:lang w:val="en-US"/>
                            </w:rPr>
                            <w:t xml:space="preserve">    </w:t>
                          </w:r>
                          <w:proofErr w:type="spellStart"/>
                          <w:r w:rsidRPr="00FA37E0">
                            <w:rPr>
                              <w:rFonts w:ascii="Consolas" w:eastAsiaTheme="minorHAnsi" w:hAnsi="Consolas" w:cs="Consolas"/>
                              <w:color w:val="6F008A"/>
                              <w:sz w:val="19"/>
                              <w:szCs w:val="19"/>
                              <w:lang w:val="en-US"/>
                            </w:rPr>
                            <w:t>glCompileShader</w:t>
                          </w:r>
                          <w:proofErr w:type="spellEnd"/>
                          <w:r w:rsidRPr="00FA37E0"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  <w:lang w:val="en-US"/>
                            </w:rPr>
                            <w:t>(</w:t>
                          </w:r>
                          <w:proofErr w:type="spellStart"/>
                          <w:r w:rsidRPr="00FA37E0"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  <w:lang w:val="en-US"/>
                            </w:rPr>
                            <w:t>fragmentShader</w:t>
                          </w:r>
                          <w:proofErr w:type="spellEnd"/>
                          <w:r w:rsidRPr="00FA37E0"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  <w:lang w:val="en-US"/>
                            </w:rPr>
                            <w:t>);</w:t>
                          </w:r>
                          <w:r w:rsidRPr="00FA37E0">
                            <w:rPr>
                              <w:rFonts w:ascii="Consolas" w:eastAsiaTheme="minorHAnsi" w:hAnsi="Consolas" w:cs="Consolas"/>
                              <w:color w:val="008000"/>
                              <w:sz w:val="19"/>
                              <w:szCs w:val="19"/>
                              <w:lang w:val="en-US"/>
                            </w:rPr>
                            <w:t>//</w:t>
                          </w:r>
                          <w:r>
                            <w:rPr>
                              <w:rFonts w:ascii="Consolas" w:eastAsiaTheme="minorHAnsi" w:hAnsi="Consolas" w:cs="Consolas"/>
                              <w:color w:val="008000"/>
                              <w:sz w:val="19"/>
                              <w:szCs w:val="19"/>
                            </w:rPr>
                            <w:t>Компиляция</w:t>
                          </w:r>
                          <w:r w:rsidRPr="00FA37E0">
                            <w:rPr>
                              <w:rFonts w:ascii="Consolas" w:eastAsiaTheme="minorHAnsi" w:hAnsi="Consolas" w:cs="Consolas"/>
                              <w:color w:val="008000"/>
                              <w:sz w:val="19"/>
                              <w:szCs w:val="19"/>
                              <w:lang w:val="en-US"/>
                            </w:rPr>
                            <w:t xml:space="preserve"> </w:t>
                          </w:r>
                          <w:r>
                            <w:rPr>
                              <w:rFonts w:ascii="Consolas" w:eastAsiaTheme="minorHAnsi" w:hAnsi="Consolas" w:cs="Consolas"/>
                              <w:color w:val="008000"/>
                              <w:sz w:val="19"/>
                              <w:szCs w:val="19"/>
                            </w:rPr>
                            <w:t>шейдера</w:t>
                          </w:r>
                        </w:p>
                        <w:p w14:paraId="33558C70" w14:textId="77777777" w:rsidR="007F013D" w:rsidRPr="00FA37E0" w:rsidRDefault="007F013D" w:rsidP="00FA37E0">
                          <w:pPr>
                            <w:widowControl/>
                            <w:adjustRightInd w:val="0"/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  <w:lang w:val="en-US"/>
                            </w:rPr>
                          </w:pPr>
                          <w:r w:rsidRPr="00FA37E0"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  <w:lang w:val="en-US"/>
                            </w:rPr>
                            <w:t xml:space="preserve">    </w:t>
                          </w:r>
                          <w:proofErr w:type="spellStart"/>
                          <w:r w:rsidRPr="00FA37E0"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  <w:lang w:val="en-US"/>
                            </w:rPr>
                            <w:t>CheckResult</w:t>
                          </w:r>
                          <w:proofErr w:type="spellEnd"/>
                          <w:r w:rsidRPr="00FA37E0"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  <w:lang w:val="en-US"/>
                            </w:rPr>
                            <w:t>(</w:t>
                          </w:r>
                          <w:proofErr w:type="spellStart"/>
                          <w:r w:rsidRPr="00FA37E0"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  <w:lang w:val="en-US"/>
                            </w:rPr>
                            <w:t>fragmentShader</w:t>
                          </w:r>
                          <w:proofErr w:type="spellEnd"/>
                          <w:r w:rsidRPr="00FA37E0"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  <w:lang w:val="en-US"/>
                            </w:rPr>
                            <w:t>);</w:t>
                          </w:r>
                          <w:r w:rsidRPr="00FA37E0">
                            <w:rPr>
                              <w:rFonts w:ascii="Consolas" w:eastAsiaTheme="minorHAnsi" w:hAnsi="Consolas" w:cs="Consolas"/>
                              <w:color w:val="008000"/>
                              <w:sz w:val="19"/>
                              <w:szCs w:val="19"/>
                              <w:lang w:val="en-US"/>
                            </w:rPr>
                            <w:t>//</w:t>
                          </w:r>
                          <w:r>
                            <w:rPr>
                              <w:rFonts w:ascii="Consolas" w:eastAsiaTheme="minorHAnsi" w:hAnsi="Consolas" w:cs="Consolas"/>
                              <w:color w:val="008000"/>
                              <w:sz w:val="19"/>
                              <w:szCs w:val="19"/>
                            </w:rPr>
                            <w:t>Проверка</w:t>
                          </w:r>
                          <w:r w:rsidRPr="00FA37E0">
                            <w:rPr>
                              <w:rFonts w:ascii="Consolas" w:eastAsiaTheme="minorHAnsi" w:hAnsi="Consolas" w:cs="Consolas"/>
                              <w:color w:val="008000"/>
                              <w:sz w:val="19"/>
                              <w:szCs w:val="19"/>
                              <w:lang w:val="en-US"/>
                            </w:rPr>
                            <w:t xml:space="preserve"> </w:t>
                          </w:r>
                          <w:r>
                            <w:rPr>
                              <w:rFonts w:ascii="Consolas" w:eastAsiaTheme="minorHAnsi" w:hAnsi="Consolas" w:cs="Consolas"/>
                              <w:color w:val="008000"/>
                              <w:sz w:val="19"/>
                              <w:szCs w:val="19"/>
                            </w:rPr>
                            <w:t>результата</w:t>
                          </w:r>
                        </w:p>
                        <w:p w14:paraId="73F97382" w14:textId="77777777" w:rsidR="007F013D" w:rsidRPr="00FA37E0" w:rsidRDefault="007F013D" w:rsidP="00FA37E0">
                          <w:pPr>
                            <w:widowControl/>
                            <w:adjustRightInd w:val="0"/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  <w:lang w:val="en-US"/>
                            </w:rPr>
                          </w:pPr>
                        </w:p>
                        <w:p w14:paraId="43D145BA" w14:textId="77777777" w:rsidR="007F013D" w:rsidRDefault="007F013D" w:rsidP="00FA37E0">
                          <w:pPr>
                            <w:widowControl/>
                            <w:adjustRightInd w:val="0"/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</w:rPr>
                          </w:pPr>
                          <w:r w:rsidRPr="00FA37E0"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  <w:lang w:val="en-US"/>
                            </w:rPr>
                            <w:t xml:space="preserve">    </w:t>
                          </w:r>
                          <w:proofErr w:type="spellStart"/>
                          <w:r>
                            <w:rPr>
                              <w:rFonts w:ascii="Consolas" w:eastAsiaTheme="minorHAnsi" w:hAnsi="Consolas" w:cs="Consolas"/>
                              <w:color w:val="2B91AF"/>
                              <w:sz w:val="19"/>
                              <w:szCs w:val="19"/>
                            </w:rPr>
                            <w:t>GLuint</w:t>
                          </w:r>
                          <w:proofErr w:type="spellEnd"/>
                          <w:r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</w:rPr>
                            <w:t>program</w:t>
                          </w:r>
                          <w:proofErr w:type="spellEnd"/>
                          <w:r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</w:rPr>
                            <w:t xml:space="preserve"> = </w:t>
                          </w:r>
                          <w:proofErr w:type="spellStart"/>
                          <w:r>
                            <w:rPr>
                              <w:rFonts w:ascii="Consolas" w:eastAsiaTheme="minorHAnsi" w:hAnsi="Consolas" w:cs="Consolas"/>
                              <w:color w:val="6F008A"/>
                              <w:sz w:val="19"/>
                              <w:szCs w:val="19"/>
                            </w:rPr>
                            <w:t>glCreateProgram</w:t>
                          </w:r>
                          <w:proofErr w:type="spellEnd"/>
                          <w:r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</w:rPr>
                            <w:t>();</w:t>
                          </w:r>
                          <w:r>
                            <w:rPr>
                              <w:rFonts w:ascii="Consolas" w:eastAsiaTheme="minorHAnsi" w:hAnsi="Consolas" w:cs="Consolas"/>
                              <w:color w:val="008000"/>
                              <w:sz w:val="19"/>
                              <w:szCs w:val="19"/>
                            </w:rPr>
                            <w:t>//Создание объекта программы</w:t>
                          </w:r>
                        </w:p>
                        <w:p w14:paraId="4E6CC204" w14:textId="77777777" w:rsidR="007F013D" w:rsidRPr="00FA37E0" w:rsidRDefault="007F013D" w:rsidP="00FA37E0">
                          <w:pPr>
                            <w:widowControl/>
                            <w:adjustRightInd w:val="0"/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  <w:lang w:val="en-US"/>
                            </w:rPr>
                          </w:pPr>
                          <w:r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</w:rPr>
                            <w:t xml:space="preserve">    </w:t>
                          </w:r>
                          <w:proofErr w:type="spellStart"/>
                          <w:r w:rsidRPr="00FA37E0">
                            <w:rPr>
                              <w:rFonts w:ascii="Consolas" w:eastAsiaTheme="minorHAnsi" w:hAnsi="Consolas" w:cs="Consolas"/>
                              <w:color w:val="6F008A"/>
                              <w:sz w:val="19"/>
                              <w:szCs w:val="19"/>
                              <w:lang w:val="en-US"/>
                            </w:rPr>
                            <w:t>glAttachShader</w:t>
                          </w:r>
                          <w:proofErr w:type="spellEnd"/>
                          <w:r w:rsidRPr="00FA37E0"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  <w:lang w:val="en-US"/>
                            </w:rPr>
                            <w:t xml:space="preserve">(program, </w:t>
                          </w:r>
                          <w:proofErr w:type="spellStart"/>
                          <w:r w:rsidRPr="00FA37E0"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  <w:lang w:val="en-US"/>
                            </w:rPr>
                            <w:t>vertexShader</w:t>
                          </w:r>
                          <w:proofErr w:type="spellEnd"/>
                          <w:r w:rsidRPr="00FA37E0"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  <w:lang w:val="en-US"/>
                            </w:rPr>
                            <w:t>);</w:t>
                          </w:r>
                          <w:r w:rsidRPr="00FA37E0">
                            <w:rPr>
                              <w:rFonts w:ascii="Consolas" w:eastAsiaTheme="minorHAnsi" w:hAnsi="Consolas" w:cs="Consolas"/>
                              <w:color w:val="008000"/>
                              <w:sz w:val="19"/>
                              <w:szCs w:val="19"/>
                              <w:lang w:val="en-US"/>
                            </w:rPr>
                            <w:t>//</w:t>
                          </w:r>
                          <w:r>
                            <w:rPr>
                              <w:rFonts w:ascii="Consolas" w:eastAsiaTheme="minorHAnsi" w:hAnsi="Consolas" w:cs="Consolas"/>
                              <w:color w:val="008000"/>
                              <w:sz w:val="19"/>
                              <w:szCs w:val="19"/>
                            </w:rPr>
                            <w:t>Привязка</w:t>
                          </w:r>
                          <w:r w:rsidRPr="00FA37E0">
                            <w:rPr>
                              <w:rFonts w:ascii="Consolas" w:eastAsiaTheme="minorHAnsi" w:hAnsi="Consolas" w:cs="Consolas"/>
                              <w:color w:val="008000"/>
                              <w:sz w:val="19"/>
                              <w:szCs w:val="19"/>
                              <w:lang w:val="en-US"/>
                            </w:rPr>
                            <w:t xml:space="preserve"> </w:t>
                          </w:r>
                          <w:r>
                            <w:rPr>
                              <w:rFonts w:ascii="Consolas" w:eastAsiaTheme="minorHAnsi" w:hAnsi="Consolas" w:cs="Consolas"/>
                              <w:color w:val="008000"/>
                              <w:sz w:val="19"/>
                              <w:szCs w:val="19"/>
                            </w:rPr>
                            <w:t>вершинного</w:t>
                          </w:r>
                          <w:r w:rsidRPr="00FA37E0">
                            <w:rPr>
                              <w:rFonts w:ascii="Consolas" w:eastAsiaTheme="minorHAnsi" w:hAnsi="Consolas" w:cs="Consolas"/>
                              <w:color w:val="008000"/>
                              <w:sz w:val="19"/>
                              <w:szCs w:val="19"/>
                              <w:lang w:val="en-US"/>
                            </w:rPr>
                            <w:t xml:space="preserve"> </w:t>
                          </w:r>
                          <w:r>
                            <w:rPr>
                              <w:rFonts w:ascii="Consolas" w:eastAsiaTheme="minorHAnsi" w:hAnsi="Consolas" w:cs="Consolas"/>
                              <w:color w:val="008000"/>
                              <w:sz w:val="19"/>
                              <w:szCs w:val="19"/>
                            </w:rPr>
                            <w:t>шейдера</w:t>
                          </w:r>
                        </w:p>
                        <w:p w14:paraId="3D5BFE4D" w14:textId="77777777" w:rsidR="007F013D" w:rsidRPr="00FA37E0" w:rsidRDefault="007F013D" w:rsidP="00FA37E0">
                          <w:pPr>
                            <w:widowControl/>
                            <w:adjustRightInd w:val="0"/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  <w:lang w:val="en-US"/>
                            </w:rPr>
                          </w:pPr>
                          <w:r w:rsidRPr="00FA37E0"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  <w:lang w:val="en-US"/>
                            </w:rPr>
                            <w:t xml:space="preserve">    </w:t>
                          </w:r>
                          <w:proofErr w:type="spellStart"/>
                          <w:r w:rsidRPr="00FA37E0">
                            <w:rPr>
                              <w:rFonts w:ascii="Consolas" w:eastAsiaTheme="minorHAnsi" w:hAnsi="Consolas" w:cs="Consolas"/>
                              <w:color w:val="6F008A"/>
                              <w:sz w:val="19"/>
                              <w:szCs w:val="19"/>
                              <w:lang w:val="en-US"/>
                            </w:rPr>
                            <w:t>glAttachShader</w:t>
                          </w:r>
                          <w:proofErr w:type="spellEnd"/>
                          <w:r w:rsidRPr="00FA37E0"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  <w:lang w:val="en-US"/>
                            </w:rPr>
                            <w:t xml:space="preserve">(program, </w:t>
                          </w:r>
                          <w:proofErr w:type="spellStart"/>
                          <w:r w:rsidRPr="00FA37E0"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  <w:lang w:val="en-US"/>
                            </w:rPr>
                            <w:t>fragmentShader</w:t>
                          </w:r>
                          <w:proofErr w:type="spellEnd"/>
                          <w:r w:rsidRPr="00FA37E0"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  <w:lang w:val="en-US"/>
                            </w:rPr>
                            <w:t>);</w:t>
                          </w:r>
                          <w:r w:rsidRPr="00FA37E0">
                            <w:rPr>
                              <w:rFonts w:ascii="Consolas" w:eastAsiaTheme="minorHAnsi" w:hAnsi="Consolas" w:cs="Consolas"/>
                              <w:color w:val="008000"/>
                              <w:sz w:val="19"/>
                              <w:szCs w:val="19"/>
                              <w:lang w:val="en-US"/>
                            </w:rPr>
                            <w:t>//</w:t>
                          </w:r>
                          <w:r>
                            <w:rPr>
                              <w:rFonts w:ascii="Consolas" w:eastAsiaTheme="minorHAnsi" w:hAnsi="Consolas" w:cs="Consolas"/>
                              <w:color w:val="008000"/>
                              <w:sz w:val="19"/>
                              <w:szCs w:val="19"/>
                            </w:rPr>
                            <w:t>Привязка</w:t>
                          </w:r>
                          <w:r w:rsidRPr="00FA37E0">
                            <w:rPr>
                              <w:rFonts w:ascii="Consolas" w:eastAsiaTheme="minorHAnsi" w:hAnsi="Consolas" w:cs="Consolas"/>
                              <w:color w:val="008000"/>
                              <w:sz w:val="19"/>
                              <w:szCs w:val="19"/>
                              <w:lang w:val="en-US"/>
                            </w:rPr>
                            <w:t xml:space="preserve"> </w:t>
                          </w:r>
                          <w:r>
                            <w:rPr>
                              <w:rFonts w:ascii="Consolas" w:eastAsiaTheme="minorHAnsi" w:hAnsi="Consolas" w:cs="Consolas"/>
                              <w:color w:val="008000"/>
                              <w:sz w:val="19"/>
                              <w:szCs w:val="19"/>
                            </w:rPr>
                            <w:t>пиксельного</w:t>
                          </w:r>
                          <w:r w:rsidRPr="00FA37E0">
                            <w:rPr>
                              <w:rFonts w:ascii="Consolas" w:eastAsiaTheme="minorHAnsi" w:hAnsi="Consolas" w:cs="Consolas"/>
                              <w:color w:val="008000"/>
                              <w:sz w:val="19"/>
                              <w:szCs w:val="19"/>
                              <w:lang w:val="en-US"/>
                            </w:rPr>
                            <w:t xml:space="preserve"> </w:t>
                          </w:r>
                          <w:r>
                            <w:rPr>
                              <w:rFonts w:ascii="Consolas" w:eastAsiaTheme="minorHAnsi" w:hAnsi="Consolas" w:cs="Consolas"/>
                              <w:color w:val="008000"/>
                              <w:sz w:val="19"/>
                              <w:szCs w:val="19"/>
                            </w:rPr>
                            <w:t>шейдера</w:t>
                          </w:r>
                        </w:p>
                        <w:p w14:paraId="0D37AA90" w14:textId="77777777" w:rsidR="007F013D" w:rsidRDefault="007F013D" w:rsidP="00FA37E0">
                          <w:pPr>
                            <w:widowControl/>
                            <w:adjustRightInd w:val="0"/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</w:rPr>
                          </w:pPr>
                          <w:r w:rsidRPr="00FA37E0"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  <w:lang w:val="en-US"/>
                            </w:rPr>
                            <w:t xml:space="preserve">    </w:t>
                          </w:r>
                          <w:proofErr w:type="spellStart"/>
                          <w:r>
                            <w:rPr>
                              <w:rFonts w:ascii="Consolas" w:eastAsiaTheme="minorHAnsi" w:hAnsi="Consolas" w:cs="Consolas"/>
                              <w:color w:val="6F008A"/>
                              <w:sz w:val="19"/>
                              <w:szCs w:val="19"/>
                            </w:rPr>
                            <w:t>glLinkProgram</w:t>
                          </w:r>
                          <w:proofErr w:type="spellEnd"/>
                          <w:r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</w:rPr>
                            <w:t>(</w:t>
                          </w:r>
                          <w:proofErr w:type="spellStart"/>
                          <w:r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</w:rPr>
                            <w:t>program</w:t>
                          </w:r>
                          <w:proofErr w:type="spellEnd"/>
                          <w:r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</w:rPr>
                            <w:t>);</w:t>
                          </w:r>
                          <w:r>
                            <w:rPr>
                              <w:rFonts w:ascii="Consolas" w:eastAsiaTheme="minorHAnsi" w:hAnsi="Consolas" w:cs="Consolas"/>
                              <w:color w:val="008000"/>
                              <w:sz w:val="19"/>
                              <w:szCs w:val="19"/>
                            </w:rPr>
                            <w:t>//Получение окончательного выполняемого кода</w:t>
                          </w:r>
                        </w:p>
                        <w:p w14:paraId="2B9720F1" w14:textId="77777777" w:rsidR="007F013D" w:rsidRDefault="007F013D" w:rsidP="00FA37E0">
                          <w:pPr>
                            <w:widowControl/>
                            <w:adjustRightInd w:val="0"/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</w:rPr>
                          </w:pPr>
                        </w:p>
                        <w:p w14:paraId="5FD79417" w14:textId="77777777" w:rsidR="007F013D" w:rsidRPr="00FA37E0" w:rsidRDefault="007F013D" w:rsidP="00FA37E0">
                          <w:pPr>
                            <w:widowControl/>
                            <w:adjustRightInd w:val="0"/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  <w:lang w:val="en-US"/>
                            </w:rPr>
                          </w:pPr>
                          <w:r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</w:rPr>
                            <w:t xml:space="preserve">    </w:t>
                          </w:r>
                          <w:proofErr w:type="spellStart"/>
                          <w:r w:rsidRPr="00FA37E0">
                            <w:rPr>
                              <w:rFonts w:ascii="Consolas" w:eastAsiaTheme="minorHAnsi" w:hAnsi="Consolas" w:cs="Consolas"/>
                              <w:color w:val="6F008A"/>
                              <w:sz w:val="19"/>
                              <w:szCs w:val="19"/>
                              <w:lang w:val="en-US"/>
                            </w:rPr>
                            <w:t>glDeleteShader</w:t>
                          </w:r>
                          <w:proofErr w:type="spellEnd"/>
                          <w:r w:rsidRPr="00FA37E0"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  <w:lang w:val="en-US"/>
                            </w:rPr>
                            <w:t>(</w:t>
                          </w:r>
                          <w:proofErr w:type="spellStart"/>
                          <w:r w:rsidRPr="00FA37E0"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  <w:lang w:val="en-US"/>
                            </w:rPr>
                            <w:t>vertexShader</w:t>
                          </w:r>
                          <w:proofErr w:type="spellEnd"/>
                          <w:r w:rsidRPr="00FA37E0"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  <w:lang w:val="en-US"/>
                            </w:rPr>
                            <w:t>);</w:t>
                          </w:r>
                        </w:p>
                        <w:p w14:paraId="6C592EB0" w14:textId="77777777" w:rsidR="007F013D" w:rsidRPr="00FA37E0" w:rsidRDefault="007F013D" w:rsidP="00FA37E0">
                          <w:pPr>
                            <w:widowControl/>
                            <w:adjustRightInd w:val="0"/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  <w:lang w:val="en-US"/>
                            </w:rPr>
                          </w:pPr>
                          <w:r w:rsidRPr="00FA37E0"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  <w:lang w:val="en-US"/>
                            </w:rPr>
                            <w:t xml:space="preserve">    </w:t>
                          </w:r>
                          <w:proofErr w:type="spellStart"/>
                          <w:r w:rsidRPr="00FA37E0">
                            <w:rPr>
                              <w:rFonts w:ascii="Consolas" w:eastAsiaTheme="minorHAnsi" w:hAnsi="Consolas" w:cs="Consolas"/>
                              <w:color w:val="6F008A"/>
                              <w:sz w:val="19"/>
                              <w:szCs w:val="19"/>
                              <w:lang w:val="en-US"/>
                            </w:rPr>
                            <w:t>glDeleteShader</w:t>
                          </w:r>
                          <w:proofErr w:type="spellEnd"/>
                          <w:r w:rsidRPr="00FA37E0"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  <w:lang w:val="en-US"/>
                            </w:rPr>
                            <w:t>(</w:t>
                          </w:r>
                          <w:proofErr w:type="spellStart"/>
                          <w:r w:rsidRPr="00FA37E0"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  <w:lang w:val="en-US"/>
                            </w:rPr>
                            <w:t>fragmentShader</w:t>
                          </w:r>
                          <w:proofErr w:type="spellEnd"/>
                          <w:r w:rsidRPr="00FA37E0"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  <w:lang w:val="en-US"/>
                            </w:rPr>
                            <w:t>);</w:t>
                          </w:r>
                        </w:p>
                        <w:p w14:paraId="34610B34" w14:textId="77777777" w:rsidR="007F013D" w:rsidRPr="00FA37E0" w:rsidRDefault="007F013D" w:rsidP="00FA37E0">
                          <w:pPr>
                            <w:widowControl/>
                            <w:adjustRightInd w:val="0"/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  <w:lang w:val="en-US"/>
                            </w:rPr>
                          </w:pPr>
                        </w:p>
                        <w:p w14:paraId="09F787B6" w14:textId="77777777" w:rsidR="007F013D" w:rsidRPr="00FA37E0" w:rsidRDefault="007F013D" w:rsidP="00FA37E0">
                          <w:pPr>
                            <w:widowControl/>
                            <w:adjustRightInd w:val="0"/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  <w:lang w:val="en-US"/>
                            </w:rPr>
                          </w:pPr>
                          <w:r w:rsidRPr="00FA37E0"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  <w:lang w:val="en-US"/>
                            </w:rPr>
                            <w:t xml:space="preserve">    </w:t>
                          </w:r>
                          <w:r w:rsidRPr="00FA37E0">
                            <w:rPr>
                              <w:rFonts w:ascii="Consolas" w:eastAsiaTheme="minorHAnsi" w:hAnsi="Consolas" w:cs="Consolas"/>
                              <w:color w:val="0000FF"/>
                              <w:sz w:val="19"/>
                              <w:szCs w:val="19"/>
                              <w:lang w:val="en-US"/>
                            </w:rPr>
                            <w:t>return</w:t>
                          </w:r>
                          <w:r w:rsidRPr="00FA37E0"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  <w:lang w:val="en-US"/>
                            </w:rPr>
                            <w:t xml:space="preserve"> program;</w:t>
                          </w:r>
                        </w:p>
                        <w:p w14:paraId="49F52BEE" w14:textId="781DFEF8" w:rsidR="007F013D" w:rsidRDefault="007F013D" w:rsidP="00FA37E0">
                          <w:r>
                            <w:rPr>
                              <w:rFonts w:ascii="Consolas" w:eastAsiaTheme="minorHAnsi" w:hAnsi="Consolas" w:cs="Consolas"/>
                              <w:color w:val="000000"/>
                              <w:sz w:val="19"/>
                              <w:szCs w:val="19"/>
                            </w:rPr>
                            <w:t>}</w:t>
                          </w:r>
                        </w:p>
                      </w:txbxContent>
                    </v:textbox>
                    <w10:wrap type="square" anchorx="margin"/>
                  </v:shape>
                </w:pict>
              </mc:Fallback>
            </mc:AlternateContent>
          </w:r>
          <w:r w:rsidR="00F038EA" w:rsidDel="00C256F2">
            <w:delText>Перед использованием шейдера</w:delText>
          </w:r>
          <w:r w:rsidR="00F038EA" w:rsidRPr="00F038EA" w:rsidDel="00C256F2">
            <w:delText xml:space="preserve">, </w:delText>
          </w:r>
          <w:r w:rsidR="00F038EA" w:rsidDel="00C256F2">
            <w:delText>его необходимо скомпилировать. Полученный бинарный файл будет хранится в объекте</w:delText>
          </w:r>
          <w:r w:rsidR="00F038EA" w:rsidRPr="00F038EA" w:rsidDel="00C256F2">
            <w:delText>,</w:delText>
          </w:r>
          <w:r w:rsidR="00F038EA" w:rsidDel="00C256F2">
            <w:delText xml:space="preserve"> для создания которого была </w:delText>
          </w:r>
          <w:r w:rsidR="004601AA" w:rsidDel="00C256F2">
            <w:delText>реализована</w:delText>
          </w:r>
          <w:r w:rsidR="00F038EA" w:rsidDel="00C256F2">
            <w:delText xml:space="preserve"> следующая подзадача</w:delText>
          </w:r>
          <w:r w:rsidR="00F038EA" w:rsidRPr="00F038EA" w:rsidDel="00C256F2">
            <w:delText>:</w:delText>
          </w:r>
        </w:del>
      </w:moveFrom>
    </w:p>
    <w:moveFromRangeEnd w:id="2723"/>
    <w:p w14:paraId="6CC5521C" w14:textId="24601A68" w:rsidR="004601AA" w:rsidDel="00C256F2" w:rsidRDefault="004601AA">
      <w:pPr>
        <w:pStyle w:val="a3"/>
        <w:ind w:firstLine="0"/>
        <w:jc w:val="center"/>
        <w:rPr>
          <w:del w:id="2729" w:author="John Gil" w:date="2022-08-23T23:35:00Z"/>
        </w:rPr>
        <w:pPrChange w:id="2730" w:author="John Gil" w:date="2022-08-25T14:32:00Z">
          <w:pPr>
            <w:pStyle w:val="a3"/>
            <w:spacing w:before="8"/>
          </w:pPr>
        </w:pPrChange>
      </w:pPr>
      <w:del w:id="2731" w:author="John Gil" w:date="2022-08-23T23:35:00Z">
        <w:r w:rsidDel="00C256F2">
          <w:delText xml:space="preserve">В первую очередь вызывается функция </w:delText>
        </w:r>
        <w:r w:rsidDel="00C256F2">
          <w:rPr>
            <w:lang w:val="en-US"/>
          </w:rPr>
          <w:delText>glCreateShader</w:delText>
        </w:r>
        <w:r w:rsidRPr="004601AA" w:rsidDel="00C256F2">
          <w:delText xml:space="preserve">(), </w:delText>
        </w:r>
        <w:r w:rsidDel="00C256F2">
          <w:delText>которая возвращает дескриптор созданного объекта</w:delText>
        </w:r>
        <w:r w:rsidRPr="004601AA" w:rsidDel="00C256F2">
          <w:delText xml:space="preserve">, </w:delText>
        </w:r>
        <w:r w:rsidDel="00C256F2">
          <w:delText xml:space="preserve">хранящего шейдер. Далее происходит вызов функции </w:delText>
        </w:r>
        <w:r w:rsidDel="00C256F2">
          <w:rPr>
            <w:lang w:val="en-US"/>
          </w:rPr>
          <w:delText>glShaderSource</w:delText>
        </w:r>
        <w:r w:rsidRPr="004601AA" w:rsidDel="00C256F2">
          <w:delText xml:space="preserve">(), </w:delText>
        </w:r>
        <w:r w:rsidDel="00C256F2">
          <w:delText>привязывающ</w:delText>
        </w:r>
        <w:r w:rsidR="00226321" w:rsidDel="00C256F2">
          <w:delText>ей</w:delText>
        </w:r>
        <w:r w:rsidDel="00C256F2">
          <w:delText xml:space="preserve"> исходный код шейдера к объекту (в нашем случае исходные коды шейдеров находятся в </w:delText>
        </w:r>
        <w:r w:rsidR="00226321" w:rsidDel="00C256F2">
          <w:delText xml:space="preserve">массивах </w:delText>
        </w:r>
        <w:r w:rsidR="00226321" w:rsidDel="00C256F2">
          <w:rPr>
            <w:lang w:val="en-US"/>
          </w:rPr>
          <w:delText>vShader</w:delText>
        </w:r>
        <w:r w:rsidR="00226321" w:rsidRPr="00226321" w:rsidDel="00C256F2">
          <w:delText xml:space="preserve"> </w:delText>
        </w:r>
        <w:r w:rsidR="00226321" w:rsidDel="00C256F2">
          <w:delText xml:space="preserve">и </w:delText>
        </w:r>
        <w:r w:rsidR="00226321" w:rsidDel="00C256F2">
          <w:rPr>
            <w:lang w:val="en-US"/>
          </w:rPr>
          <w:delText>fShader</w:delText>
        </w:r>
        <w:r w:rsidDel="00C256F2">
          <w:delText>)</w:delText>
        </w:r>
        <w:r w:rsidR="00226321" w:rsidRPr="00226321" w:rsidDel="00C256F2">
          <w:delText>.</w:delText>
        </w:r>
        <w:r w:rsidR="00226321" w:rsidDel="00C256F2">
          <w:delText xml:space="preserve"> В конечном итоге вызывается функция </w:delText>
        </w:r>
        <w:r w:rsidR="00226321" w:rsidDel="00C256F2">
          <w:rPr>
            <w:lang w:val="en-US"/>
          </w:rPr>
          <w:delText>glCompileShader</w:delText>
        </w:r>
        <w:r w:rsidR="00226321" w:rsidRPr="00226321" w:rsidDel="00C256F2">
          <w:delText xml:space="preserve">, </w:delText>
        </w:r>
        <w:r w:rsidR="00226321" w:rsidDel="00C256F2">
          <w:delText xml:space="preserve">компилирующая исходный код шейдера. Таким образом создается как вершинный шейдер так и пиксельный. </w:delText>
        </w:r>
        <w:r w:rsidR="00FA37E0" w:rsidDel="00C256F2">
          <w:delText>В конце</w:delText>
        </w:r>
        <w:r w:rsidR="00226321" w:rsidDel="00C256F2">
          <w:delText xml:space="preserve"> происходит создание объекта</w:delText>
        </w:r>
        <w:r w:rsidR="00226321" w:rsidRPr="00226321" w:rsidDel="00C256F2">
          <w:delText xml:space="preserve">, </w:delText>
        </w:r>
        <w:r w:rsidR="00226321" w:rsidDel="00C256F2">
          <w:delText>который будет хранить окончательный бинарный код</w:delText>
        </w:r>
        <w:r w:rsidR="00226321" w:rsidRPr="00226321" w:rsidDel="00C256F2">
          <w:delText xml:space="preserve">, </w:delText>
        </w:r>
        <w:r w:rsidR="00226321" w:rsidDel="00C256F2">
          <w:delText xml:space="preserve">содержащий как код вершинного шейдера так и фрагментного. </w:delText>
        </w:r>
        <w:r w:rsidR="00FA37E0" w:rsidDel="00C256F2">
          <w:delText xml:space="preserve">Сперва вызывается функция </w:delText>
        </w:r>
        <w:r w:rsidR="00FA37E0" w:rsidDel="00C256F2">
          <w:rPr>
            <w:lang w:val="en-US"/>
          </w:rPr>
          <w:delText>glCreateProgram</w:delText>
        </w:r>
        <w:r w:rsidR="00FA37E0" w:rsidDel="00C256F2">
          <w:delText>()</w:delText>
        </w:r>
        <w:r w:rsidR="00FA37E0" w:rsidRPr="00FA37E0" w:rsidDel="00C256F2">
          <w:delText xml:space="preserve">, </w:delText>
        </w:r>
        <w:r w:rsidR="00FA37E0" w:rsidDel="00C256F2">
          <w:delText>резервирующая память</w:delText>
        </w:r>
        <w:r w:rsidR="00FA37E0" w:rsidRPr="00FA37E0" w:rsidDel="00C256F2">
          <w:delText xml:space="preserve">, </w:delText>
        </w:r>
        <w:r w:rsidR="00FA37E0" w:rsidDel="00C256F2">
          <w:delText xml:space="preserve">затем вызывается функция </w:delText>
        </w:r>
        <w:r w:rsidR="00FA37E0" w:rsidDel="00C256F2">
          <w:rPr>
            <w:lang w:val="en-US"/>
          </w:rPr>
          <w:delText>glAttachShader</w:delText>
        </w:r>
        <w:r w:rsidR="00FA37E0" w:rsidRPr="00FA37E0" w:rsidDel="00C256F2">
          <w:delText xml:space="preserve"> </w:delText>
        </w:r>
        <w:r w:rsidR="00FA37E0" w:rsidDel="00C256F2">
          <w:delText xml:space="preserve">для привязки бинарного кода шейдеров. Функция </w:delText>
        </w:r>
        <w:r w:rsidR="00FA37E0" w:rsidDel="00C256F2">
          <w:rPr>
            <w:lang w:val="en-US"/>
          </w:rPr>
          <w:delText>glLinkProgram</w:delText>
        </w:r>
        <w:r w:rsidR="00FA37E0" w:rsidRPr="00FA37E0" w:rsidDel="00C256F2">
          <w:delText xml:space="preserve"> </w:delText>
        </w:r>
        <w:r w:rsidR="00FA37E0" w:rsidDel="00C256F2">
          <w:delText>формирует объект окончательно</w:delText>
        </w:r>
        <w:r w:rsidR="00FA37E0" w:rsidRPr="00FA37E0" w:rsidDel="00C256F2">
          <w:delText xml:space="preserve">, </w:delText>
        </w:r>
        <w:r w:rsidR="00FA37E0" w:rsidDel="00C256F2">
          <w:delText>давая возможность использовать его для вывода изображений.</w:delText>
        </w:r>
      </w:del>
    </w:p>
    <w:p w14:paraId="11F04A6F" w14:textId="158EBD90" w:rsidR="00CC1AE9" w:rsidRPr="005D2D8D" w:rsidDel="00C256F2" w:rsidRDefault="00755EC9">
      <w:pPr>
        <w:pStyle w:val="a3"/>
        <w:ind w:firstLine="0"/>
        <w:jc w:val="center"/>
        <w:rPr>
          <w:del w:id="2732" w:author="John Gil" w:date="2022-08-23T23:35:00Z"/>
        </w:rPr>
        <w:pPrChange w:id="2733" w:author="John Gil" w:date="2022-08-25T14:32:00Z">
          <w:pPr>
            <w:pStyle w:val="a3"/>
            <w:spacing w:before="8"/>
          </w:pPr>
        </w:pPrChange>
      </w:pPr>
      <w:del w:id="2734" w:author="John Gil" w:date="2022-08-23T23:35:00Z">
        <w:r w:rsidDel="00C256F2">
          <w:delText>Рассмотрим подпрограмму создания основного объекта</w:delText>
        </w:r>
        <w:r w:rsidRPr="00755EC9" w:rsidDel="00C256F2">
          <w:delText xml:space="preserve">, </w:delText>
        </w:r>
        <w:r w:rsidDel="00C256F2">
          <w:delText>хранящего параметры вершин примитивов – массив вертексов</w:delText>
        </w:r>
        <w:r w:rsidR="005D2D8D" w:rsidDel="00C256F2">
          <w:delText xml:space="preserve"> </w:delText>
        </w:r>
        <w:r w:rsidR="005D2D8D" w:rsidRPr="005D2D8D" w:rsidDel="00C256F2">
          <w:delText>(</w:delText>
        </w:r>
        <w:r w:rsidR="005D2D8D" w:rsidDel="00C256F2">
          <w:rPr>
            <w:lang w:val="en-US"/>
          </w:rPr>
          <w:delText>Vertex</w:delText>
        </w:r>
        <w:r w:rsidR="005D2D8D" w:rsidRPr="005D2D8D" w:rsidDel="00C256F2">
          <w:delText xml:space="preserve"> </w:delText>
        </w:r>
        <w:r w:rsidR="005D2D8D" w:rsidDel="00C256F2">
          <w:rPr>
            <w:lang w:val="en-US"/>
          </w:rPr>
          <w:delText>Array</w:delText>
        </w:r>
        <w:r w:rsidR="005D2D8D" w:rsidRPr="005D2D8D" w:rsidDel="00C256F2">
          <w:delText>)</w:delText>
        </w:r>
        <w:r w:rsidDel="00C256F2">
          <w:delText xml:space="preserve">. Вертексом называется </w:delText>
        </w:r>
        <w:r w:rsidR="004D75EE" w:rsidDel="00C256F2">
          <w:delText>структура</w:delText>
        </w:r>
        <w:r w:rsidRPr="00755EC9" w:rsidDel="00C256F2">
          <w:delText xml:space="preserve">, </w:delText>
        </w:r>
        <w:r w:rsidDel="00C256F2">
          <w:delText>содержащ</w:delText>
        </w:r>
        <w:r w:rsidR="004D75EE" w:rsidDel="00C256F2">
          <w:delText>ая</w:delText>
        </w:r>
        <w:r w:rsidDel="00C256F2">
          <w:delText xml:space="preserve"> параметры вершины</w:delText>
        </w:r>
        <w:r w:rsidRPr="00755EC9" w:rsidDel="00C256F2">
          <w:delText xml:space="preserve">: </w:delText>
        </w:r>
        <w:r w:rsidDel="00C256F2">
          <w:delText>координаты</w:delText>
        </w:r>
        <w:r w:rsidRPr="00755EC9" w:rsidDel="00C256F2">
          <w:delText xml:space="preserve">, </w:delText>
        </w:r>
        <w:r w:rsidDel="00C256F2">
          <w:delText>цвет</w:delText>
        </w:r>
        <w:r w:rsidRPr="00755EC9" w:rsidDel="00C256F2">
          <w:delText xml:space="preserve">, </w:delText>
        </w:r>
        <w:r w:rsidDel="00C256F2">
          <w:delText xml:space="preserve">направление нормали и т.д. </w:delText>
        </w:r>
        <w:r w:rsidR="005D2D8D" w:rsidDel="00C256F2">
          <w:delText>Массив вертексов хранит не только сами вертексы</w:delText>
        </w:r>
        <w:r w:rsidR="005D2D8D" w:rsidRPr="005D2D8D" w:rsidDel="00C256F2">
          <w:delText>,</w:delText>
        </w:r>
        <w:r w:rsidR="005D2D8D" w:rsidDel="00C256F2">
          <w:delText xml:space="preserve"> но и порядок соединения вершин в виде массива индексов.</w:delText>
        </w:r>
      </w:del>
    </w:p>
    <w:p w14:paraId="00F16E55" w14:textId="0EF56EF6" w:rsidR="00CC1AE9" w:rsidRPr="00755EC9" w:rsidDel="006F0C7B" w:rsidRDefault="00755EC9">
      <w:pPr>
        <w:pStyle w:val="a3"/>
        <w:ind w:firstLine="0"/>
        <w:jc w:val="center"/>
        <w:rPr>
          <w:del w:id="2735" w:author="John Gil" w:date="2022-08-27T21:28:00Z"/>
        </w:rPr>
        <w:pPrChange w:id="2736" w:author="John Gil" w:date="2022-08-25T14:32:00Z">
          <w:pPr/>
        </w:pPrChange>
      </w:pPr>
      <w:del w:id="2737" w:author="John Gil" w:date="2022-08-23T23:36:00Z">
        <w:r w:rsidDel="00C256F2">
          <w:rPr>
            <w:noProof/>
          </w:rPr>
          <mc:AlternateContent>
            <mc:Choice Requires="wps">
              <w:drawing>
                <wp:anchor distT="45720" distB="45720" distL="114300" distR="114300" simplePos="0" relativeHeight="251663360" behindDoc="0" locked="0" layoutInCell="1" allowOverlap="1" wp14:anchorId="185A3719" wp14:editId="5BDC9CB1">
                  <wp:simplePos x="0" y="0"/>
                  <wp:positionH relativeFrom="margin">
                    <wp:posOffset>0</wp:posOffset>
                  </wp:positionH>
                  <wp:positionV relativeFrom="paragraph">
                    <wp:posOffset>204470</wp:posOffset>
                  </wp:positionV>
                  <wp:extent cx="6240780" cy="1404620"/>
                  <wp:effectExtent l="0" t="0" r="26670" b="11430"/>
                  <wp:wrapSquare wrapText="bothSides"/>
                  <wp:docPr id="7" name="Надпись 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6241312" cy="140462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97BD131" w14:textId="77777777" w:rsidR="007F013D" w:rsidRDefault="007F013D" w:rsidP="00D90E22">
                              <w:pPr>
                                <w:widowControl/>
                                <w:adjustRightInd w:val="0"/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</w:pPr>
                              <w:proofErr w:type="spellStart"/>
                              <w:r>
                                <w:rPr>
                                  <w:rFonts w:ascii="Consolas" w:eastAsiaTheme="minorHAnsi" w:hAnsi="Consolas" w:cs="Consolas"/>
                                  <w:color w:val="2B91AF"/>
                                  <w:sz w:val="19"/>
                                  <w:szCs w:val="19"/>
                                </w:rPr>
                                <w:t>GLuint</w:t>
                              </w:r>
                              <w:proofErr w:type="spellEnd"/>
                              <w:r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  <w:t>CreateVertexArray</w:t>
                              </w:r>
                              <w:proofErr w:type="spellEnd"/>
                              <w:r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  <w:t>() {</w:t>
                              </w:r>
                            </w:p>
                            <w:p w14:paraId="0E150AF0" w14:textId="77777777" w:rsidR="007F013D" w:rsidRDefault="007F013D" w:rsidP="00D90E22">
                              <w:pPr>
                                <w:widowControl/>
                                <w:adjustRightInd w:val="0"/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</w:pPr>
                              <w:r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  <w:t xml:space="preserve">    </w:t>
                              </w:r>
                              <w:proofErr w:type="spellStart"/>
                              <w:r>
                                <w:rPr>
                                  <w:rFonts w:ascii="Consolas" w:eastAsiaTheme="minorHAnsi" w:hAnsi="Consolas" w:cs="Consolas"/>
                                  <w:color w:val="0000FF"/>
                                  <w:sz w:val="19"/>
                                  <w:szCs w:val="19"/>
                                </w:rPr>
                                <w:t>float</w:t>
                              </w:r>
                              <w:proofErr w:type="spellEnd"/>
                              <w:r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  <w:t>triangleData</w:t>
                              </w:r>
                              <w:proofErr w:type="spellEnd"/>
                              <w:r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  <w:t>[] = {</w:t>
                              </w:r>
                              <w:r>
                                <w:rPr>
                                  <w:rFonts w:ascii="Consolas" w:eastAsiaTheme="minorHAnsi" w:hAnsi="Consolas" w:cs="Consolas"/>
                                  <w:color w:val="008000"/>
                                  <w:sz w:val="19"/>
                                  <w:szCs w:val="19"/>
                                </w:rPr>
                                <w:t>//Параметры вершин примитива</w:t>
                              </w:r>
                            </w:p>
                            <w:p w14:paraId="58514D43" w14:textId="77777777" w:rsidR="007F013D" w:rsidRDefault="007F013D" w:rsidP="00D90E22">
                              <w:pPr>
                                <w:widowControl/>
                                <w:adjustRightInd w:val="0"/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</w:pPr>
                              <w:r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  <w:t xml:space="preserve">     0.5f,  0.5f,  0.0f, </w:t>
                              </w:r>
                              <w:r>
                                <w:rPr>
                                  <w:rFonts w:ascii="Consolas" w:eastAsiaTheme="minorHAnsi" w:hAnsi="Consolas" w:cs="Consolas"/>
                                  <w:color w:val="008000"/>
                                  <w:sz w:val="19"/>
                                  <w:szCs w:val="19"/>
                                </w:rPr>
                                <w:t>/*Координаты вершины*/</w:t>
                              </w:r>
                              <w:r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  <w:t xml:space="preserve"> 1.0f, 0.0f, 0.0f, </w:t>
                              </w:r>
                              <w:r>
                                <w:rPr>
                                  <w:rFonts w:ascii="Consolas" w:eastAsiaTheme="minorHAnsi" w:hAnsi="Consolas" w:cs="Consolas"/>
                                  <w:color w:val="008000"/>
                                  <w:sz w:val="19"/>
                                  <w:szCs w:val="19"/>
                                </w:rPr>
                                <w:t>/*Цвет вершины*/</w:t>
                              </w:r>
                            </w:p>
                            <w:p w14:paraId="420DE665" w14:textId="77777777" w:rsidR="007F013D" w:rsidRDefault="007F013D" w:rsidP="00D90E22">
                              <w:pPr>
                                <w:widowControl/>
                                <w:adjustRightInd w:val="0"/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</w:pPr>
                              <w:r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  <w:t xml:space="preserve">     0.5f, -0.5f,  0.0f, </w:t>
                              </w:r>
                              <w:r>
                                <w:rPr>
                                  <w:rFonts w:ascii="Consolas" w:eastAsiaTheme="minorHAnsi" w:hAnsi="Consolas" w:cs="Consolas"/>
                                  <w:color w:val="008000"/>
                                  <w:sz w:val="19"/>
                                  <w:szCs w:val="19"/>
                                </w:rPr>
                                <w:t>/*Координаты вершины*/</w:t>
                              </w:r>
                              <w:r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  <w:t xml:space="preserve"> 0.0f, 1.0f, 0.0f, </w:t>
                              </w:r>
                              <w:r>
                                <w:rPr>
                                  <w:rFonts w:ascii="Consolas" w:eastAsiaTheme="minorHAnsi" w:hAnsi="Consolas" w:cs="Consolas"/>
                                  <w:color w:val="008000"/>
                                  <w:sz w:val="19"/>
                                  <w:szCs w:val="19"/>
                                </w:rPr>
                                <w:t>/*Цвет вершины*/</w:t>
                              </w:r>
                            </w:p>
                            <w:p w14:paraId="2A4C8F7A" w14:textId="77777777" w:rsidR="007F013D" w:rsidRDefault="007F013D" w:rsidP="00D90E22">
                              <w:pPr>
                                <w:widowControl/>
                                <w:adjustRightInd w:val="0"/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</w:pPr>
                              <w:r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  <w:t xml:space="preserve">    -0.5f, -0.5f,  0.0f, </w:t>
                              </w:r>
                              <w:r>
                                <w:rPr>
                                  <w:rFonts w:ascii="Consolas" w:eastAsiaTheme="minorHAnsi" w:hAnsi="Consolas" w:cs="Consolas"/>
                                  <w:color w:val="008000"/>
                                  <w:sz w:val="19"/>
                                  <w:szCs w:val="19"/>
                                </w:rPr>
                                <w:t>/*Координаты вершины*/</w:t>
                              </w:r>
                              <w:r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  <w:t xml:space="preserve"> 0.0f, 0.0f, 1.0f, </w:t>
                              </w:r>
                              <w:r>
                                <w:rPr>
                                  <w:rFonts w:ascii="Consolas" w:eastAsiaTheme="minorHAnsi" w:hAnsi="Consolas" w:cs="Consolas"/>
                                  <w:color w:val="008000"/>
                                  <w:sz w:val="19"/>
                                  <w:szCs w:val="19"/>
                                </w:rPr>
                                <w:t>/*Цвет вершины*/</w:t>
                              </w:r>
                            </w:p>
                            <w:p w14:paraId="56290C8B" w14:textId="77777777" w:rsidR="007F013D" w:rsidRDefault="007F013D" w:rsidP="00D90E22">
                              <w:pPr>
                                <w:widowControl/>
                                <w:adjustRightInd w:val="0"/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</w:pPr>
                              <w:r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  <w:t xml:space="preserve">    -0.5f,  0.5f,  0.0f, </w:t>
                              </w:r>
                              <w:r>
                                <w:rPr>
                                  <w:rFonts w:ascii="Consolas" w:eastAsiaTheme="minorHAnsi" w:hAnsi="Consolas" w:cs="Consolas"/>
                                  <w:color w:val="008000"/>
                                  <w:sz w:val="19"/>
                                  <w:szCs w:val="19"/>
                                </w:rPr>
                                <w:t>/*Координаты вершины*/</w:t>
                              </w:r>
                              <w:r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  <w:t xml:space="preserve"> 0.0f, 0.0f, 1.0f  </w:t>
                              </w:r>
                              <w:r>
                                <w:rPr>
                                  <w:rFonts w:ascii="Consolas" w:eastAsiaTheme="minorHAnsi" w:hAnsi="Consolas" w:cs="Consolas"/>
                                  <w:color w:val="008000"/>
                                  <w:sz w:val="19"/>
                                  <w:szCs w:val="19"/>
                                </w:rPr>
                                <w:t>/*Цвет вершины*/</w:t>
                              </w:r>
                            </w:p>
                            <w:p w14:paraId="7FD3066F" w14:textId="77777777" w:rsidR="007F013D" w:rsidRDefault="007F013D" w:rsidP="00D90E22">
                              <w:pPr>
                                <w:widowControl/>
                                <w:adjustRightInd w:val="0"/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</w:pPr>
                              <w:r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  <w:t xml:space="preserve">    };</w:t>
                              </w:r>
                            </w:p>
                            <w:p w14:paraId="5DAADDA3" w14:textId="77777777" w:rsidR="007F013D" w:rsidRDefault="007F013D" w:rsidP="00D90E22">
                              <w:pPr>
                                <w:widowControl/>
                                <w:adjustRightInd w:val="0"/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</w:pPr>
                            </w:p>
                            <w:p w14:paraId="7F05A63B" w14:textId="77777777" w:rsidR="007F013D" w:rsidRDefault="007F013D" w:rsidP="00D90E22">
                              <w:pPr>
                                <w:widowControl/>
                                <w:adjustRightInd w:val="0"/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</w:pPr>
                              <w:r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  <w:t xml:space="preserve">    </w:t>
                              </w:r>
                              <w:proofErr w:type="spellStart"/>
                              <w:r>
                                <w:rPr>
                                  <w:rFonts w:ascii="Consolas" w:eastAsiaTheme="minorHAnsi" w:hAnsi="Consolas" w:cs="Consolas"/>
                                  <w:color w:val="0000FF"/>
                                  <w:sz w:val="19"/>
                                  <w:szCs w:val="19"/>
                                </w:rPr>
                                <w:t>int</w:t>
                              </w:r>
                              <w:proofErr w:type="spellEnd"/>
                              <w:r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  <w:t>indexes</w:t>
                              </w:r>
                              <w:proofErr w:type="spellEnd"/>
                              <w:r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  <w:t xml:space="preserve">[] = { </w:t>
                              </w:r>
                              <w:r>
                                <w:rPr>
                                  <w:rFonts w:ascii="Consolas" w:eastAsiaTheme="minorHAnsi" w:hAnsi="Consolas" w:cs="Consolas"/>
                                  <w:color w:val="008000"/>
                                  <w:sz w:val="19"/>
                                  <w:szCs w:val="19"/>
                                </w:rPr>
                                <w:t>//Порядок соединения вершин</w:t>
                              </w:r>
                            </w:p>
                            <w:p w14:paraId="16C7147B" w14:textId="77777777" w:rsidR="007F013D" w:rsidRDefault="007F013D" w:rsidP="00D90E22">
                              <w:pPr>
                                <w:widowControl/>
                                <w:adjustRightInd w:val="0"/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</w:pPr>
                              <w:r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  <w:t xml:space="preserve">           0, 1, 2,</w:t>
                              </w:r>
                            </w:p>
                            <w:p w14:paraId="6E696DA6" w14:textId="77777777" w:rsidR="007F013D" w:rsidRDefault="007F013D" w:rsidP="00D90E22">
                              <w:pPr>
                                <w:widowControl/>
                                <w:adjustRightInd w:val="0"/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</w:pPr>
                              <w:r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  <w:t xml:space="preserve">           2, 3, 0</w:t>
                              </w:r>
                            </w:p>
                            <w:p w14:paraId="5DA077A2" w14:textId="77777777" w:rsidR="007F013D" w:rsidRDefault="007F013D" w:rsidP="00D90E22">
                              <w:pPr>
                                <w:widowControl/>
                                <w:adjustRightInd w:val="0"/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</w:pPr>
                              <w:r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  <w:t xml:space="preserve">    };</w:t>
                              </w:r>
                            </w:p>
                            <w:p w14:paraId="701A6547" w14:textId="77777777" w:rsidR="007F013D" w:rsidRDefault="007F013D" w:rsidP="00D90E22">
                              <w:pPr>
                                <w:widowControl/>
                                <w:adjustRightInd w:val="0"/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</w:pPr>
                            </w:p>
                            <w:p w14:paraId="3FAC566B" w14:textId="77777777" w:rsidR="007F013D" w:rsidRDefault="007F013D" w:rsidP="00D90E22">
                              <w:pPr>
                                <w:widowControl/>
                                <w:adjustRightInd w:val="0"/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</w:pPr>
                              <w:r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  <w:t xml:space="preserve">    </w:t>
                              </w:r>
                              <w:proofErr w:type="spellStart"/>
                              <w:r>
                                <w:rPr>
                                  <w:rFonts w:ascii="Consolas" w:eastAsiaTheme="minorHAnsi" w:hAnsi="Consolas" w:cs="Consolas"/>
                                  <w:color w:val="2B91AF"/>
                                  <w:sz w:val="19"/>
                                  <w:szCs w:val="19"/>
                                </w:rPr>
                                <w:t>GLuint</w:t>
                              </w:r>
                              <w:proofErr w:type="spellEnd"/>
                              <w:r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  <w:t>vertexArray</w:t>
                              </w:r>
                              <w:proofErr w:type="spellEnd"/>
                              <w:r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  <w:t>;</w:t>
                              </w:r>
                              <w:r>
                                <w:rPr>
                                  <w:rFonts w:ascii="Consolas" w:eastAsiaTheme="minorHAnsi" w:hAnsi="Consolas" w:cs="Consolas"/>
                                  <w:color w:val="008000"/>
                                  <w:sz w:val="19"/>
                                  <w:szCs w:val="19"/>
                                </w:rPr>
                                <w:t>//Дескриптор массива вертексов</w:t>
                              </w:r>
                            </w:p>
                            <w:p w14:paraId="517C2A00" w14:textId="77777777" w:rsidR="007F013D" w:rsidRDefault="007F013D" w:rsidP="00D90E22">
                              <w:pPr>
                                <w:widowControl/>
                                <w:adjustRightInd w:val="0"/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</w:pPr>
                              <w:r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  <w:t xml:space="preserve">    </w:t>
                              </w:r>
                              <w:proofErr w:type="spellStart"/>
                              <w:r>
                                <w:rPr>
                                  <w:rFonts w:ascii="Consolas" w:eastAsiaTheme="minorHAnsi" w:hAnsi="Consolas" w:cs="Consolas"/>
                                  <w:color w:val="6F008A"/>
                                  <w:sz w:val="19"/>
                                  <w:szCs w:val="19"/>
                                </w:rPr>
                                <w:t>glGenVertexArrays</w:t>
                              </w:r>
                              <w:proofErr w:type="spellEnd"/>
                              <w:r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  <w:t>(1, &amp;</w:t>
                              </w:r>
                              <w:proofErr w:type="spellStart"/>
                              <w:r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  <w:t>vertexArray</w:t>
                              </w:r>
                              <w:proofErr w:type="spellEnd"/>
                              <w:r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  <w:t>);</w:t>
                              </w:r>
                              <w:r>
                                <w:rPr>
                                  <w:rFonts w:ascii="Consolas" w:eastAsiaTheme="minorHAnsi" w:hAnsi="Consolas" w:cs="Consolas"/>
                                  <w:color w:val="008000"/>
                                  <w:sz w:val="19"/>
                                  <w:szCs w:val="19"/>
                                </w:rPr>
                                <w:t>//Выделить память для массива вертексов</w:t>
                              </w:r>
                            </w:p>
                            <w:p w14:paraId="236427C1" w14:textId="77777777" w:rsidR="007F013D" w:rsidRDefault="007F013D" w:rsidP="00D90E22">
                              <w:pPr>
                                <w:widowControl/>
                                <w:adjustRightInd w:val="0"/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</w:pPr>
                              <w:r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  <w:t xml:space="preserve">    </w:t>
                              </w:r>
                              <w:proofErr w:type="spellStart"/>
                              <w:r>
                                <w:rPr>
                                  <w:rFonts w:ascii="Consolas" w:eastAsiaTheme="minorHAnsi" w:hAnsi="Consolas" w:cs="Consolas"/>
                                  <w:color w:val="6F008A"/>
                                  <w:sz w:val="19"/>
                                  <w:szCs w:val="19"/>
                                </w:rPr>
                                <w:t>glBindVertexArray</w:t>
                              </w:r>
                              <w:proofErr w:type="spellEnd"/>
                              <w:r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  <w:t>(</w:t>
                              </w:r>
                              <w:proofErr w:type="spellStart"/>
                              <w:r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  <w:t>vertexArray</w:t>
                              </w:r>
                              <w:proofErr w:type="spellEnd"/>
                              <w:r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  <w:t>);</w:t>
                              </w:r>
                              <w:r>
                                <w:rPr>
                                  <w:rFonts w:ascii="Consolas" w:eastAsiaTheme="minorHAnsi" w:hAnsi="Consolas" w:cs="Consolas"/>
                                  <w:color w:val="008000"/>
                                  <w:sz w:val="19"/>
                                  <w:szCs w:val="19"/>
                                </w:rPr>
                                <w:t>//Выбор текущего используемого массива вертексов</w:t>
                              </w:r>
                            </w:p>
                            <w:p w14:paraId="5455E437" w14:textId="77777777" w:rsidR="007F013D" w:rsidRDefault="007F013D" w:rsidP="00D90E22">
                              <w:pPr>
                                <w:widowControl/>
                                <w:adjustRightInd w:val="0"/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</w:pPr>
                            </w:p>
                            <w:p w14:paraId="7E20E84B" w14:textId="77777777" w:rsidR="007F013D" w:rsidRDefault="007F013D" w:rsidP="00D90E22">
                              <w:pPr>
                                <w:widowControl/>
                                <w:adjustRightInd w:val="0"/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</w:pPr>
                              <w:r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  <w:t xml:space="preserve">    </w:t>
                              </w:r>
                              <w:proofErr w:type="spellStart"/>
                              <w:r>
                                <w:rPr>
                                  <w:rFonts w:ascii="Consolas" w:eastAsiaTheme="minorHAnsi" w:hAnsi="Consolas" w:cs="Consolas"/>
                                  <w:color w:val="2B91AF"/>
                                  <w:sz w:val="19"/>
                                  <w:szCs w:val="19"/>
                                </w:rPr>
                                <w:t>GLuint</w:t>
                              </w:r>
                              <w:proofErr w:type="spellEnd"/>
                              <w:r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  <w:t>triangle</w:t>
                              </w:r>
                              <w:proofErr w:type="spellEnd"/>
                              <w:r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  <w:t xml:space="preserve">; </w:t>
                              </w:r>
                              <w:r>
                                <w:rPr>
                                  <w:rFonts w:ascii="Consolas" w:eastAsiaTheme="minorHAnsi" w:hAnsi="Consolas" w:cs="Consolas"/>
                                  <w:color w:val="008000"/>
                                  <w:sz w:val="19"/>
                                  <w:szCs w:val="19"/>
                                </w:rPr>
                                <w:t>//Дескриптор буфера, хранящего параметры вершин</w:t>
                              </w:r>
                            </w:p>
                            <w:p w14:paraId="4F7C8F0A" w14:textId="77777777" w:rsidR="007F013D" w:rsidRDefault="007F013D" w:rsidP="00D90E22">
                              <w:pPr>
                                <w:widowControl/>
                                <w:adjustRightInd w:val="0"/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</w:pPr>
                              <w:r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  <w:t xml:space="preserve">    </w:t>
                              </w:r>
                              <w:proofErr w:type="spellStart"/>
                              <w:r>
                                <w:rPr>
                                  <w:rFonts w:ascii="Consolas" w:eastAsiaTheme="minorHAnsi" w:hAnsi="Consolas" w:cs="Consolas"/>
                                  <w:color w:val="6F008A"/>
                                  <w:sz w:val="19"/>
                                  <w:szCs w:val="19"/>
                                </w:rPr>
                                <w:t>glGenBuffers</w:t>
                              </w:r>
                              <w:proofErr w:type="spellEnd"/>
                              <w:r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  <w:t>(1, &amp;</w:t>
                              </w:r>
                              <w:proofErr w:type="spellStart"/>
                              <w:r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  <w:t>triangle</w:t>
                              </w:r>
                              <w:proofErr w:type="spellEnd"/>
                              <w:r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  <w:t xml:space="preserve">); </w:t>
                              </w:r>
                              <w:r>
                                <w:rPr>
                                  <w:rFonts w:ascii="Consolas" w:eastAsiaTheme="minorHAnsi" w:hAnsi="Consolas" w:cs="Consolas"/>
                                  <w:color w:val="008000"/>
                                  <w:sz w:val="19"/>
                                  <w:szCs w:val="19"/>
                                </w:rPr>
                                <w:t>//Выделить память для буфера, хранящего параметры вершин</w:t>
                              </w:r>
                            </w:p>
                            <w:p w14:paraId="78884DF8" w14:textId="77777777" w:rsidR="007F013D" w:rsidRDefault="007F013D" w:rsidP="00D90E22">
                              <w:pPr>
                                <w:widowControl/>
                                <w:adjustRightInd w:val="0"/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</w:pPr>
                              <w:r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  <w:t xml:space="preserve">    </w:t>
                              </w:r>
                              <w:proofErr w:type="spellStart"/>
                              <w:r>
                                <w:rPr>
                                  <w:rFonts w:ascii="Consolas" w:eastAsiaTheme="minorHAnsi" w:hAnsi="Consolas" w:cs="Consolas"/>
                                  <w:color w:val="6F008A"/>
                                  <w:sz w:val="19"/>
                                  <w:szCs w:val="19"/>
                                </w:rPr>
                                <w:t>glBindBuffer</w:t>
                              </w:r>
                              <w:proofErr w:type="spellEnd"/>
                              <w:r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  <w:t>(</w:t>
                              </w:r>
                              <w:r>
                                <w:rPr>
                                  <w:rFonts w:ascii="Consolas" w:eastAsiaTheme="minorHAnsi" w:hAnsi="Consolas" w:cs="Consolas"/>
                                  <w:color w:val="6F008A"/>
                                  <w:sz w:val="19"/>
                                  <w:szCs w:val="19"/>
                                </w:rPr>
                                <w:t>GL_ARRAY_BUFFER</w:t>
                              </w:r>
                              <w:r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  <w:t xml:space="preserve">, </w:t>
                              </w:r>
                              <w:proofErr w:type="spellStart"/>
                              <w:r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  <w:t>triangle</w:t>
                              </w:r>
                              <w:proofErr w:type="spellEnd"/>
                              <w:r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  <w:t xml:space="preserve">); </w:t>
                              </w:r>
                              <w:r>
                                <w:rPr>
                                  <w:rFonts w:ascii="Consolas" w:eastAsiaTheme="minorHAnsi" w:hAnsi="Consolas" w:cs="Consolas"/>
                                  <w:color w:val="008000"/>
                                  <w:sz w:val="19"/>
                                  <w:szCs w:val="19"/>
                                </w:rPr>
                                <w:t>//Выбор текущего используемого буфера, хранящего параметры вершин</w:t>
                              </w:r>
                            </w:p>
                            <w:p w14:paraId="20240D0B" w14:textId="77777777" w:rsidR="007F013D" w:rsidRDefault="007F013D" w:rsidP="00D90E22">
                              <w:pPr>
                                <w:widowControl/>
                                <w:adjustRightInd w:val="0"/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</w:pPr>
                              <w:r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  <w:t xml:space="preserve">    </w:t>
                              </w:r>
                              <w:proofErr w:type="spellStart"/>
                              <w:r>
                                <w:rPr>
                                  <w:rFonts w:ascii="Consolas" w:eastAsiaTheme="minorHAnsi" w:hAnsi="Consolas" w:cs="Consolas"/>
                                  <w:color w:val="6F008A"/>
                                  <w:sz w:val="19"/>
                                  <w:szCs w:val="19"/>
                                </w:rPr>
                                <w:t>glBufferData</w:t>
                              </w:r>
                              <w:proofErr w:type="spellEnd"/>
                              <w:r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  <w:t xml:space="preserve">( </w:t>
                              </w:r>
                              <w:r>
                                <w:rPr>
                                  <w:rFonts w:ascii="Consolas" w:eastAsiaTheme="minorHAnsi" w:hAnsi="Consolas" w:cs="Consolas"/>
                                  <w:color w:val="008000"/>
                                  <w:sz w:val="19"/>
                                  <w:szCs w:val="19"/>
                                </w:rPr>
                                <w:t>//Запись данных в буфер</w:t>
                              </w:r>
                            </w:p>
                            <w:p w14:paraId="221532D8" w14:textId="77777777" w:rsidR="007F013D" w:rsidRDefault="007F013D" w:rsidP="00D90E22">
                              <w:pPr>
                                <w:widowControl/>
                                <w:adjustRightInd w:val="0"/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</w:pPr>
                              <w:r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  <w:t xml:space="preserve">        </w:t>
                              </w:r>
                              <w:r>
                                <w:rPr>
                                  <w:rFonts w:ascii="Consolas" w:eastAsiaTheme="minorHAnsi" w:hAnsi="Consolas" w:cs="Consolas"/>
                                  <w:color w:val="6F008A"/>
                                  <w:sz w:val="19"/>
                                  <w:szCs w:val="19"/>
                                </w:rPr>
                                <w:t>GL_ARRAY_BUFFER</w:t>
                              </w:r>
                              <w:r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  <w:t xml:space="preserve">, </w:t>
                              </w:r>
                              <w:r>
                                <w:rPr>
                                  <w:rFonts w:ascii="Consolas" w:eastAsiaTheme="minorHAnsi" w:hAnsi="Consolas" w:cs="Consolas"/>
                                  <w:color w:val="008000"/>
                                  <w:sz w:val="19"/>
                                  <w:szCs w:val="19"/>
                                </w:rPr>
                                <w:t>//Тип буфера: массив данных</w:t>
                              </w:r>
                            </w:p>
                            <w:p w14:paraId="224C45C3" w14:textId="77777777" w:rsidR="007F013D" w:rsidRDefault="007F013D" w:rsidP="00D90E22">
                              <w:pPr>
                                <w:widowControl/>
                                <w:adjustRightInd w:val="0"/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</w:pPr>
                              <w:r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  <w:t xml:space="preserve">        </w:t>
                              </w:r>
                              <w:proofErr w:type="spellStart"/>
                              <w:r>
                                <w:rPr>
                                  <w:rFonts w:ascii="Consolas" w:eastAsiaTheme="minorHAnsi" w:hAnsi="Consolas" w:cs="Consolas"/>
                                  <w:color w:val="0000FF"/>
                                  <w:sz w:val="19"/>
                                  <w:szCs w:val="19"/>
                                </w:rPr>
                                <w:t>sizeof</w:t>
                              </w:r>
                              <w:proofErr w:type="spellEnd"/>
                              <w:r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  <w:t>(</w:t>
                              </w:r>
                              <w:proofErr w:type="spellStart"/>
                              <w:r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  <w:t>triangleData</w:t>
                              </w:r>
                              <w:proofErr w:type="spellEnd"/>
                              <w:r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  <w:t xml:space="preserve">), </w:t>
                              </w:r>
                              <w:r>
                                <w:rPr>
                                  <w:rFonts w:ascii="Consolas" w:eastAsiaTheme="minorHAnsi" w:hAnsi="Consolas" w:cs="Consolas"/>
                                  <w:color w:val="008000"/>
                                  <w:sz w:val="19"/>
                                  <w:szCs w:val="19"/>
                                </w:rPr>
                                <w:t>//Размер передаваемого массива</w:t>
                              </w:r>
                            </w:p>
                            <w:p w14:paraId="631D13A4" w14:textId="77777777" w:rsidR="007F013D" w:rsidRDefault="007F013D" w:rsidP="00D90E22">
                              <w:pPr>
                                <w:widowControl/>
                                <w:adjustRightInd w:val="0"/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</w:pPr>
                              <w:r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  <w:t xml:space="preserve">        </w:t>
                              </w:r>
                              <w:proofErr w:type="spellStart"/>
                              <w:r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  <w:t>triangleData</w:t>
                              </w:r>
                              <w:proofErr w:type="spellEnd"/>
                              <w:r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  <w:t xml:space="preserve">, </w:t>
                              </w:r>
                              <w:r>
                                <w:rPr>
                                  <w:rFonts w:ascii="Consolas" w:eastAsiaTheme="minorHAnsi" w:hAnsi="Consolas" w:cs="Consolas"/>
                                  <w:color w:val="008000"/>
                                  <w:sz w:val="19"/>
                                  <w:szCs w:val="19"/>
                                </w:rPr>
                                <w:t>//Указатель на первый элемент массива параметров</w:t>
                              </w:r>
                            </w:p>
                            <w:p w14:paraId="6D87778E" w14:textId="77777777" w:rsidR="007F013D" w:rsidRDefault="007F013D" w:rsidP="00D90E22">
                              <w:pPr>
                                <w:widowControl/>
                                <w:adjustRightInd w:val="0"/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</w:pPr>
                              <w:r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  <w:t xml:space="preserve">        </w:t>
                              </w:r>
                              <w:r>
                                <w:rPr>
                                  <w:rFonts w:ascii="Consolas" w:eastAsiaTheme="minorHAnsi" w:hAnsi="Consolas" w:cs="Consolas"/>
                                  <w:color w:val="6F008A"/>
                                  <w:sz w:val="19"/>
                                  <w:szCs w:val="19"/>
                                </w:rPr>
                                <w:t>GL_STATIC_DRAW</w:t>
                              </w:r>
                              <w:r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 w:eastAsiaTheme="minorHAnsi" w:hAnsi="Consolas" w:cs="Consolas"/>
                                  <w:color w:val="008000"/>
                                  <w:sz w:val="19"/>
                                  <w:szCs w:val="19"/>
                                </w:rPr>
                                <w:t>//Назначение массива</w:t>
                              </w:r>
                            </w:p>
                            <w:p w14:paraId="010281E5" w14:textId="77777777" w:rsidR="007F013D" w:rsidRDefault="007F013D" w:rsidP="00D90E22">
                              <w:pPr>
                                <w:widowControl/>
                                <w:adjustRightInd w:val="0"/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</w:pPr>
                              <w:r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  <w:t xml:space="preserve">    );</w:t>
                              </w:r>
                            </w:p>
                            <w:p w14:paraId="583DD2AE" w14:textId="77777777" w:rsidR="007F013D" w:rsidRDefault="007F013D" w:rsidP="00D90E22">
                              <w:pPr>
                                <w:widowControl/>
                                <w:adjustRightInd w:val="0"/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</w:pPr>
                            </w:p>
                            <w:p w14:paraId="56C848A9" w14:textId="77777777" w:rsidR="007F013D" w:rsidRDefault="007F013D" w:rsidP="00D90E22">
                              <w:pPr>
                                <w:widowControl/>
                                <w:adjustRightInd w:val="0"/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</w:pPr>
                              <w:r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  <w:t xml:space="preserve">    </w:t>
                              </w:r>
                              <w:proofErr w:type="spellStart"/>
                              <w:r>
                                <w:rPr>
                                  <w:rFonts w:ascii="Consolas" w:eastAsiaTheme="minorHAnsi" w:hAnsi="Consolas" w:cs="Consolas"/>
                                  <w:color w:val="2B91AF"/>
                                  <w:sz w:val="19"/>
                                  <w:szCs w:val="19"/>
                                </w:rPr>
                                <w:t>GLuint</w:t>
                              </w:r>
                              <w:proofErr w:type="spellEnd"/>
                              <w:r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  <w:t>indexBuffer</w:t>
                              </w:r>
                              <w:proofErr w:type="spellEnd"/>
                              <w:r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  <w:t xml:space="preserve">; </w:t>
                              </w:r>
                              <w:r>
                                <w:rPr>
                                  <w:rFonts w:ascii="Consolas" w:eastAsiaTheme="minorHAnsi" w:hAnsi="Consolas" w:cs="Consolas"/>
                                  <w:color w:val="008000"/>
                                  <w:sz w:val="19"/>
                                  <w:szCs w:val="19"/>
                                </w:rPr>
                                <w:t>//Дескриптор массива индексов</w:t>
                              </w:r>
                            </w:p>
                            <w:p w14:paraId="5C984C77" w14:textId="77777777" w:rsidR="007F013D" w:rsidRDefault="007F013D" w:rsidP="00D90E22">
                              <w:pPr>
                                <w:widowControl/>
                                <w:adjustRightInd w:val="0"/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</w:pPr>
                              <w:r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  <w:t xml:space="preserve">    </w:t>
                              </w:r>
                              <w:proofErr w:type="spellStart"/>
                              <w:r>
                                <w:rPr>
                                  <w:rFonts w:ascii="Consolas" w:eastAsiaTheme="minorHAnsi" w:hAnsi="Consolas" w:cs="Consolas"/>
                                  <w:color w:val="6F008A"/>
                                  <w:sz w:val="19"/>
                                  <w:szCs w:val="19"/>
                                </w:rPr>
                                <w:t>glGenBuffers</w:t>
                              </w:r>
                              <w:proofErr w:type="spellEnd"/>
                              <w:r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  <w:t>(1,&amp;indexBuffer);</w:t>
                              </w:r>
                            </w:p>
                            <w:p w14:paraId="59BA5F99" w14:textId="77777777" w:rsidR="007F013D" w:rsidRPr="00D90E22" w:rsidRDefault="007F013D" w:rsidP="00D90E22">
                              <w:pPr>
                                <w:widowControl/>
                                <w:adjustRightInd w:val="0"/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  <w:lang w:val="en-US"/>
                                </w:rPr>
                              </w:pPr>
                              <w:r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  <w:t xml:space="preserve">    </w:t>
                              </w:r>
                              <w:proofErr w:type="spellStart"/>
                              <w:r w:rsidRPr="00D90E22">
                                <w:rPr>
                                  <w:rFonts w:ascii="Consolas" w:eastAsiaTheme="minorHAnsi" w:hAnsi="Consolas" w:cs="Consolas"/>
                                  <w:color w:val="6F008A"/>
                                  <w:sz w:val="19"/>
                                  <w:szCs w:val="19"/>
                                  <w:lang w:val="en-US"/>
                                </w:rPr>
                                <w:t>glBindBuffer</w:t>
                              </w:r>
                              <w:proofErr w:type="spellEnd"/>
                              <w:r w:rsidRPr="00D90E22"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  <w:lang w:val="en-US"/>
                                </w:rPr>
                                <w:t>(</w:t>
                              </w:r>
                              <w:r w:rsidRPr="00D90E22">
                                <w:rPr>
                                  <w:rFonts w:ascii="Consolas" w:eastAsiaTheme="minorHAnsi" w:hAnsi="Consolas" w:cs="Consolas"/>
                                  <w:color w:val="6F008A"/>
                                  <w:sz w:val="19"/>
                                  <w:szCs w:val="19"/>
                                  <w:lang w:val="en-US"/>
                                </w:rPr>
                                <w:t>GL_ELEMENT_ARRAY_BUFFER</w:t>
                              </w:r>
                              <w:r w:rsidRPr="00D90E22"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  <w:lang w:val="en-US"/>
                                </w:rPr>
                                <w:t xml:space="preserve">, </w:t>
                              </w:r>
                              <w:proofErr w:type="spellStart"/>
                              <w:r w:rsidRPr="00D90E22"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  <w:lang w:val="en-US"/>
                                </w:rPr>
                                <w:t>indexBuffer</w:t>
                              </w:r>
                              <w:proofErr w:type="spellEnd"/>
                              <w:r w:rsidRPr="00D90E22"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  <w:lang w:val="en-US"/>
                                </w:rPr>
                                <w:t>);</w:t>
                              </w:r>
                            </w:p>
                            <w:p w14:paraId="5DF25FC6" w14:textId="77777777" w:rsidR="007F013D" w:rsidRPr="00D90E22" w:rsidRDefault="007F013D" w:rsidP="00D90E22">
                              <w:pPr>
                                <w:widowControl/>
                                <w:adjustRightInd w:val="0"/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  <w:lang w:val="en-US"/>
                                </w:rPr>
                              </w:pPr>
                              <w:r w:rsidRPr="00D90E22"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  <w:lang w:val="en-US"/>
                                </w:rPr>
                                <w:t xml:space="preserve">    </w:t>
                              </w:r>
                              <w:proofErr w:type="spellStart"/>
                              <w:r w:rsidRPr="00D90E22">
                                <w:rPr>
                                  <w:rFonts w:ascii="Consolas" w:eastAsiaTheme="minorHAnsi" w:hAnsi="Consolas" w:cs="Consolas"/>
                                  <w:color w:val="6F008A"/>
                                  <w:sz w:val="19"/>
                                  <w:szCs w:val="19"/>
                                  <w:lang w:val="en-US"/>
                                </w:rPr>
                                <w:t>glBufferData</w:t>
                              </w:r>
                              <w:proofErr w:type="spellEnd"/>
                              <w:r w:rsidRPr="00D90E22"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  <w:lang w:val="en-US"/>
                                </w:rPr>
                                <w:t>(</w:t>
                              </w:r>
                            </w:p>
                            <w:p w14:paraId="36511E0D" w14:textId="77777777" w:rsidR="007F013D" w:rsidRPr="00D90E22" w:rsidRDefault="007F013D" w:rsidP="00D90E22">
                              <w:pPr>
                                <w:widowControl/>
                                <w:adjustRightInd w:val="0"/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  <w:lang w:val="en-US"/>
                                </w:rPr>
                              </w:pPr>
                              <w:r w:rsidRPr="00D90E22"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  <w:lang w:val="en-US"/>
                                </w:rPr>
                                <w:t xml:space="preserve">        </w:t>
                              </w:r>
                              <w:r w:rsidRPr="00D90E22">
                                <w:rPr>
                                  <w:rFonts w:ascii="Consolas" w:eastAsiaTheme="minorHAnsi" w:hAnsi="Consolas" w:cs="Consolas"/>
                                  <w:color w:val="6F008A"/>
                                  <w:sz w:val="19"/>
                                  <w:szCs w:val="19"/>
                                  <w:lang w:val="en-US"/>
                                </w:rPr>
                                <w:t>GL_ELEMENT_ARRAY_BUFFER</w:t>
                              </w:r>
                              <w:r w:rsidRPr="00D90E22"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  <w:lang w:val="en-US"/>
                                </w:rPr>
                                <w:t xml:space="preserve">, </w:t>
                              </w:r>
                              <w:r w:rsidRPr="00D90E22">
                                <w:rPr>
                                  <w:rFonts w:ascii="Consolas" w:eastAsiaTheme="minorHAnsi" w:hAnsi="Consolas" w:cs="Consolas"/>
                                  <w:color w:val="008000"/>
                                  <w:sz w:val="19"/>
                                  <w:szCs w:val="19"/>
                                  <w:lang w:val="en-US"/>
                                </w:rPr>
                                <w:t>//</w:t>
                              </w:r>
                              <w:r>
                                <w:rPr>
                                  <w:rFonts w:ascii="Consolas" w:eastAsiaTheme="minorHAnsi" w:hAnsi="Consolas" w:cs="Consolas"/>
                                  <w:color w:val="008000"/>
                                  <w:sz w:val="19"/>
                                  <w:szCs w:val="19"/>
                                </w:rPr>
                                <w:t>Тип</w:t>
                              </w:r>
                              <w:r w:rsidRPr="00D90E22">
                                <w:rPr>
                                  <w:rFonts w:ascii="Consolas" w:eastAsiaTheme="minorHAnsi" w:hAnsi="Consolas" w:cs="Consolas"/>
                                  <w:color w:val="008000"/>
                                  <w:sz w:val="19"/>
                                  <w:szCs w:val="19"/>
                                  <w:lang w:val="en-US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 w:eastAsiaTheme="minorHAnsi" w:hAnsi="Consolas" w:cs="Consolas"/>
                                  <w:color w:val="008000"/>
                                  <w:sz w:val="19"/>
                                  <w:szCs w:val="19"/>
                                </w:rPr>
                                <w:t>буфера</w:t>
                              </w:r>
                              <w:r w:rsidRPr="00D90E22">
                                <w:rPr>
                                  <w:rFonts w:ascii="Consolas" w:eastAsiaTheme="minorHAnsi" w:hAnsi="Consolas" w:cs="Consolas"/>
                                  <w:color w:val="008000"/>
                                  <w:sz w:val="19"/>
                                  <w:szCs w:val="19"/>
                                  <w:lang w:val="en-US"/>
                                </w:rPr>
                                <w:t xml:space="preserve">: </w:t>
                              </w:r>
                              <w:r>
                                <w:rPr>
                                  <w:rFonts w:ascii="Consolas" w:eastAsiaTheme="minorHAnsi" w:hAnsi="Consolas" w:cs="Consolas"/>
                                  <w:color w:val="008000"/>
                                  <w:sz w:val="19"/>
                                  <w:szCs w:val="19"/>
                                </w:rPr>
                                <w:t>массив</w:t>
                              </w:r>
                              <w:r w:rsidRPr="00D90E22">
                                <w:rPr>
                                  <w:rFonts w:ascii="Consolas" w:eastAsiaTheme="minorHAnsi" w:hAnsi="Consolas" w:cs="Consolas"/>
                                  <w:color w:val="008000"/>
                                  <w:sz w:val="19"/>
                                  <w:szCs w:val="19"/>
                                  <w:lang w:val="en-US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 w:eastAsiaTheme="minorHAnsi" w:hAnsi="Consolas" w:cs="Consolas"/>
                                  <w:color w:val="008000"/>
                                  <w:sz w:val="19"/>
                                  <w:szCs w:val="19"/>
                                </w:rPr>
                                <w:t>индексов</w:t>
                              </w:r>
                            </w:p>
                            <w:p w14:paraId="60FA9A82" w14:textId="77777777" w:rsidR="007F013D" w:rsidRPr="00D90E22" w:rsidRDefault="007F013D" w:rsidP="00D90E22">
                              <w:pPr>
                                <w:widowControl/>
                                <w:adjustRightInd w:val="0"/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  <w:lang w:val="en-US"/>
                                </w:rPr>
                              </w:pPr>
                              <w:r w:rsidRPr="00D90E22"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  <w:lang w:val="en-US"/>
                                </w:rPr>
                                <w:t xml:space="preserve">        </w:t>
                              </w:r>
                              <w:proofErr w:type="spellStart"/>
                              <w:r w:rsidRPr="00D90E22">
                                <w:rPr>
                                  <w:rFonts w:ascii="Consolas" w:eastAsiaTheme="minorHAnsi" w:hAnsi="Consolas" w:cs="Consolas"/>
                                  <w:color w:val="0000FF"/>
                                  <w:sz w:val="19"/>
                                  <w:szCs w:val="19"/>
                                  <w:lang w:val="en-US"/>
                                </w:rPr>
                                <w:t>sizeof</w:t>
                              </w:r>
                              <w:proofErr w:type="spellEnd"/>
                              <w:r w:rsidRPr="00D90E22"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  <w:lang w:val="en-US"/>
                                </w:rPr>
                                <w:t xml:space="preserve">(indexes), </w:t>
                              </w:r>
                            </w:p>
                            <w:p w14:paraId="09065980" w14:textId="77777777" w:rsidR="007F013D" w:rsidRPr="00D90E22" w:rsidRDefault="007F013D" w:rsidP="00D90E22">
                              <w:pPr>
                                <w:widowControl/>
                                <w:adjustRightInd w:val="0"/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  <w:lang w:val="en-US"/>
                                </w:rPr>
                              </w:pPr>
                              <w:r w:rsidRPr="00D90E22"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  <w:lang w:val="en-US"/>
                                </w:rPr>
                                <w:t xml:space="preserve">        indexes, </w:t>
                              </w:r>
                            </w:p>
                            <w:p w14:paraId="53A44908" w14:textId="77777777" w:rsidR="007F013D" w:rsidRPr="00D90E22" w:rsidRDefault="007F013D" w:rsidP="00D90E22">
                              <w:pPr>
                                <w:widowControl/>
                                <w:adjustRightInd w:val="0"/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  <w:lang w:val="en-US"/>
                                </w:rPr>
                              </w:pPr>
                              <w:r w:rsidRPr="00D90E22"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  <w:lang w:val="en-US"/>
                                </w:rPr>
                                <w:t xml:space="preserve">        </w:t>
                              </w:r>
                              <w:r w:rsidRPr="00D90E22">
                                <w:rPr>
                                  <w:rFonts w:ascii="Consolas" w:eastAsiaTheme="minorHAnsi" w:hAnsi="Consolas" w:cs="Consolas"/>
                                  <w:color w:val="6F008A"/>
                                  <w:sz w:val="19"/>
                                  <w:szCs w:val="19"/>
                                  <w:lang w:val="en-US"/>
                                </w:rPr>
                                <w:t>GL_STATIC_DRAW</w:t>
                              </w:r>
                            </w:p>
                            <w:p w14:paraId="6092A753" w14:textId="77777777" w:rsidR="007F013D" w:rsidRDefault="007F013D" w:rsidP="00D90E22">
                              <w:pPr>
                                <w:widowControl/>
                                <w:adjustRightInd w:val="0"/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</w:pPr>
                              <w:r w:rsidRPr="00D90E22"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  <w:lang w:val="en-US"/>
                                </w:rPr>
                                <w:t xml:space="preserve">    </w:t>
                              </w:r>
                              <w:r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  <w:t>);</w:t>
                              </w:r>
                            </w:p>
                            <w:p w14:paraId="7529F8CF" w14:textId="77777777" w:rsidR="007F013D" w:rsidRDefault="007F013D" w:rsidP="00D90E22">
                              <w:pPr>
                                <w:widowControl/>
                                <w:adjustRightInd w:val="0"/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</w:pPr>
                            </w:p>
                            <w:p w14:paraId="663B1F59" w14:textId="77777777" w:rsidR="007F013D" w:rsidRDefault="007F013D" w:rsidP="00D90E22">
                              <w:pPr>
                                <w:widowControl/>
                                <w:adjustRightInd w:val="0"/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</w:pPr>
                            </w:p>
                            <w:p w14:paraId="052E86CE" w14:textId="77777777" w:rsidR="007F013D" w:rsidRDefault="007F013D" w:rsidP="00D90E22">
                              <w:pPr>
                                <w:widowControl/>
                                <w:adjustRightInd w:val="0"/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</w:pPr>
                              <w:r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  <w:t xml:space="preserve">    </w:t>
                              </w:r>
                              <w:proofErr w:type="spellStart"/>
                              <w:r>
                                <w:rPr>
                                  <w:rFonts w:ascii="Consolas" w:eastAsiaTheme="minorHAnsi" w:hAnsi="Consolas" w:cs="Consolas"/>
                                  <w:color w:val="6F008A"/>
                                  <w:sz w:val="19"/>
                                  <w:szCs w:val="19"/>
                                </w:rPr>
                                <w:t>glVertexAttribPointer</w:t>
                              </w:r>
                              <w:proofErr w:type="spellEnd"/>
                              <w:r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  <w:t xml:space="preserve">( </w:t>
                              </w:r>
                              <w:r>
                                <w:rPr>
                                  <w:rFonts w:ascii="Consolas" w:eastAsiaTheme="minorHAnsi" w:hAnsi="Consolas" w:cs="Consolas"/>
                                  <w:color w:val="008000"/>
                                  <w:sz w:val="19"/>
                                  <w:szCs w:val="19"/>
                                </w:rPr>
                                <w:t>//Указатель на параметр вертекса</w:t>
                              </w:r>
                            </w:p>
                            <w:p w14:paraId="64F64EC5" w14:textId="77777777" w:rsidR="007F013D" w:rsidRDefault="007F013D" w:rsidP="00D90E22">
                              <w:pPr>
                                <w:widowControl/>
                                <w:adjustRightInd w:val="0"/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</w:pPr>
                              <w:r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  <w:t xml:space="preserve">        0, </w:t>
                              </w:r>
                              <w:r>
                                <w:rPr>
                                  <w:rFonts w:ascii="Consolas" w:eastAsiaTheme="minorHAnsi" w:hAnsi="Consolas" w:cs="Consolas"/>
                                  <w:color w:val="008000"/>
                                  <w:sz w:val="19"/>
                                  <w:szCs w:val="19"/>
                                </w:rPr>
                                <w:t xml:space="preserve">// </w:t>
                              </w:r>
                              <w:proofErr w:type="spellStart"/>
                              <w:r>
                                <w:rPr>
                                  <w:rFonts w:ascii="Consolas" w:eastAsiaTheme="minorHAnsi" w:hAnsi="Consolas" w:cs="Consolas"/>
                                  <w:color w:val="008000"/>
                                  <w:sz w:val="19"/>
                                  <w:szCs w:val="19"/>
                                </w:rPr>
                                <w:t>location</w:t>
                              </w:r>
                              <w:proofErr w:type="spellEnd"/>
                              <w:r>
                                <w:rPr>
                                  <w:rFonts w:ascii="Consolas" w:eastAsiaTheme="minorHAnsi" w:hAnsi="Consolas" w:cs="Consolas"/>
                                  <w:color w:val="008000"/>
                                  <w:sz w:val="19"/>
                                  <w:szCs w:val="19"/>
                                </w:rPr>
                                <w:t xml:space="preserve"> = 0 в вершинном шейдере</w:t>
                              </w:r>
                            </w:p>
                            <w:p w14:paraId="5838D5C6" w14:textId="77777777" w:rsidR="007F013D" w:rsidRDefault="007F013D" w:rsidP="00D90E22">
                              <w:pPr>
                                <w:widowControl/>
                                <w:adjustRightInd w:val="0"/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</w:pPr>
                              <w:r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  <w:t xml:space="preserve">        3, </w:t>
                              </w:r>
                              <w:r>
                                <w:rPr>
                                  <w:rFonts w:ascii="Consolas" w:eastAsiaTheme="minorHAnsi" w:hAnsi="Consolas" w:cs="Consolas"/>
                                  <w:color w:val="008000"/>
                                  <w:sz w:val="19"/>
                                  <w:szCs w:val="19"/>
                                </w:rPr>
                                <w:t>// три элемента в структуре</w:t>
                              </w:r>
                            </w:p>
                            <w:p w14:paraId="176DF096" w14:textId="77777777" w:rsidR="007F013D" w:rsidRDefault="007F013D" w:rsidP="00D90E22">
                              <w:pPr>
                                <w:widowControl/>
                                <w:adjustRightInd w:val="0"/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</w:pPr>
                              <w:r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  <w:t xml:space="preserve">        </w:t>
                              </w:r>
                              <w:r>
                                <w:rPr>
                                  <w:rFonts w:ascii="Consolas" w:eastAsiaTheme="minorHAnsi" w:hAnsi="Consolas" w:cs="Consolas"/>
                                  <w:color w:val="6F008A"/>
                                  <w:sz w:val="19"/>
                                  <w:szCs w:val="19"/>
                                </w:rPr>
                                <w:t>GL_FLOAT</w:t>
                              </w:r>
                              <w:r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  <w:t xml:space="preserve">, </w:t>
                              </w:r>
                              <w:r>
                                <w:rPr>
                                  <w:rFonts w:ascii="Consolas" w:eastAsiaTheme="minorHAnsi" w:hAnsi="Consolas" w:cs="Consolas"/>
                                  <w:color w:val="008000"/>
                                  <w:sz w:val="19"/>
                                  <w:szCs w:val="19"/>
                                </w:rPr>
                                <w:t>// тип данных</w:t>
                              </w:r>
                            </w:p>
                            <w:p w14:paraId="6FB3744B" w14:textId="77777777" w:rsidR="007F013D" w:rsidRDefault="007F013D" w:rsidP="00D90E22">
                              <w:pPr>
                                <w:widowControl/>
                                <w:adjustRightInd w:val="0"/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</w:pPr>
                              <w:r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  <w:t xml:space="preserve">        </w:t>
                              </w:r>
                              <w:r>
                                <w:rPr>
                                  <w:rFonts w:ascii="Consolas" w:eastAsiaTheme="minorHAnsi" w:hAnsi="Consolas" w:cs="Consolas"/>
                                  <w:color w:val="6F008A"/>
                                  <w:sz w:val="19"/>
                                  <w:szCs w:val="19"/>
                                </w:rPr>
                                <w:t>GL_FALSE</w:t>
                              </w:r>
                              <w:r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  <w:t xml:space="preserve">, </w:t>
                              </w:r>
                            </w:p>
                            <w:p w14:paraId="52815E3A" w14:textId="77777777" w:rsidR="007F013D" w:rsidRDefault="007F013D" w:rsidP="00D90E22">
                              <w:pPr>
                                <w:widowControl/>
                                <w:adjustRightInd w:val="0"/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</w:pPr>
                              <w:r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  <w:t xml:space="preserve">        6 * </w:t>
                              </w:r>
                              <w:proofErr w:type="spellStart"/>
                              <w:r>
                                <w:rPr>
                                  <w:rFonts w:ascii="Consolas" w:eastAsiaTheme="minorHAnsi" w:hAnsi="Consolas" w:cs="Consolas"/>
                                  <w:color w:val="0000FF"/>
                                  <w:sz w:val="19"/>
                                  <w:szCs w:val="19"/>
                                </w:rPr>
                                <w:t>sizeof</w:t>
                              </w:r>
                              <w:proofErr w:type="spellEnd"/>
                              <w:r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  <w:t>(</w:t>
                              </w:r>
                              <w:proofErr w:type="spellStart"/>
                              <w:r>
                                <w:rPr>
                                  <w:rFonts w:ascii="Consolas" w:eastAsiaTheme="minorHAnsi" w:hAnsi="Consolas" w:cs="Consolas"/>
                                  <w:color w:val="0000FF"/>
                                  <w:sz w:val="19"/>
                                  <w:szCs w:val="19"/>
                                </w:rPr>
                                <w:t>float</w:t>
                              </w:r>
                              <w:proofErr w:type="spellEnd"/>
                              <w:r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  <w:t xml:space="preserve">), </w:t>
                              </w:r>
                              <w:r>
                                <w:rPr>
                                  <w:rFonts w:ascii="Consolas" w:eastAsiaTheme="minorHAnsi" w:hAnsi="Consolas" w:cs="Consolas"/>
                                  <w:color w:val="008000"/>
                                  <w:sz w:val="19"/>
                                  <w:szCs w:val="19"/>
                                </w:rPr>
                                <w:t xml:space="preserve">// шаг считывания данных из массива </w:t>
                              </w:r>
                              <w:proofErr w:type="spellStart"/>
                              <w:r>
                                <w:rPr>
                                  <w:rFonts w:ascii="Consolas" w:eastAsiaTheme="minorHAnsi" w:hAnsi="Consolas" w:cs="Consolas"/>
                                  <w:color w:val="008000"/>
                                  <w:sz w:val="19"/>
                                  <w:szCs w:val="19"/>
                                </w:rPr>
                                <w:t>triangleData</w:t>
                              </w:r>
                              <w:proofErr w:type="spellEnd"/>
                              <w:r>
                                <w:rPr>
                                  <w:rFonts w:ascii="Consolas" w:eastAsiaTheme="minorHAnsi" w:hAnsi="Consolas" w:cs="Consolas"/>
                                  <w:color w:val="008000"/>
                                  <w:sz w:val="19"/>
                                  <w:szCs w:val="19"/>
                                </w:rPr>
                                <w:t xml:space="preserve"> </w:t>
                              </w:r>
                            </w:p>
                            <w:p w14:paraId="4808B003" w14:textId="77777777" w:rsidR="007F013D" w:rsidRDefault="007F013D" w:rsidP="00D90E22">
                              <w:pPr>
                                <w:widowControl/>
                                <w:adjustRightInd w:val="0"/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</w:pPr>
                              <w:r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  <w:t xml:space="preserve">        (</w:t>
                              </w:r>
                              <w:proofErr w:type="spellStart"/>
                              <w:r>
                                <w:rPr>
                                  <w:rFonts w:ascii="Consolas" w:eastAsiaTheme="minorHAnsi" w:hAnsi="Consolas" w:cs="Consolas"/>
                                  <w:color w:val="0000FF"/>
                                  <w:sz w:val="19"/>
                                  <w:szCs w:val="19"/>
                                </w:rPr>
                                <w:t>void</w:t>
                              </w:r>
                              <w:proofErr w:type="spellEnd"/>
                              <w:r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  <w:t xml:space="preserve">*)0 </w:t>
                              </w:r>
                              <w:r>
                                <w:rPr>
                                  <w:rFonts w:ascii="Consolas" w:eastAsiaTheme="minorHAnsi" w:hAnsi="Consolas" w:cs="Consolas"/>
                                  <w:color w:val="008000"/>
                                  <w:sz w:val="19"/>
                                  <w:szCs w:val="19"/>
                                </w:rPr>
                                <w:t>// сдвиг относительно шага считывания данных</w:t>
                              </w:r>
                            </w:p>
                            <w:p w14:paraId="10552DDF" w14:textId="77777777" w:rsidR="007F013D" w:rsidRDefault="007F013D" w:rsidP="00D90E22">
                              <w:pPr>
                                <w:widowControl/>
                                <w:adjustRightInd w:val="0"/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</w:pPr>
                              <w:r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  <w:t xml:space="preserve">    );</w:t>
                              </w:r>
                            </w:p>
                            <w:p w14:paraId="2ECD8221" w14:textId="77777777" w:rsidR="007F013D" w:rsidRDefault="007F013D" w:rsidP="00D90E22">
                              <w:pPr>
                                <w:widowControl/>
                                <w:adjustRightInd w:val="0"/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</w:pPr>
                            </w:p>
                            <w:p w14:paraId="1D05F5B8" w14:textId="77777777" w:rsidR="007F013D" w:rsidRDefault="007F013D" w:rsidP="00D90E22">
                              <w:pPr>
                                <w:widowControl/>
                                <w:adjustRightInd w:val="0"/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</w:pPr>
                              <w:r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  <w:t xml:space="preserve">    </w:t>
                              </w:r>
                              <w:proofErr w:type="spellStart"/>
                              <w:r>
                                <w:rPr>
                                  <w:rFonts w:ascii="Consolas" w:eastAsiaTheme="minorHAnsi" w:hAnsi="Consolas" w:cs="Consolas"/>
                                  <w:color w:val="6F008A"/>
                                  <w:sz w:val="19"/>
                                  <w:szCs w:val="19"/>
                                </w:rPr>
                                <w:t>glEnableVertexAttribArray</w:t>
                              </w:r>
                              <w:proofErr w:type="spellEnd"/>
                              <w:r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  <w:t xml:space="preserve">(0); </w:t>
                              </w:r>
                              <w:r>
                                <w:rPr>
                                  <w:rFonts w:ascii="Consolas" w:eastAsiaTheme="minorHAnsi" w:hAnsi="Consolas" w:cs="Consolas"/>
                                  <w:color w:val="008000"/>
                                  <w:sz w:val="19"/>
                                  <w:szCs w:val="19"/>
                                </w:rPr>
                                <w:t xml:space="preserve">//Включить передачу данных для </w:t>
                              </w:r>
                              <w:proofErr w:type="spellStart"/>
                              <w:r>
                                <w:rPr>
                                  <w:rFonts w:ascii="Consolas" w:eastAsiaTheme="minorHAnsi" w:hAnsi="Consolas" w:cs="Consolas"/>
                                  <w:color w:val="008000"/>
                                  <w:sz w:val="19"/>
                                  <w:szCs w:val="19"/>
                                </w:rPr>
                                <w:t>location</w:t>
                              </w:r>
                              <w:proofErr w:type="spellEnd"/>
                              <w:r>
                                <w:rPr>
                                  <w:rFonts w:ascii="Consolas" w:eastAsiaTheme="minorHAnsi" w:hAnsi="Consolas" w:cs="Consolas"/>
                                  <w:color w:val="008000"/>
                                  <w:sz w:val="19"/>
                                  <w:szCs w:val="19"/>
                                </w:rPr>
                                <w:t xml:space="preserve"> = 0</w:t>
                              </w:r>
                            </w:p>
                            <w:p w14:paraId="08B0637F" w14:textId="77777777" w:rsidR="007F013D" w:rsidRDefault="007F013D" w:rsidP="00D90E22">
                              <w:pPr>
                                <w:widowControl/>
                                <w:adjustRightInd w:val="0"/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</w:pPr>
                            </w:p>
                            <w:p w14:paraId="71E5B5D5" w14:textId="77777777" w:rsidR="007F013D" w:rsidRDefault="007F013D" w:rsidP="00D90E22">
                              <w:pPr>
                                <w:widowControl/>
                                <w:adjustRightInd w:val="0"/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</w:pPr>
                              <w:r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  <w:t xml:space="preserve">    </w:t>
                              </w:r>
                              <w:proofErr w:type="spellStart"/>
                              <w:r>
                                <w:rPr>
                                  <w:rFonts w:ascii="Consolas" w:eastAsiaTheme="minorHAnsi" w:hAnsi="Consolas" w:cs="Consolas"/>
                                  <w:color w:val="6F008A"/>
                                  <w:sz w:val="19"/>
                                  <w:szCs w:val="19"/>
                                </w:rPr>
                                <w:t>glVertexAttribPointer</w:t>
                              </w:r>
                              <w:proofErr w:type="spellEnd"/>
                              <w:r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  <w:t xml:space="preserve">( </w:t>
                              </w:r>
                              <w:r>
                                <w:rPr>
                                  <w:rFonts w:ascii="Consolas" w:eastAsiaTheme="minorHAnsi" w:hAnsi="Consolas" w:cs="Consolas"/>
                                  <w:color w:val="008000"/>
                                  <w:sz w:val="19"/>
                                  <w:szCs w:val="19"/>
                                </w:rPr>
                                <w:t>//Указатель на параметр вертекса</w:t>
                              </w:r>
                            </w:p>
                            <w:p w14:paraId="147D9D26" w14:textId="77777777" w:rsidR="007F013D" w:rsidRDefault="007F013D" w:rsidP="00D90E22">
                              <w:pPr>
                                <w:widowControl/>
                                <w:adjustRightInd w:val="0"/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</w:pPr>
                              <w:r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  <w:t xml:space="preserve">        1, </w:t>
                              </w:r>
                              <w:r>
                                <w:rPr>
                                  <w:rFonts w:ascii="Consolas" w:eastAsiaTheme="minorHAnsi" w:hAnsi="Consolas" w:cs="Consolas"/>
                                  <w:color w:val="008000"/>
                                  <w:sz w:val="19"/>
                                  <w:szCs w:val="19"/>
                                </w:rPr>
                                <w:t xml:space="preserve">// </w:t>
                              </w:r>
                              <w:proofErr w:type="spellStart"/>
                              <w:r>
                                <w:rPr>
                                  <w:rFonts w:ascii="Consolas" w:eastAsiaTheme="minorHAnsi" w:hAnsi="Consolas" w:cs="Consolas"/>
                                  <w:color w:val="008000"/>
                                  <w:sz w:val="19"/>
                                  <w:szCs w:val="19"/>
                                </w:rPr>
                                <w:t>location</w:t>
                              </w:r>
                              <w:proofErr w:type="spellEnd"/>
                              <w:r>
                                <w:rPr>
                                  <w:rFonts w:ascii="Consolas" w:eastAsiaTheme="minorHAnsi" w:hAnsi="Consolas" w:cs="Consolas"/>
                                  <w:color w:val="008000"/>
                                  <w:sz w:val="19"/>
                                  <w:szCs w:val="19"/>
                                </w:rPr>
                                <w:t xml:space="preserve"> = 1 в вершинном шейдере</w:t>
                              </w:r>
                            </w:p>
                            <w:p w14:paraId="32027C85" w14:textId="77777777" w:rsidR="007F013D" w:rsidRDefault="007F013D" w:rsidP="00D90E22">
                              <w:pPr>
                                <w:widowControl/>
                                <w:adjustRightInd w:val="0"/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</w:pPr>
                              <w:r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  <w:t xml:space="preserve">        3, </w:t>
                              </w:r>
                              <w:r>
                                <w:rPr>
                                  <w:rFonts w:ascii="Consolas" w:eastAsiaTheme="minorHAnsi" w:hAnsi="Consolas" w:cs="Consolas"/>
                                  <w:color w:val="008000"/>
                                  <w:sz w:val="19"/>
                                  <w:szCs w:val="19"/>
                                </w:rPr>
                                <w:t>// три элемента в структуре</w:t>
                              </w:r>
                            </w:p>
                            <w:p w14:paraId="246FB942" w14:textId="77777777" w:rsidR="007F013D" w:rsidRDefault="007F013D" w:rsidP="00D90E22">
                              <w:pPr>
                                <w:widowControl/>
                                <w:adjustRightInd w:val="0"/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</w:pPr>
                              <w:r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  <w:t xml:space="preserve">        </w:t>
                              </w:r>
                              <w:r>
                                <w:rPr>
                                  <w:rFonts w:ascii="Consolas" w:eastAsiaTheme="minorHAnsi" w:hAnsi="Consolas" w:cs="Consolas"/>
                                  <w:color w:val="6F008A"/>
                                  <w:sz w:val="19"/>
                                  <w:szCs w:val="19"/>
                                </w:rPr>
                                <w:t>GL_FLOAT</w:t>
                              </w:r>
                              <w:r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  <w:t xml:space="preserve">, </w:t>
                              </w:r>
                              <w:r>
                                <w:rPr>
                                  <w:rFonts w:ascii="Consolas" w:eastAsiaTheme="minorHAnsi" w:hAnsi="Consolas" w:cs="Consolas"/>
                                  <w:color w:val="008000"/>
                                  <w:sz w:val="19"/>
                                  <w:szCs w:val="19"/>
                                </w:rPr>
                                <w:t>// тип данных</w:t>
                              </w:r>
                            </w:p>
                            <w:p w14:paraId="6D22E2A1" w14:textId="77777777" w:rsidR="007F013D" w:rsidRDefault="007F013D" w:rsidP="00D90E22">
                              <w:pPr>
                                <w:widowControl/>
                                <w:adjustRightInd w:val="0"/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</w:pPr>
                              <w:r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  <w:t xml:space="preserve">        </w:t>
                              </w:r>
                              <w:r>
                                <w:rPr>
                                  <w:rFonts w:ascii="Consolas" w:eastAsiaTheme="minorHAnsi" w:hAnsi="Consolas" w:cs="Consolas"/>
                                  <w:color w:val="6F008A"/>
                                  <w:sz w:val="19"/>
                                  <w:szCs w:val="19"/>
                                </w:rPr>
                                <w:t>GL_FALSE</w:t>
                              </w:r>
                              <w:r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  <w:t xml:space="preserve">, </w:t>
                              </w:r>
                            </w:p>
                            <w:p w14:paraId="6E5D2988" w14:textId="77777777" w:rsidR="007F013D" w:rsidRDefault="007F013D" w:rsidP="00D90E22">
                              <w:pPr>
                                <w:widowControl/>
                                <w:adjustRightInd w:val="0"/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</w:pPr>
                              <w:r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  <w:t xml:space="preserve">        6 * </w:t>
                              </w:r>
                              <w:proofErr w:type="spellStart"/>
                              <w:r>
                                <w:rPr>
                                  <w:rFonts w:ascii="Consolas" w:eastAsiaTheme="minorHAnsi" w:hAnsi="Consolas" w:cs="Consolas"/>
                                  <w:color w:val="0000FF"/>
                                  <w:sz w:val="19"/>
                                  <w:szCs w:val="19"/>
                                </w:rPr>
                                <w:t>sizeof</w:t>
                              </w:r>
                              <w:proofErr w:type="spellEnd"/>
                              <w:r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  <w:t>(</w:t>
                              </w:r>
                              <w:proofErr w:type="spellStart"/>
                              <w:r>
                                <w:rPr>
                                  <w:rFonts w:ascii="Consolas" w:eastAsiaTheme="minorHAnsi" w:hAnsi="Consolas" w:cs="Consolas"/>
                                  <w:color w:val="0000FF"/>
                                  <w:sz w:val="19"/>
                                  <w:szCs w:val="19"/>
                                </w:rPr>
                                <w:t>float</w:t>
                              </w:r>
                              <w:proofErr w:type="spellEnd"/>
                              <w:r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  <w:t xml:space="preserve">), </w:t>
                              </w:r>
                              <w:r>
                                <w:rPr>
                                  <w:rFonts w:ascii="Consolas" w:eastAsiaTheme="minorHAnsi" w:hAnsi="Consolas" w:cs="Consolas"/>
                                  <w:color w:val="008000"/>
                                  <w:sz w:val="19"/>
                                  <w:szCs w:val="19"/>
                                </w:rPr>
                                <w:t xml:space="preserve">// шаг считывания данных из массива </w:t>
                              </w:r>
                              <w:proofErr w:type="spellStart"/>
                              <w:r>
                                <w:rPr>
                                  <w:rFonts w:ascii="Consolas" w:eastAsiaTheme="minorHAnsi" w:hAnsi="Consolas" w:cs="Consolas"/>
                                  <w:color w:val="008000"/>
                                  <w:sz w:val="19"/>
                                  <w:szCs w:val="19"/>
                                </w:rPr>
                                <w:t>triangleData</w:t>
                              </w:r>
                              <w:proofErr w:type="spellEnd"/>
                              <w:r>
                                <w:rPr>
                                  <w:rFonts w:ascii="Consolas" w:eastAsiaTheme="minorHAnsi" w:hAnsi="Consolas" w:cs="Consolas"/>
                                  <w:color w:val="008000"/>
                                  <w:sz w:val="19"/>
                                  <w:szCs w:val="19"/>
                                </w:rPr>
                                <w:t xml:space="preserve"> </w:t>
                              </w:r>
                            </w:p>
                            <w:p w14:paraId="070F27BE" w14:textId="77777777" w:rsidR="007F013D" w:rsidRDefault="007F013D" w:rsidP="00D90E22">
                              <w:pPr>
                                <w:widowControl/>
                                <w:adjustRightInd w:val="0"/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</w:pPr>
                              <w:r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  <w:t xml:space="preserve">        (</w:t>
                              </w:r>
                              <w:proofErr w:type="spellStart"/>
                              <w:r>
                                <w:rPr>
                                  <w:rFonts w:ascii="Consolas" w:eastAsiaTheme="minorHAnsi" w:hAnsi="Consolas" w:cs="Consolas"/>
                                  <w:color w:val="0000FF"/>
                                  <w:sz w:val="19"/>
                                  <w:szCs w:val="19"/>
                                </w:rPr>
                                <w:t>void</w:t>
                              </w:r>
                              <w:proofErr w:type="spellEnd"/>
                              <w:r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  <w:t xml:space="preserve">*)(3 * </w:t>
                              </w:r>
                              <w:proofErr w:type="spellStart"/>
                              <w:r>
                                <w:rPr>
                                  <w:rFonts w:ascii="Consolas" w:eastAsiaTheme="minorHAnsi" w:hAnsi="Consolas" w:cs="Consolas"/>
                                  <w:color w:val="0000FF"/>
                                  <w:sz w:val="19"/>
                                  <w:szCs w:val="19"/>
                                </w:rPr>
                                <w:t>sizeof</w:t>
                              </w:r>
                              <w:proofErr w:type="spellEnd"/>
                              <w:r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  <w:t>(</w:t>
                              </w:r>
                              <w:proofErr w:type="spellStart"/>
                              <w:r>
                                <w:rPr>
                                  <w:rFonts w:ascii="Consolas" w:eastAsiaTheme="minorHAnsi" w:hAnsi="Consolas" w:cs="Consolas"/>
                                  <w:color w:val="0000FF"/>
                                  <w:sz w:val="19"/>
                                  <w:szCs w:val="19"/>
                                </w:rPr>
                                <w:t>float</w:t>
                              </w:r>
                              <w:proofErr w:type="spellEnd"/>
                              <w:r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  <w:t xml:space="preserve">)) </w:t>
                              </w:r>
                              <w:r>
                                <w:rPr>
                                  <w:rFonts w:ascii="Consolas" w:eastAsiaTheme="minorHAnsi" w:hAnsi="Consolas" w:cs="Consolas"/>
                                  <w:color w:val="008000"/>
                                  <w:sz w:val="19"/>
                                  <w:szCs w:val="19"/>
                                </w:rPr>
                                <w:t>// сдвиг относительно шага считывания данных</w:t>
                              </w:r>
                            </w:p>
                            <w:p w14:paraId="6B7455B3" w14:textId="77777777" w:rsidR="007F013D" w:rsidRDefault="007F013D" w:rsidP="00D90E22">
                              <w:pPr>
                                <w:widowControl/>
                                <w:adjustRightInd w:val="0"/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</w:pPr>
                              <w:r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  <w:t xml:space="preserve">    );</w:t>
                              </w:r>
                            </w:p>
                            <w:p w14:paraId="69089E46" w14:textId="77777777" w:rsidR="007F013D" w:rsidRDefault="007F013D" w:rsidP="00D90E22">
                              <w:pPr>
                                <w:widowControl/>
                                <w:adjustRightInd w:val="0"/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</w:pPr>
                            </w:p>
                            <w:p w14:paraId="0AACD327" w14:textId="77777777" w:rsidR="007F013D" w:rsidRDefault="007F013D" w:rsidP="00D90E22">
                              <w:pPr>
                                <w:widowControl/>
                                <w:adjustRightInd w:val="0"/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</w:pPr>
                              <w:r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  <w:t xml:space="preserve">    </w:t>
                              </w:r>
                              <w:proofErr w:type="spellStart"/>
                              <w:r>
                                <w:rPr>
                                  <w:rFonts w:ascii="Consolas" w:eastAsiaTheme="minorHAnsi" w:hAnsi="Consolas" w:cs="Consolas"/>
                                  <w:color w:val="6F008A"/>
                                  <w:sz w:val="19"/>
                                  <w:szCs w:val="19"/>
                                </w:rPr>
                                <w:t>glEnableVertexAttribArray</w:t>
                              </w:r>
                              <w:proofErr w:type="spellEnd"/>
                              <w:r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  <w:t xml:space="preserve">(1); </w:t>
                              </w:r>
                              <w:r>
                                <w:rPr>
                                  <w:rFonts w:ascii="Consolas" w:eastAsiaTheme="minorHAnsi" w:hAnsi="Consolas" w:cs="Consolas"/>
                                  <w:color w:val="008000"/>
                                  <w:sz w:val="19"/>
                                  <w:szCs w:val="19"/>
                                </w:rPr>
                                <w:t xml:space="preserve">//Включить передачу данных для </w:t>
                              </w:r>
                              <w:proofErr w:type="spellStart"/>
                              <w:r>
                                <w:rPr>
                                  <w:rFonts w:ascii="Consolas" w:eastAsiaTheme="minorHAnsi" w:hAnsi="Consolas" w:cs="Consolas"/>
                                  <w:color w:val="008000"/>
                                  <w:sz w:val="19"/>
                                  <w:szCs w:val="19"/>
                                </w:rPr>
                                <w:t>location</w:t>
                              </w:r>
                              <w:proofErr w:type="spellEnd"/>
                              <w:r>
                                <w:rPr>
                                  <w:rFonts w:ascii="Consolas" w:eastAsiaTheme="minorHAnsi" w:hAnsi="Consolas" w:cs="Consolas"/>
                                  <w:color w:val="008000"/>
                                  <w:sz w:val="19"/>
                                  <w:szCs w:val="19"/>
                                </w:rPr>
                                <w:t xml:space="preserve"> = 1</w:t>
                              </w:r>
                            </w:p>
                            <w:p w14:paraId="232D2BFA" w14:textId="77777777" w:rsidR="007F013D" w:rsidRDefault="007F013D" w:rsidP="00D90E22">
                              <w:pPr>
                                <w:widowControl/>
                                <w:adjustRightInd w:val="0"/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</w:pPr>
                            </w:p>
                            <w:p w14:paraId="16FCE120" w14:textId="77777777" w:rsidR="007F013D" w:rsidRDefault="007F013D" w:rsidP="00D90E22">
                              <w:pPr>
                                <w:widowControl/>
                                <w:adjustRightInd w:val="0"/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</w:pPr>
                              <w:r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  <w:t xml:space="preserve">    </w:t>
                              </w:r>
                              <w:proofErr w:type="spellStart"/>
                              <w:r>
                                <w:rPr>
                                  <w:rFonts w:ascii="Consolas" w:eastAsiaTheme="minorHAnsi" w:hAnsi="Consolas" w:cs="Consolas"/>
                                  <w:color w:val="0000FF"/>
                                  <w:sz w:val="19"/>
                                  <w:szCs w:val="19"/>
                                </w:rPr>
                                <w:t>return</w:t>
                              </w:r>
                              <w:proofErr w:type="spellEnd"/>
                              <w:r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  <w:t>vertexArray</w:t>
                              </w:r>
                              <w:proofErr w:type="spellEnd"/>
                              <w:r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  <w:t>;</w:t>
                              </w:r>
                            </w:p>
                            <w:p w14:paraId="7E555127" w14:textId="77777777" w:rsidR="007F013D" w:rsidRDefault="007F013D" w:rsidP="00D90E22">
                              <w:pPr>
                                <w:widowControl/>
                                <w:adjustRightInd w:val="0"/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</w:pPr>
                              <w:r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  <w:t>}</w:t>
                              </w:r>
                            </w:p>
                            <w:p w14:paraId="6050A265" w14:textId="089A7B60" w:rsidR="007F013D" w:rsidRDefault="007F013D" w:rsidP="00755EC9"/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20000</wp14:pctHeight>
                  </wp14:sizeRelV>
                </wp:anchor>
              </w:drawing>
            </mc:Choice>
            <mc:Fallback>
              <w:pict>
                <v:shape w14:anchorId="185A3719" id="_x0000_s1037" type="#_x0000_t202" style="position:absolute;left:0;text-align:left;margin-left:0;margin-top:16.1pt;width:491.4pt;height:110.6pt;z-index:251663360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">
                  <v:textbox style="mso-fit-shape-to-text:t">
                    <w:txbxContent>
                      <w:p w14:paraId="297BD131" w14:textId="77777777" w:rsidR="007F013D" w:rsidRDefault="007F013D" w:rsidP="00D90E22">
                        <w:pPr>
                          <w:widowControl/>
                          <w:adjustRightInd w:val="0"/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</w:pPr>
                        <w:proofErr w:type="spellStart"/>
                        <w:r>
                          <w:rPr>
                            <w:rFonts w:ascii="Consolas" w:eastAsiaTheme="minorHAnsi" w:hAnsi="Consolas" w:cs="Consolas"/>
                            <w:color w:val="2B91AF"/>
                            <w:sz w:val="19"/>
                            <w:szCs w:val="19"/>
                          </w:rPr>
                          <w:t>GLuint</w:t>
                        </w:r>
                        <w:proofErr w:type="spellEnd"/>
                        <w:r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  <w:t>CreateVertexArray</w:t>
                        </w:r>
                        <w:proofErr w:type="spellEnd"/>
                        <w:r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  <w:t>() {</w:t>
                        </w:r>
                      </w:p>
                      <w:p w14:paraId="0E150AF0" w14:textId="77777777" w:rsidR="007F013D" w:rsidRDefault="007F013D" w:rsidP="00D90E22">
                        <w:pPr>
                          <w:widowControl/>
                          <w:adjustRightInd w:val="0"/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</w:pPr>
                        <w:r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  <w:t xml:space="preserve">    </w:t>
                        </w:r>
                        <w:proofErr w:type="spellStart"/>
                        <w:r>
                          <w:rPr>
                            <w:rFonts w:ascii="Consolas" w:eastAsiaTheme="minorHAnsi" w:hAnsi="Consolas" w:cs="Consolas"/>
                            <w:color w:val="0000FF"/>
                            <w:sz w:val="19"/>
                            <w:szCs w:val="19"/>
                          </w:rPr>
                          <w:t>float</w:t>
                        </w:r>
                        <w:proofErr w:type="spellEnd"/>
                        <w:r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  <w:t>triangleData</w:t>
                        </w:r>
                        <w:proofErr w:type="spellEnd"/>
                        <w:r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  <w:t>[] = {</w:t>
                        </w:r>
                        <w:r>
                          <w:rPr>
                            <w:rFonts w:ascii="Consolas" w:eastAsiaTheme="minorHAnsi" w:hAnsi="Consolas" w:cs="Consolas"/>
                            <w:color w:val="008000"/>
                            <w:sz w:val="19"/>
                            <w:szCs w:val="19"/>
                          </w:rPr>
                          <w:t>//Параметры вершин примитива</w:t>
                        </w:r>
                      </w:p>
                      <w:p w14:paraId="58514D43" w14:textId="77777777" w:rsidR="007F013D" w:rsidRDefault="007F013D" w:rsidP="00D90E22">
                        <w:pPr>
                          <w:widowControl/>
                          <w:adjustRightInd w:val="0"/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</w:pPr>
                        <w:r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  <w:t xml:space="preserve">     0.5f,  0.5f,  0.0f, </w:t>
                        </w:r>
                        <w:r>
                          <w:rPr>
                            <w:rFonts w:ascii="Consolas" w:eastAsiaTheme="minorHAnsi" w:hAnsi="Consolas" w:cs="Consolas"/>
                            <w:color w:val="008000"/>
                            <w:sz w:val="19"/>
                            <w:szCs w:val="19"/>
                          </w:rPr>
                          <w:t>/*Координаты вершины*/</w:t>
                        </w:r>
                        <w:r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  <w:t xml:space="preserve"> 1.0f, 0.0f, 0.0f, </w:t>
                        </w:r>
                        <w:r>
                          <w:rPr>
                            <w:rFonts w:ascii="Consolas" w:eastAsiaTheme="minorHAnsi" w:hAnsi="Consolas" w:cs="Consolas"/>
                            <w:color w:val="008000"/>
                            <w:sz w:val="19"/>
                            <w:szCs w:val="19"/>
                          </w:rPr>
                          <w:t>/*Цвет вершины*/</w:t>
                        </w:r>
                      </w:p>
                      <w:p w14:paraId="420DE665" w14:textId="77777777" w:rsidR="007F013D" w:rsidRDefault="007F013D" w:rsidP="00D90E22">
                        <w:pPr>
                          <w:widowControl/>
                          <w:adjustRightInd w:val="0"/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</w:pPr>
                        <w:r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  <w:t xml:space="preserve">     0.5f, -0.5f,  0.0f, </w:t>
                        </w:r>
                        <w:r>
                          <w:rPr>
                            <w:rFonts w:ascii="Consolas" w:eastAsiaTheme="minorHAnsi" w:hAnsi="Consolas" w:cs="Consolas"/>
                            <w:color w:val="008000"/>
                            <w:sz w:val="19"/>
                            <w:szCs w:val="19"/>
                          </w:rPr>
                          <w:t>/*Координаты вершины*/</w:t>
                        </w:r>
                        <w:r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  <w:t xml:space="preserve"> 0.0f, 1.0f, 0.0f, </w:t>
                        </w:r>
                        <w:r>
                          <w:rPr>
                            <w:rFonts w:ascii="Consolas" w:eastAsiaTheme="minorHAnsi" w:hAnsi="Consolas" w:cs="Consolas"/>
                            <w:color w:val="008000"/>
                            <w:sz w:val="19"/>
                            <w:szCs w:val="19"/>
                          </w:rPr>
                          <w:t>/*Цвет вершины*/</w:t>
                        </w:r>
                      </w:p>
                      <w:p w14:paraId="2A4C8F7A" w14:textId="77777777" w:rsidR="007F013D" w:rsidRDefault="007F013D" w:rsidP="00D90E22">
                        <w:pPr>
                          <w:widowControl/>
                          <w:adjustRightInd w:val="0"/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</w:pPr>
                        <w:r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  <w:t xml:space="preserve">    -0.5f, -0.5f,  0.0f, </w:t>
                        </w:r>
                        <w:r>
                          <w:rPr>
                            <w:rFonts w:ascii="Consolas" w:eastAsiaTheme="minorHAnsi" w:hAnsi="Consolas" w:cs="Consolas"/>
                            <w:color w:val="008000"/>
                            <w:sz w:val="19"/>
                            <w:szCs w:val="19"/>
                          </w:rPr>
                          <w:t>/*Координаты вершины*/</w:t>
                        </w:r>
                        <w:r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  <w:t xml:space="preserve"> 0.0f, 0.0f, 1.0f, </w:t>
                        </w:r>
                        <w:r>
                          <w:rPr>
                            <w:rFonts w:ascii="Consolas" w:eastAsiaTheme="minorHAnsi" w:hAnsi="Consolas" w:cs="Consolas"/>
                            <w:color w:val="008000"/>
                            <w:sz w:val="19"/>
                            <w:szCs w:val="19"/>
                          </w:rPr>
                          <w:t>/*Цвет вершины*/</w:t>
                        </w:r>
                      </w:p>
                      <w:p w14:paraId="56290C8B" w14:textId="77777777" w:rsidR="007F013D" w:rsidRDefault="007F013D" w:rsidP="00D90E22">
                        <w:pPr>
                          <w:widowControl/>
                          <w:adjustRightInd w:val="0"/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</w:pPr>
                        <w:r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  <w:t xml:space="preserve">    -0.5f,  0.5f,  0.0f, </w:t>
                        </w:r>
                        <w:r>
                          <w:rPr>
                            <w:rFonts w:ascii="Consolas" w:eastAsiaTheme="minorHAnsi" w:hAnsi="Consolas" w:cs="Consolas"/>
                            <w:color w:val="008000"/>
                            <w:sz w:val="19"/>
                            <w:szCs w:val="19"/>
                          </w:rPr>
                          <w:t>/*Координаты вершины*/</w:t>
                        </w:r>
                        <w:r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  <w:t xml:space="preserve"> 0.0f, 0.0f, 1.0f  </w:t>
                        </w:r>
                        <w:r>
                          <w:rPr>
                            <w:rFonts w:ascii="Consolas" w:eastAsiaTheme="minorHAnsi" w:hAnsi="Consolas" w:cs="Consolas"/>
                            <w:color w:val="008000"/>
                            <w:sz w:val="19"/>
                            <w:szCs w:val="19"/>
                          </w:rPr>
                          <w:t>/*Цвет вершины*/</w:t>
                        </w:r>
                      </w:p>
                      <w:p w14:paraId="7FD3066F" w14:textId="77777777" w:rsidR="007F013D" w:rsidRDefault="007F013D" w:rsidP="00D90E22">
                        <w:pPr>
                          <w:widowControl/>
                          <w:adjustRightInd w:val="0"/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</w:pPr>
                        <w:r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  <w:t xml:space="preserve">    };</w:t>
                        </w:r>
                      </w:p>
                      <w:p w14:paraId="5DAADDA3" w14:textId="77777777" w:rsidR="007F013D" w:rsidRDefault="007F013D" w:rsidP="00D90E22">
                        <w:pPr>
                          <w:widowControl/>
                          <w:adjustRightInd w:val="0"/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</w:pPr>
                      </w:p>
                      <w:p w14:paraId="7F05A63B" w14:textId="77777777" w:rsidR="007F013D" w:rsidRDefault="007F013D" w:rsidP="00D90E22">
                        <w:pPr>
                          <w:widowControl/>
                          <w:adjustRightInd w:val="0"/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</w:pPr>
                        <w:r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  <w:t xml:space="preserve">    </w:t>
                        </w:r>
                        <w:proofErr w:type="spellStart"/>
                        <w:r>
                          <w:rPr>
                            <w:rFonts w:ascii="Consolas" w:eastAsiaTheme="minorHAnsi" w:hAnsi="Consolas" w:cs="Consolas"/>
                            <w:color w:val="0000FF"/>
                            <w:sz w:val="19"/>
                            <w:szCs w:val="19"/>
                          </w:rPr>
                          <w:t>int</w:t>
                        </w:r>
                        <w:proofErr w:type="spellEnd"/>
                        <w:r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  <w:t>indexes</w:t>
                        </w:r>
                        <w:proofErr w:type="spellEnd"/>
                        <w:r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  <w:t xml:space="preserve">[] = { </w:t>
                        </w:r>
                        <w:r>
                          <w:rPr>
                            <w:rFonts w:ascii="Consolas" w:eastAsiaTheme="minorHAnsi" w:hAnsi="Consolas" w:cs="Consolas"/>
                            <w:color w:val="008000"/>
                            <w:sz w:val="19"/>
                            <w:szCs w:val="19"/>
                          </w:rPr>
                          <w:t>//Порядок соединения вершин</w:t>
                        </w:r>
                      </w:p>
                      <w:p w14:paraId="16C7147B" w14:textId="77777777" w:rsidR="007F013D" w:rsidRDefault="007F013D" w:rsidP="00D90E22">
                        <w:pPr>
                          <w:widowControl/>
                          <w:adjustRightInd w:val="0"/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</w:pPr>
                        <w:r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  <w:t xml:space="preserve">           0, 1, 2,</w:t>
                        </w:r>
                      </w:p>
                      <w:p w14:paraId="6E696DA6" w14:textId="77777777" w:rsidR="007F013D" w:rsidRDefault="007F013D" w:rsidP="00D90E22">
                        <w:pPr>
                          <w:widowControl/>
                          <w:adjustRightInd w:val="0"/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</w:pPr>
                        <w:r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  <w:t xml:space="preserve">           2, 3, 0</w:t>
                        </w:r>
                      </w:p>
                      <w:p w14:paraId="5DA077A2" w14:textId="77777777" w:rsidR="007F013D" w:rsidRDefault="007F013D" w:rsidP="00D90E22">
                        <w:pPr>
                          <w:widowControl/>
                          <w:adjustRightInd w:val="0"/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</w:pPr>
                        <w:r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  <w:t xml:space="preserve">    };</w:t>
                        </w:r>
                      </w:p>
                      <w:p w14:paraId="701A6547" w14:textId="77777777" w:rsidR="007F013D" w:rsidRDefault="007F013D" w:rsidP="00D90E22">
                        <w:pPr>
                          <w:widowControl/>
                          <w:adjustRightInd w:val="0"/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</w:pPr>
                      </w:p>
                      <w:p w14:paraId="3FAC566B" w14:textId="77777777" w:rsidR="007F013D" w:rsidRDefault="007F013D" w:rsidP="00D90E22">
                        <w:pPr>
                          <w:widowControl/>
                          <w:adjustRightInd w:val="0"/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</w:pPr>
                        <w:r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  <w:t xml:space="preserve">    </w:t>
                        </w:r>
                        <w:proofErr w:type="spellStart"/>
                        <w:r>
                          <w:rPr>
                            <w:rFonts w:ascii="Consolas" w:eastAsiaTheme="minorHAnsi" w:hAnsi="Consolas" w:cs="Consolas"/>
                            <w:color w:val="2B91AF"/>
                            <w:sz w:val="19"/>
                            <w:szCs w:val="19"/>
                          </w:rPr>
                          <w:t>GLuint</w:t>
                        </w:r>
                        <w:proofErr w:type="spellEnd"/>
                        <w:r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  <w:t>vertexArray</w:t>
                        </w:r>
                        <w:proofErr w:type="spellEnd"/>
                        <w:r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  <w:t>;</w:t>
                        </w:r>
                        <w:r>
                          <w:rPr>
                            <w:rFonts w:ascii="Consolas" w:eastAsiaTheme="minorHAnsi" w:hAnsi="Consolas" w:cs="Consolas"/>
                            <w:color w:val="008000"/>
                            <w:sz w:val="19"/>
                            <w:szCs w:val="19"/>
                          </w:rPr>
                          <w:t>//Дескриптор массива вертексов</w:t>
                        </w:r>
                      </w:p>
                      <w:p w14:paraId="517C2A00" w14:textId="77777777" w:rsidR="007F013D" w:rsidRDefault="007F013D" w:rsidP="00D90E22">
                        <w:pPr>
                          <w:widowControl/>
                          <w:adjustRightInd w:val="0"/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</w:pPr>
                        <w:r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  <w:t xml:space="preserve">    </w:t>
                        </w:r>
                        <w:proofErr w:type="spellStart"/>
                        <w:r>
                          <w:rPr>
                            <w:rFonts w:ascii="Consolas" w:eastAsiaTheme="minorHAnsi" w:hAnsi="Consolas" w:cs="Consolas"/>
                            <w:color w:val="6F008A"/>
                            <w:sz w:val="19"/>
                            <w:szCs w:val="19"/>
                          </w:rPr>
                          <w:t>glGenVertexArrays</w:t>
                        </w:r>
                        <w:proofErr w:type="spellEnd"/>
                        <w:r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  <w:t>(1, &amp;</w:t>
                        </w:r>
                        <w:proofErr w:type="spellStart"/>
                        <w:r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  <w:t>vertexArray</w:t>
                        </w:r>
                        <w:proofErr w:type="spellEnd"/>
                        <w:r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  <w:t>);</w:t>
                        </w:r>
                        <w:r>
                          <w:rPr>
                            <w:rFonts w:ascii="Consolas" w:eastAsiaTheme="minorHAnsi" w:hAnsi="Consolas" w:cs="Consolas"/>
                            <w:color w:val="008000"/>
                            <w:sz w:val="19"/>
                            <w:szCs w:val="19"/>
                          </w:rPr>
                          <w:t>//Выделить память для массива вертексов</w:t>
                        </w:r>
                      </w:p>
                      <w:p w14:paraId="236427C1" w14:textId="77777777" w:rsidR="007F013D" w:rsidRDefault="007F013D" w:rsidP="00D90E22">
                        <w:pPr>
                          <w:widowControl/>
                          <w:adjustRightInd w:val="0"/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</w:pPr>
                        <w:r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  <w:t xml:space="preserve">    </w:t>
                        </w:r>
                        <w:proofErr w:type="spellStart"/>
                        <w:r>
                          <w:rPr>
                            <w:rFonts w:ascii="Consolas" w:eastAsiaTheme="minorHAnsi" w:hAnsi="Consolas" w:cs="Consolas"/>
                            <w:color w:val="6F008A"/>
                            <w:sz w:val="19"/>
                            <w:szCs w:val="19"/>
                          </w:rPr>
                          <w:t>glBindVertexArray</w:t>
                        </w:r>
                        <w:proofErr w:type="spellEnd"/>
                        <w:r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  <w:t>(</w:t>
                        </w:r>
                        <w:proofErr w:type="spellStart"/>
                        <w:r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  <w:t>vertexArray</w:t>
                        </w:r>
                        <w:proofErr w:type="spellEnd"/>
                        <w:r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  <w:t>);</w:t>
                        </w:r>
                        <w:r>
                          <w:rPr>
                            <w:rFonts w:ascii="Consolas" w:eastAsiaTheme="minorHAnsi" w:hAnsi="Consolas" w:cs="Consolas"/>
                            <w:color w:val="008000"/>
                            <w:sz w:val="19"/>
                            <w:szCs w:val="19"/>
                          </w:rPr>
                          <w:t>//Выбор текущего используемого массива вертексов</w:t>
                        </w:r>
                      </w:p>
                      <w:p w14:paraId="5455E437" w14:textId="77777777" w:rsidR="007F013D" w:rsidRDefault="007F013D" w:rsidP="00D90E22">
                        <w:pPr>
                          <w:widowControl/>
                          <w:adjustRightInd w:val="0"/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</w:pPr>
                      </w:p>
                      <w:p w14:paraId="7E20E84B" w14:textId="77777777" w:rsidR="007F013D" w:rsidRDefault="007F013D" w:rsidP="00D90E22">
                        <w:pPr>
                          <w:widowControl/>
                          <w:adjustRightInd w:val="0"/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</w:pPr>
                        <w:r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  <w:t xml:space="preserve">    </w:t>
                        </w:r>
                        <w:proofErr w:type="spellStart"/>
                        <w:r>
                          <w:rPr>
                            <w:rFonts w:ascii="Consolas" w:eastAsiaTheme="minorHAnsi" w:hAnsi="Consolas" w:cs="Consolas"/>
                            <w:color w:val="2B91AF"/>
                            <w:sz w:val="19"/>
                            <w:szCs w:val="19"/>
                          </w:rPr>
                          <w:t>GLuint</w:t>
                        </w:r>
                        <w:proofErr w:type="spellEnd"/>
                        <w:r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  <w:t>triangle</w:t>
                        </w:r>
                        <w:proofErr w:type="spellEnd"/>
                        <w:r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  <w:t xml:space="preserve">; </w:t>
                        </w:r>
                        <w:r>
                          <w:rPr>
                            <w:rFonts w:ascii="Consolas" w:eastAsiaTheme="minorHAnsi" w:hAnsi="Consolas" w:cs="Consolas"/>
                            <w:color w:val="008000"/>
                            <w:sz w:val="19"/>
                            <w:szCs w:val="19"/>
                          </w:rPr>
                          <w:t>//Дескриптор буфера, хранящего параметры вершин</w:t>
                        </w:r>
                      </w:p>
                      <w:p w14:paraId="4F7C8F0A" w14:textId="77777777" w:rsidR="007F013D" w:rsidRDefault="007F013D" w:rsidP="00D90E22">
                        <w:pPr>
                          <w:widowControl/>
                          <w:adjustRightInd w:val="0"/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</w:pPr>
                        <w:r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  <w:t xml:space="preserve">    </w:t>
                        </w:r>
                        <w:proofErr w:type="spellStart"/>
                        <w:r>
                          <w:rPr>
                            <w:rFonts w:ascii="Consolas" w:eastAsiaTheme="minorHAnsi" w:hAnsi="Consolas" w:cs="Consolas"/>
                            <w:color w:val="6F008A"/>
                            <w:sz w:val="19"/>
                            <w:szCs w:val="19"/>
                          </w:rPr>
                          <w:t>glGenBuffers</w:t>
                        </w:r>
                        <w:proofErr w:type="spellEnd"/>
                        <w:r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  <w:t>(1, &amp;</w:t>
                        </w:r>
                        <w:proofErr w:type="spellStart"/>
                        <w:r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  <w:t>triangle</w:t>
                        </w:r>
                        <w:proofErr w:type="spellEnd"/>
                        <w:r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  <w:t xml:space="preserve">); </w:t>
                        </w:r>
                        <w:r>
                          <w:rPr>
                            <w:rFonts w:ascii="Consolas" w:eastAsiaTheme="minorHAnsi" w:hAnsi="Consolas" w:cs="Consolas"/>
                            <w:color w:val="008000"/>
                            <w:sz w:val="19"/>
                            <w:szCs w:val="19"/>
                          </w:rPr>
                          <w:t>//Выделить память для буфера, хранящего параметры вершин</w:t>
                        </w:r>
                      </w:p>
                      <w:p w14:paraId="78884DF8" w14:textId="77777777" w:rsidR="007F013D" w:rsidRDefault="007F013D" w:rsidP="00D90E22">
                        <w:pPr>
                          <w:widowControl/>
                          <w:adjustRightInd w:val="0"/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</w:pPr>
                        <w:r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  <w:t xml:space="preserve">    </w:t>
                        </w:r>
                        <w:proofErr w:type="spellStart"/>
                        <w:r>
                          <w:rPr>
                            <w:rFonts w:ascii="Consolas" w:eastAsiaTheme="minorHAnsi" w:hAnsi="Consolas" w:cs="Consolas"/>
                            <w:color w:val="6F008A"/>
                            <w:sz w:val="19"/>
                            <w:szCs w:val="19"/>
                          </w:rPr>
                          <w:t>glBindBuffer</w:t>
                        </w:r>
                        <w:proofErr w:type="spellEnd"/>
                        <w:r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  <w:t>(</w:t>
                        </w:r>
                        <w:r>
                          <w:rPr>
                            <w:rFonts w:ascii="Consolas" w:eastAsiaTheme="minorHAnsi" w:hAnsi="Consolas" w:cs="Consolas"/>
                            <w:color w:val="6F008A"/>
                            <w:sz w:val="19"/>
                            <w:szCs w:val="19"/>
                          </w:rPr>
                          <w:t>GL_ARRAY_BUFFER</w:t>
                        </w:r>
                        <w:r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  <w:t xml:space="preserve">, </w:t>
                        </w:r>
                        <w:proofErr w:type="spellStart"/>
                        <w:r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  <w:t>triangle</w:t>
                        </w:r>
                        <w:proofErr w:type="spellEnd"/>
                        <w:r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  <w:t xml:space="preserve">); </w:t>
                        </w:r>
                        <w:r>
                          <w:rPr>
                            <w:rFonts w:ascii="Consolas" w:eastAsiaTheme="minorHAnsi" w:hAnsi="Consolas" w:cs="Consolas"/>
                            <w:color w:val="008000"/>
                            <w:sz w:val="19"/>
                            <w:szCs w:val="19"/>
                          </w:rPr>
                          <w:t>//Выбор текущего используемого буфера, хранящего параметры вершин</w:t>
                        </w:r>
                      </w:p>
                      <w:p w14:paraId="20240D0B" w14:textId="77777777" w:rsidR="007F013D" w:rsidRDefault="007F013D" w:rsidP="00D90E22">
                        <w:pPr>
                          <w:widowControl/>
                          <w:adjustRightInd w:val="0"/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</w:pPr>
                        <w:r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  <w:t xml:space="preserve">    </w:t>
                        </w:r>
                        <w:proofErr w:type="spellStart"/>
                        <w:r>
                          <w:rPr>
                            <w:rFonts w:ascii="Consolas" w:eastAsiaTheme="minorHAnsi" w:hAnsi="Consolas" w:cs="Consolas"/>
                            <w:color w:val="6F008A"/>
                            <w:sz w:val="19"/>
                            <w:szCs w:val="19"/>
                          </w:rPr>
                          <w:t>glBufferData</w:t>
                        </w:r>
                        <w:proofErr w:type="spellEnd"/>
                        <w:r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  <w:t xml:space="preserve">( </w:t>
                        </w:r>
                        <w:r>
                          <w:rPr>
                            <w:rFonts w:ascii="Consolas" w:eastAsiaTheme="minorHAnsi" w:hAnsi="Consolas" w:cs="Consolas"/>
                            <w:color w:val="008000"/>
                            <w:sz w:val="19"/>
                            <w:szCs w:val="19"/>
                          </w:rPr>
                          <w:t>//Запись данных в буфер</w:t>
                        </w:r>
                      </w:p>
                      <w:p w14:paraId="221532D8" w14:textId="77777777" w:rsidR="007F013D" w:rsidRDefault="007F013D" w:rsidP="00D90E22">
                        <w:pPr>
                          <w:widowControl/>
                          <w:adjustRightInd w:val="0"/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</w:pPr>
                        <w:r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  <w:t xml:space="preserve">        </w:t>
                        </w:r>
                        <w:r>
                          <w:rPr>
                            <w:rFonts w:ascii="Consolas" w:eastAsiaTheme="minorHAnsi" w:hAnsi="Consolas" w:cs="Consolas"/>
                            <w:color w:val="6F008A"/>
                            <w:sz w:val="19"/>
                            <w:szCs w:val="19"/>
                          </w:rPr>
                          <w:t>GL_ARRAY_BUFFER</w:t>
                        </w:r>
                        <w:r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  <w:t xml:space="preserve">, </w:t>
                        </w:r>
                        <w:r>
                          <w:rPr>
                            <w:rFonts w:ascii="Consolas" w:eastAsiaTheme="minorHAnsi" w:hAnsi="Consolas" w:cs="Consolas"/>
                            <w:color w:val="008000"/>
                            <w:sz w:val="19"/>
                            <w:szCs w:val="19"/>
                          </w:rPr>
                          <w:t>//Тип буфера: массив данных</w:t>
                        </w:r>
                      </w:p>
                      <w:p w14:paraId="224C45C3" w14:textId="77777777" w:rsidR="007F013D" w:rsidRDefault="007F013D" w:rsidP="00D90E22">
                        <w:pPr>
                          <w:widowControl/>
                          <w:adjustRightInd w:val="0"/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</w:pPr>
                        <w:r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  <w:t xml:space="preserve">        </w:t>
                        </w:r>
                        <w:proofErr w:type="spellStart"/>
                        <w:r>
                          <w:rPr>
                            <w:rFonts w:ascii="Consolas" w:eastAsiaTheme="minorHAnsi" w:hAnsi="Consolas" w:cs="Consolas"/>
                            <w:color w:val="0000FF"/>
                            <w:sz w:val="19"/>
                            <w:szCs w:val="19"/>
                          </w:rPr>
                          <w:t>sizeof</w:t>
                        </w:r>
                        <w:proofErr w:type="spellEnd"/>
                        <w:r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  <w:t>(</w:t>
                        </w:r>
                        <w:proofErr w:type="spellStart"/>
                        <w:r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  <w:t>triangleData</w:t>
                        </w:r>
                        <w:proofErr w:type="spellEnd"/>
                        <w:r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  <w:t xml:space="preserve">), </w:t>
                        </w:r>
                        <w:r>
                          <w:rPr>
                            <w:rFonts w:ascii="Consolas" w:eastAsiaTheme="minorHAnsi" w:hAnsi="Consolas" w:cs="Consolas"/>
                            <w:color w:val="008000"/>
                            <w:sz w:val="19"/>
                            <w:szCs w:val="19"/>
                          </w:rPr>
                          <w:t>//Размер передаваемого массива</w:t>
                        </w:r>
                      </w:p>
                      <w:p w14:paraId="631D13A4" w14:textId="77777777" w:rsidR="007F013D" w:rsidRDefault="007F013D" w:rsidP="00D90E22">
                        <w:pPr>
                          <w:widowControl/>
                          <w:adjustRightInd w:val="0"/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</w:pPr>
                        <w:r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  <w:t xml:space="preserve">        </w:t>
                        </w:r>
                        <w:proofErr w:type="spellStart"/>
                        <w:r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  <w:t>triangleData</w:t>
                        </w:r>
                        <w:proofErr w:type="spellEnd"/>
                        <w:r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  <w:t xml:space="preserve">, </w:t>
                        </w:r>
                        <w:r>
                          <w:rPr>
                            <w:rFonts w:ascii="Consolas" w:eastAsiaTheme="minorHAnsi" w:hAnsi="Consolas" w:cs="Consolas"/>
                            <w:color w:val="008000"/>
                            <w:sz w:val="19"/>
                            <w:szCs w:val="19"/>
                          </w:rPr>
                          <w:t>//Указатель на первый элемент массива параметров</w:t>
                        </w:r>
                      </w:p>
                      <w:p w14:paraId="6D87778E" w14:textId="77777777" w:rsidR="007F013D" w:rsidRDefault="007F013D" w:rsidP="00D90E22">
                        <w:pPr>
                          <w:widowControl/>
                          <w:adjustRightInd w:val="0"/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</w:pPr>
                        <w:r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  <w:t xml:space="preserve">        </w:t>
                        </w:r>
                        <w:r>
                          <w:rPr>
                            <w:rFonts w:ascii="Consolas" w:eastAsiaTheme="minorHAnsi" w:hAnsi="Consolas" w:cs="Consolas"/>
                            <w:color w:val="6F008A"/>
                            <w:sz w:val="19"/>
                            <w:szCs w:val="19"/>
                          </w:rPr>
                          <w:t>GL_STATIC_DRAW</w:t>
                        </w:r>
                        <w:r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  <w:t xml:space="preserve"> </w:t>
                        </w:r>
                        <w:r>
                          <w:rPr>
                            <w:rFonts w:ascii="Consolas" w:eastAsiaTheme="minorHAnsi" w:hAnsi="Consolas" w:cs="Consolas"/>
                            <w:color w:val="008000"/>
                            <w:sz w:val="19"/>
                            <w:szCs w:val="19"/>
                          </w:rPr>
                          <w:t>//Назначение массива</w:t>
                        </w:r>
                      </w:p>
                      <w:p w14:paraId="010281E5" w14:textId="77777777" w:rsidR="007F013D" w:rsidRDefault="007F013D" w:rsidP="00D90E22">
                        <w:pPr>
                          <w:widowControl/>
                          <w:adjustRightInd w:val="0"/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</w:pPr>
                        <w:r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  <w:t xml:space="preserve">    );</w:t>
                        </w:r>
                      </w:p>
                      <w:p w14:paraId="583DD2AE" w14:textId="77777777" w:rsidR="007F013D" w:rsidRDefault="007F013D" w:rsidP="00D90E22">
                        <w:pPr>
                          <w:widowControl/>
                          <w:adjustRightInd w:val="0"/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</w:pPr>
                      </w:p>
                      <w:p w14:paraId="56C848A9" w14:textId="77777777" w:rsidR="007F013D" w:rsidRDefault="007F013D" w:rsidP="00D90E22">
                        <w:pPr>
                          <w:widowControl/>
                          <w:adjustRightInd w:val="0"/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</w:pPr>
                        <w:r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  <w:t xml:space="preserve">    </w:t>
                        </w:r>
                        <w:proofErr w:type="spellStart"/>
                        <w:r>
                          <w:rPr>
                            <w:rFonts w:ascii="Consolas" w:eastAsiaTheme="minorHAnsi" w:hAnsi="Consolas" w:cs="Consolas"/>
                            <w:color w:val="2B91AF"/>
                            <w:sz w:val="19"/>
                            <w:szCs w:val="19"/>
                          </w:rPr>
                          <w:t>GLuint</w:t>
                        </w:r>
                        <w:proofErr w:type="spellEnd"/>
                        <w:r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  <w:t>indexBuffer</w:t>
                        </w:r>
                        <w:proofErr w:type="spellEnd"/>
                        <w:r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  <w:t xml:space="preserve">; </w:t>
                        </w:r>
                        <w:r>
                          <w:rPr>
                            <w:rFonts w:ascii="Consolas" w:eastAsiaTheme="minorHAnsi" w:hAnsi="Consolas" w:cs="Consolas"/>
                            <w:color w:val="008000"/>
                            <w:sz w:val="19"/>
                            <w:szCs w:val="19"/>
                          </w:rPr>
                          <w:t>//Дескриптор массива индексов</w:t>
                        </w:r>
                      </w:p>
                      <w:p w14:paraId="5C984C77" w14:textId="77777777" w:rsidR="007F013D" w:rsidRDefault="007F013D" w:rsidP="00D90E22">
                        <w:pPr>
                          <w:widowControl/>
                          <w:adjustRightInd w:val="0"/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</w:pPr>
                        <w:r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  <w:t xml:space="preserve">    </w:t>
                        </w:r>
                        <w:proofErr w:type="spellStart"/>
                        <w:r>
                          <w:rPr>
                            <w:rFonts w:ascii="Consolas" w:eastAsiaTheme="minorHAnsi" w:hAnsi="Consolas" w:cs="Consolas"/>
                            <w:color w:val="6F008A"/>
                            <w:sz w:val="19"/>
                            <w:szCs w:val="19"/>
                          </w:rPr>
                          <w:t>glGenBuffers</w:t>
                        </w:r>
                        <w:proofErr w:type="spellEnd"/>
                        <w:r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  <w:t>(1,&amp;indexBuffer);</w:t>
                        </w:r>
                      </w:p>
                      <w:p w14:paraId="59BA5F99" w14:textId="77777777" w:rsidR="007F013D" w:rsidRPr="00D90E22" w:rsidRDefault="007F013D" w:rsidP="00D90E22">
                        <w:pPr>
                          <w:widowControl/>
                          <w:adjustRightInd w:val="0"/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  <w:lang w:val="en-US"/>
                          </w:rPr>
                        </w:pPr>
                        <w:r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  <w:t xml:space="preserve">    </w:t>
                        </w:r>
                        <w:proofErr w:type="spellStart"/>
                        <w:r w:rsidRPr="00D90E22">
                          <w:rPr>
                            <w:rFonts w:ascii="Consolas" w:eastAsiaTheme="minorHAnsi" w:hAnsi="Consolas" w:cs="Consolas"/>
                            <w:color w:val="6F008A"/>
                            <w:sz w:val="19"/>
                            <w:szCs w:val="19"/>
                            <w:lang w:val="en-US"/>
                          </w:rPr>
                          <w:t>glBindBuffer</w:t>
                        </w:r>
                        <w:proofErr w:type="spellEnd"/>
                        <w:r w:rsidRPr="00D90E22"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  <w:lang w:val="en-US"/>
                          </w:rPr>
                          <w:t>(</w:t>
                        </w:r>
                        <w:r w:rsidRPr="00D90E22">
                          <w:rPr>
                            <w:rFonts w:ascii="Consolas" w:eastAsiaTheme="minorHAnsi" w:hAnsi="Consolas" w:cs="Consolas"/>
                            <w:color w:val="6F008A"/>
                            <w:sz w:val="19"/>
                            <w:szCs w:val="19"/>
                            <w:lang w:val="en-US"/>
                          </w:rPr>
                          <w:t>GL_ELEMENT_ARRAY_BUFFER</w:t>
                        </w:r>
                        <w:r w:rsidRPr="00D90E22"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  <w:lang w:val="en-US"/>
                          </w:rPr>
                          <w:t xml:space="preserve">, </w:t>
                        </w:r>
                        <w:proofErr w:type="spellStart"/>
                        <w:r w:rsidRPr="00D90E22"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  <w:lang w:val="en-US"/>
                          </w:rPr>
                          <w:t>indexBuffer</w:t>
                        </w:r>
                        <w:proofErr w:type="spellEnd"/>
                        <w:r w:rsidRPr="00D90E22"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  <w:lang w:val="en-US"/>
                          </w:rPr>
                          <w:t>);</w:t>
                        </w:r>
                      </w:p>
                      <w:p w14:paraId="5DF25FC6" w14:textId="77777777" w:rsidR="007F013D" w:rsidRPr="00D90E22" w:rsidRDefault="007F013D" w:rsidP="00D90E22">
                        <w:pPr>
                          <w:widowControl/>
                          <w:adjustRightInd w:val="0"/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  <w:lang w:val="en-US"/>
                          </w:rPr>
                        </w:pPr>
                        <w:r w:rsidRPr="00D90E22"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  <w:lang w:val="en-US"/>
                          </w:rPr>
                          <w:t xml:space="preserve">    </w:t>
                        </w:r>
                        <w:proofErr w:type="spellStart"/>
                        <w:r w:rsidRPr="00D90E22">
                          <w:rPr>
                            <w:rFonts w:ascii="Consolas" w:eastAsiaTheme="minorHAnsi" w:hAnsi="Consolas" w:cs="Consolas"/>
                            <w:color w:val="6F008A"/>
                            <w:sz w:val="19"/>
                            <w:szCs w:val="19"/>
                            <w:lang w:val="en-US"/>
                          </w:rPr>
                          <w:t>glBufferData</w:t>
                        </w:r>
                        <w:proofErr w:type="spellEnd"/>
                        <w:r w:rsidRPr="00D90E22"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  <w:lang w:val="en-US"/>
                          </w:rPr>
                          <w:t>(</w:t>
                        </w:r>
                      </w:p>
                      <w:p w14:paraId="36511E0D" w14:textId="77777777" w:rsidR="007F013D" w:rsidRPr="00D90E22" w:rsidRDefault="007F013D" w:rsidP="00D90E22">
                        <w:pPr>
                          <w:widowControl/>
                          <w:adjustRightInd w:val="0"/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  <w:lang w:val="en-US"/>
                          </w:rPr>
                        </w:pPr>
                        <w:r w:rsidRPr="00D90E22"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  <w:lang w:val="en-US"/>
                          </w:rPr>
                          <w:t xml:space="preserve">        </w:t>
                        </w:r>
                        <w:r w:rsidRPr="00D90E22">
                          <w:rPr>
                            <w:rFonts w:ascii="Consolas" w:eastAsiaTheme="minorHAnsi" w:hAnsi="Consolas" w:cs="Consolas"/>
                            <w:color w:val="6F008A"/>
                            <w:sz w:val="19"/>
                            <w:szCs w:val="19"/>
                            <w:lang w:val="en-US"/>
                          </w:rPr>
                          <w:t>GL_ELEMENT_ARRAY_BUFFER</w:t>
                        </w:r>
                        <w:r w:rsidRPr="00D90E22"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  <w:lang w:val="en-US"/>
                          </w:rPr>
                          <w:t xml:space="preserve">, </w:t>
                        </w:r>
                        <w:r w:rsidRPr="00D90E22">
                          <w:rPr>
                            <w:rFonts w:ascii="Consolas" w:eastAsiaTheme="minorHAnsi" w:hAnsi="Consolas" w:cs="Consolas"/>
                            <w:color w:val="008000"/>
                            <w:sz w:val="19"/>
                            <w:szCs w:val="19"/>
                            <w:lang w:val="en-US"/>
                          </w:rPr>
                          <w:t>//</w:t>
                        </w:r>
                        <w:r>
                          <w:rPr>
                            <w:rFonts w:ascii="Consolas" w:eastAsiaTheme="minorHAnsi" w:hAnsi="Consolas" w:cs="Consolas"/>
                            <w:color w:val="008000"/>
                            <w:sz w:val="19"/>
                            <w:szCs w:val="19"/>
                          </w:rPr>
                          <w:t>Тип</w:t>
                        </w:r>
                        <w:r w:rsidRPr="00D90E22">
                          <w:rPr>
                            <w:rFonts w:ascii="Consolas" w:eastAsiaTheme="minorHAnsi" w:hAnsi="Consolas" w:cs="Consolas"/>
                            <w:color w:val="008000"/>
                            <w:sz w:val="19"/>
                            <w:szCs w:val="19"/>
                            <w:lang w:val="en-US"/>
                          </w:rPr>
                          <w:t xml:space="preserve"> </w:t>
                        </w:r>
                        <w:r>
                          <w:rPr>
                            <w:rFonts w:ascii="Consolas" w:eastAsiaTheme="minorHAnsi" w:hAnsi="Consolas" w:cs="Consolas"/>
                            <w:color w:val="008000"/>
                            <w:sz w:val="19"/>
                            <w:szCs w:val="19"/>
                          </w:rPr>
                          <w:t>буфера</w:t>
                        </w:r>
                        <w:r w:rsidRPr="00D90E22">
                          <w:rPr>
                            <w:rFonts w:ascii="Consolas" w:eastAsiaTheme="minorHAnsi" w:hAnsi="Consolas" w:cs="Consolas"/>
                            <w:color w:val="008000"/>
                            <w:sz w:val="19"/>
                            <w:szCs w:val="19"/>
                            <w:lang w:val="en-US"/>
                          </w:rPr>
                          <w:t xml:space="preserve">: </w:t>
                        </w:r>
                        <w:r>
                          <w:rPr>
                            <w:rFonts w:ascii="Consolas" w:eastAsiaTheme="minorHAnsi" w:hAnsi="Consolas" w:cs="Consolas"/>
                            <w:color w:val="008000"/>
                            <w:sz w:val="19"/>
                            <w:szCs w:val="19"/>
                          </w:rPr>
                          <w:t>массив</w:t>
                        </w:r>
                        <w:r w:rsidRPr="00D90E22">
                          <w:rPr>
                            <w:rFonts w:ascii="Consolas" w:eastAsiaTheme="minorHAnsi" w:hAnsi="Consolas" w:cs="Consolas"/>
                            <w:color w:val="008000"/>
                            <w:sz w:val="19"/>
                            <w:szCs w:val="19"/>
                            <w:lang w:val="en-US"/>
                          </w:rPr>
                          <w:t xml:space="preserve"> </w:t>
                        </w:r>
                        <w:r>
                          <w:rPr>
                            <w:rFonts w:ascii="Consolas" w:eastAsiaTheme="minorHAnsi" w:hAnsi="Consolas" w:cs="Consolas"/>
                            <w:color w:val="008000"/>
                            <w:sz w:val="19"/>
                            <w:szCs w:val="19"/>
                          </w:rPr>
                          <w:t>индексов</w:t>
                        </w:r>
                      </w:p>
                      <w:p w14:paraId="60FA9A82" w14:textId="77777777" w:rsidR="007F013D" w:rsidRPr="00D90E22" w:rsidRDefault="007F013D" w:rsidP="00D90E22">
                        <w:pPr>
                          <w:widowControl/>
                          <w:adjustRightInd w:val="0"/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  <w:lang w:val="en-US"/>
                          </w:rPr>
                        </w:pPr>
                        <w:r w:rsidRPr="00D90E22"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  <w:lang w:val="en-US"/>
                          </w:rPr>
                          <w:t xml:space="preserve">        </w:t>
                        </w:r>
                        <w:proofErr w:type="spellStart"/>
                        <w:r w:rsidRPr="00D90E22">
                          <w:rPr>
                            <w:rFonts w:ascii="Consolas" w:eastAsiaTheme="minorHAnsi" w:hAnsi="Consolas" w:cs="Consolas"/>
                            <w:color w:val="0000FF"/>
                            <w:sz w:val="19"/>
                            <w:szCs w:val="19"/>
                            <w:lang w:val="en-US"/>
                          </w:rPr>
                          <w:t>sizeof</w:t>
                        </w:r>
                        <w:proofErr w:type="spellEnd"/>
                        <w:r w:rsidRPr="00D90E22"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  <w:lang w:val="en-US"/>
                          </w:rPr>
                          <w:t xml:space="preserve">(indexes), </w:t>
                        </w:r>
                      </w:p>
                      <w:p w14:paraId="09065980" w14:textId="77777777" w:rsidR="007F013D" w:rsidRPr="00D90E22" w:rsidRDefault="007F013D" w:rsidP="00D90E22">
                        <w:pPr>
                          <w:widowControl/>
                          <w:adjustRightInd w:val="0"/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  <w:lang w:val="en-US"/>
                          </w:rPr>
                        </w:pPr>
                        <w:r w:rsidRPr="00D90E22"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  <w:lang w:val="en-US"/>
                          </w:rPr>
                          <w:t xml:space="preserve">        indexes, </w:t>
                        </w:r>
                      </w:p>
                      <w:p w14:paraId="53A44908" w14:textId="77777777" w:rsidR="007F013D" w:rsidRPr="00D90E22" w:rsidRDefault="007F013D" w:rsidP="00D90E22">
                        <w:pPr>
                          <w:widowControl/>
                          <w:adjustRightInd w:val="0"/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  <w:lang w:val="en-US"/>
                          </w:rPr>
                        </w:pPr>
                        <w:r w:rsidRPr="00D90E22"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  <w:lang w:val="en-US"/>
                          </w:rPr>
                          <w:t xml:space="preserve">        </w:t>
                        </w:r>
                        <w:r w:rsidRPr="00D90E22">
                          <w:rPr>
                            <w:rFonts w:ascii="Consolas" w:eastAsiaTheme="minorHAnsi" w:hAnsi="Consolas" w:cs="Consolas"/>
                            <w:color w:val="6F008A"/>
                            <w:sz w:val="19"/>
                            <w:szCs w:val="19"/>
                            <w:lang w:val="en-US"/>
                          </w:rPr>
                          <w:t>GL_STATIC_DRAW</w:t>
                        </w:r>
                      </w:p>
                      <w:p w14:paraId="6092A753" w14:textId="77777777" w:rsidR="007F013D" w:rsidRDefault="007F013D" w:rsidP="00D90E22">
                        <w:pPr>
                          <w:widowControl/>
                          <w:adjustRightInd w:val="0"/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</w:pPr>
                        <w:r w:rsidRPr="00D90E22"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  <w:lang w:val="en-US"/>
                          </w:rPr>
                          <w:t xml:space="preserve">    </w:t>
                        </w:r>
                        <w:r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  <w:t>);</w:t>
                        </w:r>
                      </w:p>
                      <w:p w14:paraId="7529F8CF" w14:textId="77777777" w:rsidR="007F013D" w:rsidRDefault="007F013D" w:rsidP="00D90E22">
                        <w:pPr>
                          <w:widowControl/>
                          <w:adjustRightInd w:val="0"/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</w:pPr>
                      </w:p>
                      <w:p w14:paraId="663B1F59" w14:textId="77777777" w:rsidR="007F013D" w:rsidRDefault="007F013D" w:rsidP="00D90E22">
                        <w:pPr>
                          <w:widowControl/>
                          <w:adjustRightInd w:val="0"/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</w:pPr>
                      </w:p>
                      <w:p w14:paraId="052E86CE" w14:textId="77777777" w:rsidR="007F013D" w:rsidRDefault="007F013D" w:rsidP="00D90E22">
                        <w:pPr>
                          <w:widowControl/>
                          <w:adjustRightInd w:val="0"/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</w:pPr>
                        <w:r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  <w:t xml:space="preserve">    </w:t>
                        </w:r>
                        <w:proofErr w:type="spellStart"/>
                        <w:r>
                          <w:rPr>
                            <w:rFonts w:ascii="Consolas" w:eastAsiaTheme="minorHAnsi" w:hAnsi="Consolas" w:cs="Consolas"/>
                            <w:color w:val="6F008A"/>
                            <w:sz w:val="19"/>
                            <w:szCs w:val="19"/>
                          </w:rPr>
                          <w:t>glVertexAttribPointer</w:t>
                        </w:r>
                        <w:proofErr w:type="spellEnd"/>
                        <w:r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  <w:t xml:space="preserve">( </w:t>
                        </w:r>
                        <w:r>
                          <w:rPr>
                            <w:rFonts w:ascii="Consolas" w:eastAsiaTheme="minorHAnsi" w:hAnsi="Consolas" w:cs="Consolas"/>
                            <w:color w:val="008000"/>
                            <w:sz w:val="19"/>
                            <w:szCs w:val="19"/>
                          </w:rPr>
                          <w:t>//Указатель на параметр вертекса</w:t>
                        </w:r>
                      </w:p>
                      <w:p w14:paraId="64F64EC5" w14:textId="77777777" w:rsidR="007F013D" w:rsidRDefault="007F013D" w:rsidP="00D90E22">
                        <w:pPr>
                          <w:widowControl/>
                          <w:adjustRightInd w:val="0"/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</w:pPr>
                        <w:r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  <w:t xml:space="preserve">        0, </w:t>
                        </w:r>
                        <w:r>
                          <w:rPr>
                            <w:rFonts w:ascii="Consolas" w:eastAsiaTheme="minorHAnsi" w:hAnsi="Consolas" w:cs="Consolas"/>
                            <w:color w:val="008000"/>
                            <w:sz w:val="19"/>
                            <w:szCs w:val="19"/>
                          </w:rPr>
                          <w:t xml:space="preserve">// </w:t>
                        </w:r>
                        <w:proofErr w:type="spellStart"/>
                        <w:r>
                          <w:rPr>
                            <w:rFonts w:ascii="Consolas" w:eastAsiaTheme="minorHAnsi" w:hAnsi="Consolas" w:cs="Consolas"/>
                            <w:color w:val="008000"/>
                            <w:sz w:val="19"/>
                            <w:szCs w:val="19"/>
                          </w:rPr>
                          <w:t>location</w:t>
                        </w:r>
                        <w:proofErr w:type="spellEnd"/>
                        <w:r>
                          <w:rPr>
                            <w:rFonts w:ascii="Consolas" w:eastAsiaTheme="minorHAnsi" w:hAnsi="Consolas" w:cs="Consolas"/>
                            <w:color w:val="008000"/>
                            <w:sz w:val="19"/>
                            <w:szCs w:val="19"/>
                          </w:rPr>
                          <w:t xml:space="preserve"> = 0 в вершинном шейдере</w:t>
                        </w:r>
                      </w:p>
                      <w:p w14:paraId="5838D5C6" w14:textId="77777777" w:rsidR="007F013D" w:rsidRDefault="007F013D" w:rsidP="00D90E22">
                        <w:pPr>
                          <w:widowControl/>
                          <w:adjustRightInd w:val="0"/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</w:pPr>
                        <w:r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  <w:t xml:space="preserve">        3, </w:t>
                        </w:r>
                        <w:r>
                          <w:rPr>
                            <w:rFonts w:ascii="Consolas" w:eastAsiaTheme="minorHAnsi" w:hAnsi="Consolas" w:cs="Consolas"/>
                            <w:color w:val="008000"/>
                            <w:sz w:val="19"/>
                            <w:szCs w:val="19"/>
                          </w:rPr>
                          <w:t>// три элемента в структуре</w:t>
                        </w:r>
                      </w:p>
                      <w:p w14:paraId="176DF096" w14:textId="77777777" w:rsidR="007F013D" w:rsidRDefault="007F013D" w:rsidP="00D90E22">
                        <w:pPr>
                          <w:widowControl/>
                          <w:adjustRightInd w:val="0"/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</w:pPr>
                        <w:r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  <w:t xml:space="preserve">        </w:t>
                        </w:r>
                        <w:r>
                          <w:rPr>
                            <w:rFonts w:ascii="Consolas" w:eastAsiaTheme="minorHAnsi" w:hAnsi="Consolas" w:cs="Consolas"/>
                            <w:color w:val="6F008A"/>
                            <w:sz w:val="19"/>
                            <w:szCs w:val="19"/>
                          </w:rPr>
                          <w:t>GL_FLOAT</w:t>
                        </w:r>
                        <w:r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  <w:t xml:space="preserve">, </w:t>
                        </w:r>
                        <w:r>
                          <w:rPr>
                            <w:rFonts w:ascii="Consolas" w:eastAsiaTheme="minorHAnsi" w:hAnsi="Consolas" w:cs="Consolas"/>
                            <w:color w:val="008000"/>
                            <w:sz w:val="19"/>
                            <w:szCs w:val="19"/>
                          </w:rPr>
                          <w:t>// тип данных</w:t>
                        </w:r>
                      </w:p>
                      <w:p w14:paraId="6FB3744B" w14:textId="77777777" w:rsidR="007F013D" w:rsidRDefault="007F013D" w:rsidP="00D90E22">
                        <w:pPr>
                          <w:widowControl/>
                          <w:adjustRightInd w:val="0"/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</w:pPr>
                        <w:r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  <w:t xml:space="preserve">        </w:t>
                        </w:r>
                        <w:r>
                          <w:rPr>
                            <w:rFonts w:ascii="Consolas" w:eastAsiaTheme="minorHAnsi" w:hAnsi="Consolas" w:cs="Consolas"/>
                            <w:color w:val="6F008A"/>
                            <w:sz w:val="19"/>
                            <w:szCs w:val="19"/>
                          </w:rPr>
                          <w:t>GL_FALSE</w:t>
                        </w:r>
                        <w:r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  <w:t xml:space="preserve">, </w:t>
                        </w:r>
                      </w:p>
                      <w:p w14:paraId="52815E3A" w14:textId="77777777" w:rsidR="007F013D" w:rsidRDefault="007F013D" w:rsidP="00D90E22">
                        <w:pPr>
                          <w:widowControl/>
                          <w:adjustRightInd w:val="0"/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</w:pPr>
                        <w:r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  <w:t xml:space="preserve">        6 * </w:t>
                        </w:r>
                        <w:proofErr w:type="spellStart"/>
                        <w:r>
                          <w:rPr>
                            <w:rFonts w:ascii="Consolas" w:eastAsiaTheme="minorHAnsi" w:hAnsi="Consolas" w:cs="Consolas"/>
                            <w:color w:val="0000FF"/>
                            <w:sz w:val="19"/>
                            <w:szCs w:val="19"/>
                          </w:rPr>
                          <w:t>sizeof</w:t>
                        </w:r>
                        <w:proofErr w:type="spellEnd"/>
                        <w:r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  <w:t>(</w:t>
                        </w:r>
                        <w:proofErr w:type="spellStart"/>
                        <w:r>
                          <w:rPr>
                            <w:rFonts w:ascii="Consolas" w:eastAsiaTheme="minorHAnsi" w:hAnsi="Consolas" w:cs="Consolas"/>
                            <w:color w:val="0000FF"/>
                            <w:sz w:val="19"/>
                            <w:szCs w:val="19"/>
                          </w:rPr>
                          <w:t>float</w:t>
                        </w:r>
                        <w:proofErr w:type="spellEnd"/>
                        <w:r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  <w:t xml:space="preserve">), </w:t>
                        </w:r>
                        <w:r>
                          <w:rPr>
                            <w:rFonts w:ascii="Consolas" w:eastAsiaTheme="minorHAnsi" w:hAnsi="Consolas" w:cs="Consolas"/>
                            <w:color w:val="008000"/>
                            <w:sz w:val="19"/>
                            <w:szCs w:val="19"/>
                          </w:rPr>
                          <w:t xml:space="preserve">// шаг считывания данных из массива </w:t>
                        </w:r>
                        <w:proofErr w:type="spellStart"/>
                        <w:r>
                          <w:rPr>
                            <w:rFonts w:ascii="Consolas" w:eastAsiaTheme="minorHAnsi" w:hAnsi="Consolas" w:cs="Consolas"/>
                            <w:color w:val="008000"/>
                            <w:sz w:val="19"/>
                            <w:szCs w:val="19"/>
                          </w:rPr>
                          <w:t>triangleData</w:t>
                        </w:r>
                        <w:proofErr w:type="spellEnd"/>
                        <w:r>
                          <w:rPr>
                            <w:rFonts w:ascii="Consolas" w:eastAsiaTheme="minorHAnsi" w:hAnsi="Consolas" w:cs="Consolas"/>
                            <w:color w:val="008000"/>
                            <w:sz w:val="19"/>
                            <w:szCs w:val="19"/>
                          </w:rPr>
                          <w:t xml:space="preserve"> </w:t>
                        </w:r>
                      </w:p>
                      <w:p w14:paraId="4808B003" w14:textId="77777777" w:rsidR="007F013D" w:rsidRDefault="007F013D" w:rsidP="00D90E22">
                        <w:pPr>
                          <w:widowControl/>
                          <w:adjustRightInd w:val="0"/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</w:pPr>
                        <w:r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  <w:t xml:space="preserve">        (</w:t>
                        </w:r>
                        <w:proofErr w:type="spellStart"/>
                        <w:r>
                          <w:rPr>
                            <w:rFonts w:ascii="Consolas" w:eastAsiaTheme="minorHAnsi" w:hAnsi="Consolas" w:cs="Consolas"/>
                            <w:color w:val="0000FF"/>
                            <w:sz w:val="19"/>
                            <w:szCs w:val="19"/>
                          </w:rPr>
                          <w:t>void</w:t>
                        </w:r>
                        <w:proofErr w:type="spellEnd"/>
                        <w:r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  <w:t xml:space="preserve">*)0 </w:t>
                        </w:r>
                        <w:r>
                          <w:rPr>
                            <w:rFonts w:ascii="Consolas" w:eastAsiaTheme="minorHAnsi" w:hAnsi="Consolas" w:cs="Consolas"/>
                            <w:color w:val="008000"/>
                            <w:sz w:val="19"/>
                            <w:szCs w:val="19"/>
                          </w:rPr>
                          <w:t>// сдвиг относительно шага считывания данных</w:t>
                        </w:r>
                      </w:p>
                      <w:p w14:paraId="10552DDF" w14:textId="77777777" w:rsidR="007F013D" w:rsidRDefault="007F013D" w:rsidP="00D90E22">
                        <w:pPr>
                          <w:widowControl/>
                          <w:adjustRightInd w:val="0"/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</w:pPr>
                        <w:r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  <w:t xml:space="preserve">    );</w:t>
                        </w:r>
                      </w:p>
                      <w:p w14:paraId="2ECD8221" w14:textId="77777777" w:rsidR="007F013D" w:rsidRDefault="007F013D" w:rsidP="00D90E22">
                        <w:pPr>
                          <w:widowControl/>
                          <w:adjustRightInd w:val="0"/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</w:pPr>
                      </w:p>
                      <w:p w14:paraId="1D05F5B8" w14:textId="77777777" w:rsidR="007F013D" w:rsidRDefault="007F013D" w:rsidP="00D90E22">
                        <w:pPr>
                          <w:widowControl/>
                          <w:adjustRightInd w:val="0"/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</w:pPr>
                        <w:r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  <w:t xml:space="preserve">    </w:t>
                        </w:r>
                        <w:proofErr w:type="spellStart"/>
                        <w:r>
                          <w:rPr>
                            <w:rFonts w:ascii="Consolas" w:eastAsiaTheme="minorHAnsi" w:hAnsi="Consolas" w:cs="Consolas"/>
                            <w:color w:val="6F008A"/>
                            <w:sz w:val="19"/>
                            <w:szCs w:val="19"/>
                          </w:rPr>
                          <w:t>glEnableVertexAttribArray</w:t>
                        </w:r>
                        <w:proofErr w:type="spellEnd"/>
                        <w:r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  <w:t xml:space="preserve">(0); </w:t>
                        </w:r>
                        <w:r>
                          <w:rPr>
                            <w:rFonts w:ascii="Consolas" w:eastAsiaTheme="minorHAnsi" w:hAnsi="Consolas" w:cs="Consolas"/>
                            <w:color w:val="008000"/>
                            <w:sz w:val="19"/>
                            <w:szCs w:val="19"/>
                          </w:rPr>
                          <w:t xml:space="preserve">//Включить передачу данных для </w:t>
                        </w:r>
                        <w:proofErr w:type="spellStart"/>
                        <w:r>
                          <w:rPr>
                            <w:rFonts w:ascii="Consolas" w:eastAsiaTheme="minorHAnsi" w:hAnsi="Consolas" w:cs="Consolas"/>
                            <w:color w:val="008000"/>
                            <w:sz w:val="19"/>
                            <w:szCs w:val="19"/>
                          </w:rPr>
                          <w:t>location</w:t>
                        </w:r>
                        <w:proofErr w:type="spellEnd"/>
                        <w:r>
                          <w:rPr>
                            <w:rFonts w:ascii="Consolas" w:eastAsiaTheme="minorHAnsi" w:hAnsi="Consolas" w:cs="Consolas"/>
                            <w:color w:val="008000"/>
                            <w:sz w:val="19"/>
                            <w:szCs w:val="19"/>
                          </w:rPr>
                          <w:t xml:space="preserve"> = 0</w:t>
                        </w:r>
                      </w:p>
                      <w:p w14:paraId="08B0637F" w14:textId="77777777" w:rsidR="007F013D" w:rsidRDefault="007F013D" w:rsidP="00D90E22">
                        <w:pPr>
                          <w:widowControl/>
                          <w:adjustRightInd w:val="0"/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</w:pPr>
                      </w:p>
                      <w:p w14:paraId="71E5B5D5" w14:textId="77777777" w:rsidR="007F013D" w:rsidRDefault="007F013D" w:rsidP="00D90E22">
                        <w:pPr>
                          <w:widowControl/>
                          <w:adjustRightInd w:val="0"/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</w:pPr>
                        <w:r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  <w:t xml:space="preserve">    </w:t>
                        </w:r>
                        <w:proofErr w:type="spellStart"/>
                        <w:r>
                          <w:rPr>
                            <w:rFonts w:ascii="Consolas" w:eastAsiaTheme="minorHAnsi" w:hAnsi="Consolas" w:cs="Consolas"/>
                            <w:color w:val="6F008A"/>
                            <w:sz w:val="19"/>
                            <w:szCs w:val="19"/>
                          </w:rPr>
                          <w:t>glVertexAttribPointer</w:t>
                        </w:r>
                        <w:proofErr w:type="spellEnd"/>
                        <w:r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  <w:t xml:space="preserve">( </w:t>
                        </w:r>
                        <w:r>
                          <w:rPr>
                            <w:rFonts w:ascii="Consolas" w:eastAsiaTheme="minorHAnsi" w:hAnsi="Consolas" w:cs="Consolas"/>
                            <w:color w:val="008000"/>
                            <w:sz w:val="19"/>
                            <w:szCs w:val="19"/>
                          </w:rPr>
                          <w:t>//Указатель на параметр вертекса</w:t>
                        </w:r>
                      </w:p>
                      <w:p w14:paraId="147D9D26" w14:textId="77777777" w:rsidR="007F013D" w:rsidRDefault="007F013D" w:rsidP="00D90E22">
                        <w:pPr>
                          <w:widowControl/>
                          <w:adjustRightInd w:val="0"/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</w:pPr>
                        <w:r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  <w:t xml:space="preserve">        1, </w:t>
                        </w:r>
                        <w:r>
                          <w:rPr>
                            <w:rFonts w:ascii="Consolas" w:eastAsiaTheme="minorHAnsi" w:hAnsi="Consolas" w:cs="Consolas"/>
                            <w:color w:val="008000"/>
                            <w:sz w:val="19"/>
                            <w:szCs w:val="19"/>
                          </w:rPr>
                          <w:t xml:space="preserve">// </w:t>
                        </w:r>
                        <w:proofErr w:type="spellStart"/>
                        <w:r>
                          <w:rPr>
                            <w:rFonts w:ascii="Consolas" w:eastAsiaTheme="minorHAnsi" w:hAnsi="Consolas" w:cs="Consolas"/>
                            <w:color w:val="008000"/>
                            <w:sz w:val="19"/>
                            <w:szCs w:val="19"/>
                          </w:rPr>
                          <w:t>location</w:t>
                        </w:r>
                        <w:proofErr w:type="spellEnd"/>
                        <w:r>
                          <w:rPr>
                            <w:rFonts w:ascii="Consolas" w:eastAsiaTheme="minorHAnsi" w:hAnsi="Consolas" w:cs="Consolas"/>
                            <w:color w:val="008000"/>
                            <w:sz w:val="19"/>
                            <w:szCs w:val="19"/>
                          </w:rPr>
                          <w:t xml:space="preserve"> = 1 в вершинном шейдере</w:t>
                        </w:r>
                      </w:p>
                      <w:p w14:paraId="32027C85" w14:textId="77777777" w:rsidR="007F013D" w:rsidRDefault="007F013D" w:rsidP="00D90E22">
                        <w:pPr>
                          <w:widowControl/>
                          <w:adjustRightInd w:val="0"/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</w:pPr>
                        <w:r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  <w:t xml:space="preserve">        3, </w:t>
                        </w:r>
                        <w:r>
                          <w:rPr>
                            <w:rFonts w:ascii="Consolas" w:eastAsiaTheme="minorHAnsi" w:hAnsi="Consolas" w:cs="Consolas"/>
                            <w:color w:val="008000"/>
                            <w:sz w:val="19"/>
                            <w:szCs w:val="19"/>
                          </w:rPr>
                          <w:t>// три элемента в структуре</w:t>
                        </w:r>
                      </w:p>
                      <w:p w14:paraId="246FB942" w14:textId="77777777" w:rsidR="007F013D" w:rsidRDefault="007F013D" w:rsidP="00D90E22">
                        <w:pPr>
                          <w:widowControl/>
                          <w:adjustRightInd w:val="0"/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</w:pPr>
                        <w:r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  <w:t xml:space="preserve">        </w:t>
                        </w:r>
                        <w:r>
                          <w:rPr>
                            <w:rFonts w:ascii="Consolas" w:eastAsiaTheme="minorHAnsi" w:hAnsi="Consolas" w:cs="Consolas"/>
                            <w:color w:val="6F008A"/>
                            <w:sz w:val="19"/>
                            <w:szCs w:val="19"/>
                          </w:rPr>
                          <w:t>GL_FLOAT</w:t>
                        </w:r>
                        <w:r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  <w:t xml:space="preserve">, </w:t>
                        </w:r>
                        <w:r>
                          <w:rPr>
                            <w:rFonts w:ascii="Consolas" w:eastAsiaTheme="minorHAnsi" w:hAnsi="Consolas" w:cs="Consolas"/>
                            <w:color w:val="008000"/>
                            <w:sz w:val="19"/>
                            <w:szCs w:val="19"/>
                          </w:rPr>
                          <w:t>// тип данных</w:t>
                        </w:r>
                      </w:p>
                      <w:p w14:paraId="6D22E2A1" w14:textId="77777777" w:rsidR="007F013D" w:rsidRDefault="007F013D" w:rsidP="00D90E22">
                        <w:pPr>
                          <w:widowControl/>
                          <w:adjustRightInd w:val="0"/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</w:pPr>
                        <w:r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  <w:t xml:space="preserve">        </w:t>
                        </w:r>
                        <w:r>
                          <w:rPr>
                            <w:rFonts w:ascii="Consolas" w:eastAsiaTheme="minorHAnsi" w:hAnsi="Consolas" w:cs="Consolas"/>
                            <w:color w:val="6F008A"/>
                            <w:sz w:val="19"/>
                            <w:szCs w:val="19"/>
                          </w:rPr>
                          <w:t>GL_FALSE</w:t>
                        </w:r>
                        <w:r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  <w:t xml:space="preserve">, </w:t>
                        </w:r>
                      </w:p>
                      <w:p w14:paraId="6E5D2988" w14:textId="77777777" w:rsidR="007F013D" w:rsidRDefault="007F013D" w:rsidP="00D90E22">
                        <w:pPr>
                          <w:widowControl/>
                          <w:adjustRightInd w:val="0"/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</w:pPr>
                        <w:r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  <w:t xml:space="preserve">        6 * </w:t>
                        </w:r>
                        <w:proofErr w:type="spellStart"/>
                        <w:r>
                          <w:rPr>
                            <w:rFonts w:ascii="Consolas" w:eastAsiaTheme="minorHAnsi" w:hAnsi="Consolas" w:cs="Consolas"/>
                            <w:color w:val="0000FF"/>
                            <w:sz w:val="19"/>
                            <w:szCs w:val="19"/>
                          </w:rPr>
                          <w:t>sizeof</w:t>
                        </w:r>
                        <w:proofErr w:type="spellEnd"/>
                        <w:r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  <w:t>(</w:t>
                        </w:r>
                        <w:proofErr w:type="spellStart"/>
                        <w:r>
                          <w:rPr>
                            <w:rFonts w:ascii="Consolas" w:eastAsiaTheme="minorHAnsi" w:hAnsi="Consolas" w:cs="Consolas"/>
                            <w:color w:val="0000FF"/>
                            <w:sz w:val="19"/>
                            <w:szCs w:val="19"/>
                          </w:rPr>
                          <w:t>float</w:t>
                        </w:r>
                        <w:proofErr w:type="spellEnd"/>
                        <w:r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  <w:t xml:space="preserve">), </w:t>
                        </w:r>
                        <w:r>
                          <w:rPr>
                            <w:rFonts w:ascii="Consolas" w:eastAsiaTheme="minorHAnsi" w:hAnsi="Consolas" w:cs="Consolas"/>
                            <w:color w:val="008000"/>
                            <w:sz w:val="19"/>
                            <w:szCs w:val="19"/>
                          </w:rPr>
                          <w:t xml:space="preserve">// шаг считывания данных из массива </w:t>
                        </w:r>
                        <w:proofErr w:type="spellStart"/>
                        <w:r>
                          <w:rPr>
                            <w:rFonts w:ascii="Consolas" w:eastAsiaTheme="minorHAnsi" w:hAnsi="Consolas" w:cs="Consolas"/>
                            <w:color w:val="008000"/>
                            <w:sz w:val="19"/>
                            <w:szCs w:val="19"/>
                          </w:rPr>
                          <w:t>triangleData</w:t>
                        </w:r>
                        <w:proofErr w:type="spellEnd"/>
                        <w:r>
                          <w:rPr>
                            <w:rFonts w:ascii="Consolas" w:eastAsiaTheme="minorHAnsi" w:hAnsi="Consolas" w:cs="Consolas"/>
                            <w:color w:val="008000"/>
                            <w:sz w:val="19"/>
                            <w:szCs w:val="19"/>
                          </w:rPr>
                          <w:t xml:space="preserve"> </w:t>
                        </w:r>
                      </w:p>
                      <w:p w14:paraId="070F27BE" w14:textId="77777777" w:rsidR="007F013D" w:rsidRDefault="007F013D" w:rsidP="00D90E22">
                        <w:pPr>
                          <w:widowControl/>
                          <w:adjustRightInd w:val="0"/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</w:pPr>
                        <w:r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  <w:t xml:space="preserve">        (</w:t>
                        </w:r>
                        <w:proofErr w:type="spellStart"/>
                        <w:r>
                          <w:rPr>
                            <w:rFonts w:ascii="Consolas" w:eastAsiaTheme="minorHAnsi" w:hAnsi="Consolas" w:cs="Consolas"/>
                            <w:color w:val="0000FF"/>
                            <w:sz w:val="19"/>
                            <w:szCs w:val="19"/>
                          </w:rPr>
                          <w:t>void</w:t>
                        </w:r>
                        <w:proofErr w:type="spellEnd"/>
                        <w:r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  <w:t xml:space="preserve">*)(3 * </w:t>
                        </w:r>
                        <w:proofErr w:type="spellStart"/>
                        <w:r>
                          <w:rPr>
                            <w:rFonts w:ascii="Consolas" w:eastAsiaTheme="minorHAnsi" w:hAnsi="Consolas" w:cs="Consolas"/>
                            <w:color w:val="0000FF"/>
                            <w:sz w:val="19"/>
                            <w:szCs w:val="19"/>
                          </w:rPr>
                          <w:t>sizeof</w:t>
                        </w:r>
                        <w:proofErr w:type="spellEnd"/>
                        <w:r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  <w:t>(</w:t>
                        </w:r>
                        <w:proofErr w:type="spellStart"/>
                        <w:r>
                          <w:rPr>
                            <w:rFonts w:ascii="Consolas" w:eastAsiaTheme="minorHAnsi" w:hAnsi="Consolas" w:cs="Consolas"/>
                            <w:color w:val="0000FF"/>
                            <w:sz w:val="19"/>
                            <w:szCs w:val="19"/>
                          </w:rPr>
                          <w:t>float</w:t>
                        </w:r>
                        <w:proofErr w:type="spellEnd"/>
                        <w:r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  <w:t xml:space="preserve">)) </w:t>
                        </w:r>
                        <w:r>
                          <w:rPr>
                            <w:rFonts w:ascii="Consolas" w:eastAsiaTheme="minorHAnsi" w:hAnsi="Consolas" w:cs="Consolas"/>
                            <w:color w:val="008000"/>
                            <w:sz w:val="19"/>
                            <w:szCs w:val="19"/>
                          </w:rPr>
                          <w:t>// сдвиг относительно шага считывания данных</w:t>
                        </w:r>
                      </w:p>
                      <w:p w14:paraId="6B7455B3" w14:textId="77777777" w:rsidR="007F013D" w:rsidRDefault="007F013D" w:rsidP="00D90E22">
                        <w:pPr>
                          <w:widowControl/>
                          <w:adjustRightInd w:val="0"/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</w:pPr>
                        <w:r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  <w:t xml:space="preserve">    );</w:t>
                        </w:r>
                      </w:p>
                      <w:p w14:paraId="69089E46" w14:textId="77777777" w:rsidR="007F013D" w:rsidRDefault="007F013D" w:rsidP="00D90E22">
                        <w:pPr>
                          <w:widowControl/>
                          <w:adjustRightInd w:val="0"/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</w:pPr>
                      </w:p>
                      <w:p w14:paraId="0AACD327" w14:textId="77777777" w:rsidR="007F013D" w:rsidRDefault="007F013D" w:rsidP="00D90E22">
                        <w:pPr>
                          <w:widowControl/>
                          <w:adjustRightInd w:val="0"/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</w:pPr>
                        <w:r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  <w:t xml:space="preserve">    </w:t>
                        </w:r>
                        <w:proofErr w:type="spellStart"/>
                        <w:r>
                          <w:rPr>
                            <w:rFonts w:ascii="Consolas" w:eastAsiaTheme="minorHAnsi" w:hAnsi="Consolas" w:cs="Consolas"/>
                            <w:color w:val="6F008A"/>
                            <w:sz w:val="19"/>
                            <w:szCs w:val="19"/>
                          </w:rPr>
                          <w:t>glEnableVertexAttribArray</w:t>
                        </w:r>
                        <w:proofErr w:type="spellEnd"/>
                        <w:r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  <w:t xml:space="preserve">(1); </w:t>
                        </w:r>
                        <w:r>
                          <w:rPr>
                            <w:rFonts w:ascii="Consolas" w:eastAsiaTheme="minorHAnsi" w:hAnsi="Consolas" w:cs="Consolas"/>
                            <w:color w:val="008000"/>
                            <w:sz w:val="19"/>
                            <w:szCs w:val="19"/>
                          </w:rPr>
                          <w:t xml:space="preserve">//Включить передачу данных для </w:t>
                        </w:r>
                        <w:proofErr w:type="spellStart"/>
                        <w:r>
                          <w:rPr>
                            <w:rFonts w:ascii="Consolas" w:eastAsiaTheme="minorHAnsi" w:hAnsi="Consolas" w:cs="Consolas"/>
                            <w:color w:val="008000"/>
                            <w:sz w:val="19"/>
                            <w:szCs w:val="19"/>
                          </w:rPr>
                          <w:t>location</w:t>
                        </w:r>
                        <w:proofErr w:type="spellEnd"/>
                        <w:r>
                          <w:rPr>
                            <w:rFonts w:ascii="Consolas" w:eastAsiaTheme="minorHAnsi" w:hAnsi="Consolas" w:cs="Consolas"/>
                            <w:color w:val="008000"/>
                            <w:sz w:val="19"/>
                            <w:szCs w:val="19"/>
                          </w:rPr>
                          <w:t xml:space="preserve"> = 1</w:t>
                        </w:r>
                      </w:p>
                      <w:p w14:paraId="232D2BFA" w14:textId="77777777" w:rsidR="007F013D" w:rsidRDefault="007F013D" w:rsidP="00D90E22">
                        <w:pPr>
                          <w:widowControl/>
                          <w:adjustRightInd w:val="0"/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</w:pPr>
                      </w:p>
                      <w:p w14:paraId="16FCE120" w14:textId="77777777" w:rsidR="007F013D" w:rsidRDefault="007F013D" w:rsidP="00D90E22">
                        <w:pPr>
                          <w:widowControl/>
                          <w:adjustRightInd w:val="0"/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</w:pPr>
                        <w:r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  <w:t xml:space="preserve">    </w:t>
                        </w:r>
                        <w:proofErr w:type="spellStart"/>
                        <w:r>
                          <w:rPr>
                            <w:rFonts w:ascii="Consolas" w:eastAsiaTheme="minorHAnsi" w:hAnsi="Consolas" w:cs="Consolas"/>
                            <w:color w:val="0000FF"/>
                            <w:sz w:val="19"/>
                            <w:szCs w:val="19"/>
                          </w:rPr>
                          <w:t>return</w:t>
                        </w:r>
                        <w:proofErr w:type="spellEnd"/>
                        <w:r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  <w:t>vertexArray</w:t>
                        </w:r>
                        <w:proofErr w:type="spellEnd"/>
                        <w:r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  <w:t>;</w:t>
                        </w:r>
                      </w:p>
                      <w:p w14:paraId="7E555127" w14:textId="77777777" w:rsidR="007F013D" w:rsidRDefault="007F013D" w:rsidP="00D90E22">
                        <w:pPr>
                          <w:widowControl/>
                          <w:adjustRightInd w:val="0"/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</w:pPr>
                        <w:r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  <w:t>}</w:t>
                        </w:r>
                      </w:p>
                      <w:p w14:paraId="6050A265" w14:textId="089A7B60" w:rsidR="007F013D" w:rsidRDefault="007F013D" w:rsidP="00755EC9"/>
                    </w:txbxContent>
                  </v:textbox>
                  <w10:wrap type="square" anchorx="margin"/>
                </v:shape>
              </w:pict>
            </mc:Fallback>
          </mc:AlternateContent>
        </w:r>
      </w:del>
    </w:p>
    <w:p w14:paraId="0EB99504" w14:textId="60F9F5D6" w:rsidR="00755EC9" w:rsidRPr="006E7BBF" w:rsidDel="006F0C7B" w:rsidRDefault="000E2D06" w:rsidP="00F13D82">
      <w:pPr>
        <w:pStyle w:val="a3"/>
        <w:spacing w:before="8"/>
        <w:rPr>
          <w:del w:id="2738" w:author="John Gil" w:date="2022-08-27T21:28:00Z"/>
        </w:rPr>
      </w:pPr>
      <w:del w:id="2739" w:author="John Gil" w:date="2022-08-24T16:09:00Z">
        <w:r w:rsidDel="000C326D">
          <w:delText xml:space="preserve">В данной подпрограмме происходит передача данных в виде массива параметров вершин и </w:delText>
        </w:r>
        <w:r w:rsidR="004D75EE" w:rsidDel="000C326D">
          <w:delText xml:space="preserve">массива </w:delText>
        </w:r>
        <w:r w:rsidDel="000C326D">
          <w:delText xml:space="preserve">индексов в память графического ускорителя. Массив </w:delText>
        </w:r>
        <w:r w:rsidDel="000C326D">
          <w:rPr>
            <w:lang w:val="en-US"/>
          </w:rPr>
          <w:delText>triangleData</w:delText>
        </w:r>
        <w:r w:rsidRPr="000E2D06" w:rsidDel="000C326D">
          <w:delText xml:space="preserve"> </w:delText>
        </w:r>
        <w:r w:rsidDel="000C326D">
          <w:delText>построен следующим образом</w:delText>
        </w:r>
        <w:r w:rsidRPr="000E2D06" w:rsidDel="000C326D">
          <w:delText xml:space="preserve">: </w:delText>
        </w:r>
        <w:r w:rsidDel="000C326D">
          <w:delText>сначала</w:delText>
        </w:r>
        <w:r w:rsidR="004D75EE" w:rsidDel="000C326D">
          <w:delText xml:space="preserve"> идут</w:delText>
        </w:r>
        <w:r w:rsidDel="000C326D">
          <w:delText xml:space="preserve"> координаты вершины</w:delText>
        </w:r>
        <w:r w:rsidRPr="000E2D06" w:rsidDel="000C326D">
          <w:delText xml:space="preserve">, </w:delText>
        </w:r>
        <w:r w:rsidDel="000C326D">
          <w:delText xml:space="preserve">затем значение цвета вершины в формате </w:delText>
        </w:r>
        <w:r w:rsidDel="000C326D">
          <w:rPr>
            <w:lang w:val="en-US"/>
          </w:rPr>
          <w:delText>RGB</w:delText>
        </w:r>
        <w:r w:rsidDel="000C326D">
          <w:delText>.</w:delText>
        </w:r>
        <w:r w:rsidRPr="000E2D06" w:rsidDel="000C326D">
          <w:delText xml:space="preserve"> </w:delText>
        </w:r>
        <w:r w:rsidDel="000C326D">
          <w:delText xml:space="preserve">Массив </w:delText>
        </w:r>
        <w:r w:rsidDel="000C326D">
          <w:rPr>
            <w:lang w:val="en-US"/>
          </w:rPr>
          <w:delText>indexes</w:delText>
        </w:r>
        <w:r w:rsidRPr="000E2D06" w:rsidDel="000C326D">
          <w:delText xml:space="preserve"> </w:delText>
        </w:r>
        <w:r w:rsidDel="000C326D">
          <w:delText xml:space="preserve">указывает в каком порядке соединять вершины. </w:delText>
        </w:r>
      </w:del>
      <w:del w:id="2740" w:author="John Gil" w:date="2022-08-27T21:28:00Z">
        <w:r w:rsidRPr="000E2D06" w:rsidDel="006F0C7B">
          <w:rPr>
            <w:u w:val="single"/>
          </w:rPr>
          <w:delText>Каждые три вершины формир</w:delText>
        </w:r>
        <w:r w:rsidR="005D2D8D" w:rsidDel="006F0C7B">
          <w:rPr>
            <w:u w:val="single"/>
          </w:rPr>
          <w:delText>уют</w:delText>
        </w:r>
        <w:r w:rsidRPr="000E2D06" w:rsidDel="006F0C7B">
          <w:rPr>
            <w:u w:val="single"/>
          </w:rPr>
          <w:delText xml:space="preserve"> треугольник.</w:delText>
        </w:r>
        <w:r w:rsidDel="006F0C7B">
          <w:delText xml:space="preserve"> </w:delText>
        </w:r>
        <w:r w:rsidR="00516D44" w:rsidDel="006F0C7B">
          <w:delText xml:space="preserve">Вершины в </w:delText>
        </w:r>
        <w:r w:rsidR="00516D44" w:rsidDel="006F0C7B">
          <w:rPr>
            <w:lang w:val="en-US"/>
          </w:rPr>
          <w:delText>OpenGL</w:delText>
        </w:r>
        <w:r w:rsidR="00516D44" w:rsidRPr="00516D44" w:rsidDel="006F0C7B">
          <w:delText xml:space="preserve"> </w:delText>
        </w:r>
        <w:r w:rsidR="00516D44" w:rsidDel="006F0C7B">
          <w:delText>соединяются линиями по часовой стрелке.</w:delText>
        </w:r>
      </w:del>
    </w:p>
    <w:p w14:paraId="32B08CE9" w14:textId="4785E090" w:rsidR="00516D44" w:rsidRPr="006E7BBF" w:rsidDel="006F0C7B" w:rsidRDefault="00516D44">
      <w:pPr>
        <w:jc w:val="center"/>
        <w:rPr>
          <w:del w:id="2741" w:author="John Gil" w:date="2022-08-27T21:28:00Z"/>
          <w:rPrChange w:id="2742" w:author="John Gil" w:date="2022-08-28T19:47:00Z">
            <w:rPr>
              <w:del w:id="2743" w:author="John Gil" w:date="2022-08-27T21:28:00Z"/>
              <w:lang w:val="en-US"/>
            </w:rPr>
          </w:rPrChange>
        </w:rPr>
        <w:pPrChange w:id="2744" w:author="John Gil" w:date="2022-08-24T16:09:00Z">
          <w:pPr>
            <w:pStyle w:val="a3"/>
            <w:spacing w:before="8"/>
          </w:pPr>
        </w:pPrChange>
      </w:pPr>
      <w:del w:id="2745" w:author="John Gil" w:date="2022-08-27T21:28:00Z">
        <w:r w:rsidDel="006F0C7B">
          <w:rPr>
            <w:noProof/>
          </w:rPr>
          <w:drawing>
            <wp:inline distT="0" distB="0" distL="0" distR="0" wp14:anchorId="314D88D3" wp14:editId="737D3CE7">
              <wp:extent cx="3396343" cy="2847773"/>
              <wp:effectExtent l="0" t="0" r="0" b="0"/>
              <wp:docPr id="9" name="Рисунок 9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28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3415851" cy="286413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del>
    </w:p>
    <w:p w14:paraId="50C30278" w14:textId="219AF283" w:rsidR="00826154" w:rsidDel="006F0C7B" w:rsidRDefault="00826154" w:rsidP="0056422C">
      <w:pPr>
        <w:pStyle w:val="a3"/>
        <w:spacing w:before="8"/>
        <w:ind w:firstLine="0"/>
        <w:jc w:val="center"/>
        <w:rPr>
          <w:del w:id="2746" w:author="John Gil" w:date="2022-08-27T21:28:00Z"/>
        </w:rPr>
      </w:pPr>
      <w:del w:id="2747" w:author="John Gil" w:date="2022-08-27T21:28:00Z">
        <w:r w:rsidDel="006F0C7B">
          <w:delText xml:space="preserve">Рис. </w:delText>
        </w:r>
      </w:del>
      <w:del w:id="2748" w:author="John Gil" w:date="2022-08-25T14:30:00Z">
        <w:r w:rsidDel="00865B0F">
          <w:delText>5</w:delText>
        </w:r>
      </w:del>
      <w:del w:id="2749" w:author="John Gil" w:date="2022-08-27T21:28:00Z">
        <w:r w:rsidRPr="00557412" w:rsidDel="006F0C7B">
          <w:delText xml:space="preserve">. </w:delText>
        </w:r>
        <w:r w:rsidDel="006F0C7B">
          <w:delText>Порядок соединения вершин прямоугольника</w:delText>
        </w:r>
      </w:del>
    </w:p>
    <w:p w14:paraId="3BBD473F" w14:textId="4A581610" w:rsidR="008B53BB" w:rsidRPr="00F30D95" w:rsidDel="006F0C7B" w:rsidRDefault="008B53BB">
      <w:pPr>
        <w:pStyle w:val="a3"/>
        <w:rPr>
          <w:del w:id="2750" w:author="John Gil" w:date="2022-08-27T21:28:00Z"/>
        </w:rPr>
        <w:pPrChange w:id="2751" w:author="John Gil" w:date="2022-08-24T16:40:00Z">
          <w:pPr>
            <w:pStyle w:val="a3"/>
            <w:spacing w:before="8"/>
            <w:jc w:val="center"/>
          </w:pPr>
        </w:pPrChange>
      </w:pPr>
    </w:p>
    <w:p w14:paraId="02FE2B4A" w14:textId="510FEA63" w:rsidR="00525A7C" w:rsidRPr="0014406B" w:rsidDel="003A5FE2" w:rsidRDefault="005D2D8D" w:rsidP="004822F5">
      <w:pPr>
        <w:pStyle w:val="a3"/>
        <w:spacing w:before="8"/>
        <w:rPr>
          <w:del w:id="2752" w:author="John Gil" w:date="2022-08-24T16:11:00Z"/>
          <w:i/>
          <w:iCs/>
          <w:noProof/>
          <w:color w:val="44546A" w:themeColor="text2"/>
          <w:sz w:val="18"/>
          <w:szCs w:val="18"/>
          <w:rPrChange w:id="2753" w:author="John Gil" w:date="2022-08-24T16:45:00Z">
            <w:rPr>
              <w:del w:id="2754" w:author="John Gil" w:date="2022-08-24T16:11:00Z"/>
            </w:rPr>
          </w:rPrChange>
        </w:rPr>
      </w:pPr>
      <w:del w:id="2755" w:author="John Gil" w:date="2022-08-24T16:11:00Z">
        <w:r w:rsidRPr="0014406B" w:rsidDel="003A5FE2">
          <w:rPr>
            <w:i/>
            <w:iCs/>
            <w:noProof/>
            <w:color w:val="44546A" w:themeColor="text2"/>
            <w:sz w:val="18"/>
            <w:szCs w:val="18"/>
            <w:rPrChange w:id="2756" w:author="John Gil" w:date="2022-08-24T16:45:00Z">
              <w:rPr/>
            </w:rPrChange>
          </w:rPr>
          <w:delText xml:space="preserve">Функция </w:delText>
        </w:r>
        <w:r w:rsidRPr="0014406B" w:rsidDel="003A5FE2">
          <w:rPr>
            <w:i/>
            <w:iCs/>
            <w:noProof/>
            <w:color w:val="44546A" w:themeColor="text2"/>
            <w:sz w:val="18"/>
            <w:szCs w:val="18"/>
            <w:rPrChange w:id="2757" w:author="John Gil" w:date="2022-08-24T16:45:00Z">
              <w:rPr>
                <w:lang w:val="en-US"/>
              </w:rPr>
            </w:rPrChange>
          </w:rPr>
          <w:delText>glGenVertexArrays</w:delText>
        </w:r>
        <w:r w:rsidRPr="0014406B" w:rsidDel="003A5FE2">
          <w:rPr>
            <w:i/>
            <w:iCs/>
            <w:noProof/>
            <w:color w:val="44546A" w:themeColor="text2"/>
            <w:sz w:val="18"/>
            <w:szCs w:val="18"/>
            <w:rPrChange w:id="2758" w:author="John Gil" w:date="2022-08-24T16:45:00Z">
              <w:rPr/>
            </w:rPrChange>
          </w:rPr>
          <w:delText>() резервирует память для создания массива вертексов</w:delText>
        </w:r>
        <w:r w:rsidR="00525A7C" w:rsidRPr="0014406B" w:rsidDel="003A5FE2">
          <w:rPr>
            <w:i/>
            <w:iCs/>
            <w:noProof/>
            <w:color w:val="44546A" w:themeColor="text2"/>
            <w:sz w:val="18"/>
            <w:szCs w:val="18"/>
            <w:rPrChange w:id="2759" w:author="John Gil" w:date="2022-08-24T16:45:00Z">
              <w:rPr/>
            </w:rPrChange>
          </w:rPr>
          <w:delText xml:space="preserve"> и записывает значение дескриптора созданного объекта в переменную </w:delText>
        </w:r>
        <w:r w:rsidR="00525A7C" w:rsidRPr="0014406B" w:rsidDel="003A5FE2">
          <w:rPr>
            <w:i/>
            <w:iCs/>
            <w:noProof/>
            <w:color w:val="44546A" w:themeColor="text2"/>
            <w:sz w:val="18"/>
            <w:szCs w:val="18"/>
            <w:rPrChange w:id="2760" w:author="John Gil" w:date="2022-08-24T16:45:00Z">
              <w:rPr>
                <w:lang w:val="en-US"/>
              </w:rPr>
            </w:rPrChange>
          </w:rPr>
          <w:delText>vertexArray</w:delText>
        </w:r>
        <w:r w:rsidRPr="0014406B" w:rsidDel="003A5FE2">
          <w:rPr>
            <w:i/>
            <w:iCs/>
            <w:noProof/>
            <w:color w:val="44546A" w:themeColor="text2"/>
            <w:sz w:val="18"/>
            <w:szCs w:val="18"/>
            <w:rPrChange w:id="2761" w:author="John Gil" w:date="2022-08-24T16:45:00Z">
              <w:rPr/>
            </w:rPrChange>
          </w:rPr>
          <w:delText xml:space="preserve">. </w:delText>
        </w:r>
        <w:r w:rsidRPr="0014406B" w:rsidDel="003A5FE2">
          <w:rPr>
            <w:i/>
            <w:iCs/>
            <w:noProof/>
            <w:color w:val="44546A" w:themeColor="text2"/>
            <w:sz w:val="18"/>
            <w:szCs w:val="18"/>
            <w:rPrChange w:id="2762" w:author="John Gil" w:date="2022-08-24T16:45:00Z">
              <w:rPr>
                <w:u w:val="single"/>
              </w:rPr>
            </w:rPrChange>
          </w:rPr>
          <w:delText xml:space="preserve">Вызов функции </w:delText>
        </w:r>
        <w:r w:rsidRPr="0014406B" w:rsidDel="003A5FE2">
          <w:rPr>
            <w:i/>
            <w:iCs/>
            <w:noProof/>
            <w:color w:val="44546A" w:themeColor="text2"/>
            <w:sz w:val="18"/>
            <w:szCs w:val="18"/>
            <w:rPrChange w:id="2763" w:author="John Gil" w:date="2022-08-24T16:45:00Z">
              <w:rPr>
                <w:u w:val="single"/>
                <w:lang w:val="en-US"/>
              </w:rPr>
            </w:rPrChange>
          </w:rPr>
          <w:delText>glBindVertexArray</w:delText>
        </w:r>
        <w:r w:rsidRPr="0014406B" w:rsidDel="003A5FE2">
          <w:rPr>
            <w:i/>
            <w:iCs/>
            <w:noProof/>
            <w:color w:val="44546A" w:themeColor="text2"/>
            <w:sz w:val="18"/>
            <w:szCs w:val="18"/>
            <w:rPrChange w:id="2764" w:author="John Gil" w:date="2022-08-24T16:45:00Z">
              <w:rPr>
                <w:u w:val="single"/>
              </w:rPr>
            </w:rPrChange>
          </w:rPr>
          <w:delText>() выставляет значение состояния, хранящего текущий используемый массив вертексов.</w:delText>
        </w:r>
        <w:r w:rsidRPr="0014406B" w:rsidDel="003A5FE2">
          <w:rPr>
            <w:i/>
            <w:iCs/>
            <w:noProof/>
            <w:color w:val="44546A" w:themeColor="text2"/>
            <w:sz w:val="18"/>
            <w:szCs w:val="18"/>
            <w:rPrChange w:id="2765" w:author="John Gil" w:date="2022-08-24T16:45:00Z">
              <w:rPr/>
            </w:rPrChange>
          </w:rPr>
          <w:delText xml:space="preserve"> </w:delText>
        </w:r>
      </w:del>
    </w:p>
    <w:p w14:paraId="4FDE5555" w14:textId="49794A47" w:rsidR="005366AF" w:rsidDel="003A5FE2" w:rsidRDefault="00525A7C" w:rsidP="00F13D82">
      <w:pPr>
        <w:pStyle w:val="a3"/>
        <w:spacing w:before="8"/>
        <w:rPr>
          <w:del w:id="2766" w:author="John Gil" w:date="2022-08-24T16:11:00Z"/>
        </w:rPr>
      </w:pPr>
      <w:del w:id="2767" w:author="John Gil" w:date="2022-08-24T16:11:00Z">
        <w:r w:rsidDel="003A5FE2">
          <w:delText xml:space="preserve">Далее происходит создание буфера </w:delText>
        </w:r>
        <w:r w:rsidDel="003A5FE2">
          <w:rPr>
            <w:lang w:val="en-US"/>
          </w:rPr>
          <w:delText>triangle</w:delText>
        </w:r>
        <w:r w:rsidRPr="00525A7C" w:rsidDel="003A5FE2">
          <w:delText xml:space="preserve">, </w:delText>
        </w:r>
        <w:r w:rsidDel="003A5FE2">
          <w:delText>хранящего массив</w:delText>
        </w:r>
        <w:r w:rsidRPr="00525A7C" w:rsidDel="003A5FE2">
          <w:delText xml:space="preserve"> </w:delText>
        </w:r>
        <w:r w:rsidDel="003A5FE2">
          <w:rPr>
            <w:lang w:val="en-US"/>
          </w:rPr>
          <w:delText>triangleData</w:delText>
        </w:r>
        <w:r w:rsidRPr="00525A7C" w:rsidDel="003A5FE2">
          <w:delText xml:space="preserve">. </w:delText>
        </w:r>
        <w:r w:rsidDel="003A5FE2">
          <w:delText xml:space="preserve">Функция </w:delText>
        </w:r>
        <w:r w:rsidDel="003A5FE2">
          <w:rPr>
            <w:lang w:val="en-US"/>
          </w:rPr>
          <w:delText>glGenBuffers</w:delText>
        </w:r>
        <w:r w:rsidRPr="005D2D8D" w:rsidDel="003A5FE2">
          <w:delText xml:space="preserve">() </w:delText>
        </w:r>
        <w:r w:rsidDel="003A5FE2">
          <w:delText xml:space="preserve">резервирует память для создания буфера. </w:delText>
        </w:r>
        <w:r w:rsidR="00DB1376" w:rsidRPr="00525A7C" w:rsidDel="003A5FE2">
          <w:rPr>
            <w:u w:val="single"/>
          </w:rPr>
          <w:delText xml:space="preserve">Вызов функции </w:delText>
        </w:r>
        <w:r w:rsidR="00DB1376" w:rsidRPr="00525A7C" w:rsidDel="003A5FE2">
          <w:rPr>
            <w:u w:val="single"/>
            <w:lang w:val="en-US"/>
          </w:rPr>
          <w:delText>glBind</w:delText>
        </w:r>
        <w:r w:rsidR="00DB1376" w:rsidDel="003A5FE2">
          <w:rPr>
            <w:u w:val="single"/>
            <w:lang w:val="en-US"/>
          </w:rPr>
          <w:delText>Buffer</w:delText>
        </w:r>
        <w:r w:rsidR="00DB1376" w:rsidRPr="00525A7C" w:rsidDel="003A5FE2">
          <w:rPr>
            <w:u w:val="single"/>
          </w:rPr>
          <w:delText xml:space="preserve">() выставляет значение состояния, хранящего текущий используемый </w:delText>
        </w:r>
        <w:r w:rsidR="00DB1376" w:rsidDel="003A5FE2">
          <w:rPr>
            <w:u w:val="single"/>
          </w:rPr>
          <w:delText>буфер</w:delText>
        </w:r>
        <w:r w:rsidR="00DB1376" w:rsidRPr="00525A7C" w:rsidDel="003A5FE2">
          <w:rPr>
            <w:u w:val="single"/>
          </w:rPr>
          <w:delText>.</w:delText>
        </w:r>
        <w:r w:rsidR="00DB1376" w:rsidDel="003A5FE2">
          <w:delText xml:space="preserve"> </w:delText>
        </w:r>
        <w:r w:rsidDel="003A5FE2">
          <w:delText xml:space="preserve">Вызов функции </w:delText>
        </w:r>
        <w:r w:rsidDel="003A5FE2">
          <w:rPr>
            <w:lang w:val="en-US"/>
          </w:rPr>
          <w:delText>glBufferData</w:delText>
        </w:r>
        <w:r w:rsidRPr="00DB1376" w:rsidDel="003A5FE2">
          <w:delText xml:space="preserve"> </w:delText>
        </w:r>
        <w:r w:rsidR="00DB1376" w:rsidDel="003A5FE2">
          <w:delText xml:space="preserve">передает массив </w:delText>
        </w:r>
        <w:r w:rsidR="00DB1376" w:rsidDel="003A5FE2">
          <w:rPr>
            <w:lang w:val="en-US"/>
          </w:rPr>
          <w:delText>triangleData</w:delText>
        </w:r>
        <w:r w:rsidR="00DB1376" w:rsidRPr="00DB1376" w:rsidDel="003A5FE2">
          <w:delText xml:space="preserve"> </w:delText>
        </w:r>
        <w:r w:rsidR="00DB1376" w:rsidDel="003A5FE2">
          <w:delText>в только что созданный буфер.</w:delText>
        </w:r>
        <w:r w:rsidR="005366AF" w:rsidDel="003A5FE2">
          <w:delText xml:space="preserve"> Такая же последовательность операций используется для создания буфера </w:delText>
        </w:r>
        <w:r w:rsidR="005366AF" w:rsidDel="003A5FE2">
          <w:rPr>
            <w:lang w:val="en-US"/>
          </w:rPr>
          <w:delText>indexBuffer</w:delText>
        </w:r>
        <w:r w:rsidR="005366AF" w:rsidRPr="005366AF" w:rsidDel="003A5FE2">
          <w:delText xml:space="preserve">, </w:delText>
        </w:r>
        <w:r w:rsidR="005366AF" w:rsidDel="003A5FE2">
          <w:delText>хранящего последовательность соединения вершин.</w:delText>
        </w:r>
      </w:del>
    </w:p>
    <w:p w14:paraId="0C6293C4" w14:textId="2C21AFE1" w:rsidR="005366AF" w:rsidDel="003A5FE2" w:rsidRDefault="005366AF" w:rsidP="00F13D82">
      <w:pPr>
        <w:pStyle w:val="a3"/>
        <w:spacing w:before="8"/>
        <w:rPr>
          <w:del w:id="2768" w:author="John Gil" w:date="2022-08-24T16:11:00Z"/>
        </w:rPr>
      </w:pPr>
      <w:del w:id="2769" w:author="John Gil" w:date="2022-08-24T16:11:00Z">
        <w:r w:rsidDel="003A5FE2">
          <w:delText>Теперь</w:delText>
        </w:r>
        <w:r w:rsidRPr="005366AF" w:rsidDel="003A5FE2">
          <w:delText xml:space="preserve">, </w:delText>
        </w:r>
        <w:r w:rsidDel="003A5FE2">
          <w:delText>необходимо обратить внимание на то</w:delText>
        </w:r>
        <w:r w:rsidRPr="005366AF" w:rsidDel="003A5FE2">
          <w:delText xml:space="preserve">, </w:delText>
        </w:r>
        <w:r w:rsidDel="003A5FE2">
          <w:delText>как массив</w:delText>
        </w:r>
        <w:r w:rsidRPr="005366AF" w:rsidDel="003A5FE2">
          <w:delText xml:space="preserve"> </w:delText>
        </w:r>
        <w:r w:rsidDel="003A5FE2">
          <w:rPr>
            <w:lang w:val="en-US"/>
          </w:rPr>
          <w:delText>triangleData</w:delText>
        </w:r>
        <w:r w:rsidRPr="005366AF" w:rsidDel="003A5FE2">
          <w:delText>,</w:delText>
        </w:r>
        <w:r w:rsidDel="003A5FE2">
          <w:delText xml:space="preserve"> переданный в буфер </w:delText>
        </w:r>
        <w:r w:rsidDel="003A5FE2">
          <w:rPr>
            <w:lang w:val="en-US"/>
          </w:rPr>
          <w:delText>triangle</w:delText>
        </w:r>
        <w:r w:rsidRPr="005366AF" w:rsidDel="003A5FE2">
          <w:delText xml:space="preserve"> </w:delText>
        </w:r>
        <w:r w:rsidDel="003A5FE2">
          <w:delText xml:space="preserve">будет считан вершинным шейдером. </w:delText>
        </w:r>
      </w:del>
    </w:p>
    <w:p w14:paraId="04208600" w14:textId="23651332" w:rsidR="005366AF" w:rsidDel="003A5FE2" w:rsidRDefault="005366AF" w:rsidP="00F13D82">
      <w:pPr>
        <w:pStyle w:val="a3"/>
        <w:spacing w:before="8"/>
        <w:rPr>
          <w:del w:id="2770" w:author="John Gil" w:date="2022-08-24T16:11:00Z"/>
        </w:rPr>
      </w:pPr>
    </w:p>
    <w:p w14:paraId="013B13F2" w14:textId="78C4D313" w:rsidR="005366AF" w:rsidRPr="001D4764" w:rsidDel="003A5FE2" w:rsidRDefault="005366AF" w:rsidP="00F13D82">
      <w:pPr>
        <w:widowControl/>
        <w:adjustRightInd w:val="0"/>
        <w:rPr>
          <w:del w:id="2771" w:author="John Gil" w:date="2022-08-24T16:11:00Z"/>
          <w:rFonts w:ascii="Consolas" w:eastAsiaTheme="minorHAnsi" w:hAnsi="Consolas" w:cs="Consolas"/>
          <w:color w:val="000000"/>
          <w:sz w:val="19"/>
          <w:szCs w:val="19"/>
          <w:rPrChange w:id="2772" w:author="John Gil" w:date="2022-08-24T16:40:00Z">
            <w:rPr>
              <w:del w:id="2773" w:author="John Gil" w:date="2022-08-24T16:11:00Z"/>
              <w:rFonts w:ascii="Consolas" w:eastAsiaTheme="minorHAnsi" w:hAnsi="Consolas" w:cs="Consolas"/>
              <w:color w:val="000000"/>
              <w:sz w:val="19"/>
              <w:szCs w:val="19"/>
              <w:lang w:val="en-US"/>
            </w:rPr>
          </w:rPrChange>
        </w:rPr>
      </w:pPr>
      <w:del w:id="2774" w:author="John Gil" w:date="2022-08-24T16:11:00Z">
        <w:r w:rsidRPr="001D4764" w:rsidDel="003A5FE2">
          <w:rPr>
            <w:rFonts w:ascii="Consolas" w:eastAsiaTheme="minorHAnsi" w:hAnsi="Consolas" w:cs="Consolas"/>
            <w:color w:val="A31515"/>
            <w:sz w:val="19"/>
            <w:szCs w:val="19"/>
            <w:rPrChange w:id="2775" w:author="John Gil" w:date="2022-08-24T16:40:00Z">
              <w:rPr>
                <w:rFonts w:ascii="Consolas" w:eastAsiaTheme="minorHAnsi" w:hAnsi="Consolas" w:cs="Consolas"/>
                <w:color w:val="A31515"/>
                <w:sz w:val="19"/>
                <w:szCs w:val="19"/>
                <w:lang w:val="en-US"/>
              </w:rPr>
            </w:rPrChange>
          </w:rPr>
          <w:delText>"</w:delText>
        </w:r>
        <w:r w:rsidRPr="004A2827" w:rsidDel="003A5FE2">
          <w:rPr>
            <w:rFonts w:ascii="Consolas" w:eastAsiaTheme="minorHAnsi" w:hAnsi="Consolas" w:cs="Consolas"/>
            <w:color w:val="A31515"/>
            <w:sz w:val="19"/>
            <w:szCs w:val="19"/>
            <w:lang w:val="en-US"/>
          </w:rPr>
          <w:delText>layout</w:delText>
        </w:r>
        <w:r w:rsidRPr="001D4764" w:rsidDel="003A5FE2">
          <w:rPr>
            <w:rFonts w:ascii="Consolas" w:eastAsiaTheme="minorHAnsi" w:hAnsi="Consolas" w:cs="Consolas"/>
            <w:color w:val="A31515"/>
            <w:sz w:val="19"/>
            <w:szCs w:val="19"/>
            <w:rPrChange w:id="2776" w:author="John Gil" w:date="2022-08-24T16:40:00Z">
              <w:rPr>
                <w:rFonts w:ascii="Consolas" w:eastAsiaTheme="minorHAnsi" w:hAnsi="Consolas" w:cs="Consolas"/>
                <w:color w:val="A31515"/>
                <w:sz w:val="19"/>
                <w:szCs w:val="19"/>
                <w:lang w:val="en-US"/>
              </w:rPr>
            </w:rPrChange>
          </w:rPr>
          <w:delText>(</w:delText>
        </w:r>
        <w:r w:rsidRPr="004A2827" w:rsidDel="003A5FE2">
          <w:rPr>
            <w:rFonts w:ascii="Consolas" w:eastAsiaTheme="minorHAnsi" w:hAnsi="Consolas" w:cs="Consolas"/>
            <w:color w:val="A31515"/>
            <w:sz w:val="19"/>
            <w:szCs w:val="19"/>
            <w:lang w:val="en-US"/>
          </w:rPr>
          <w:delText>location</w:delText>
        </w:r>
        <w:r w:rsidRPr="001D4764" w:rsidDel="003A5FE2">
          <w:rPr>
            <w:rFonts w:ascii="Consolas" w:eastAsiaTheme="minorHAnsi" w:hAnsi="Consolas" w:cs="Consolas"/>
            <w:color w:val="A31515"/>
            <w:sz w:val="19"/>
            <w:szCs w:val="19"/>
            <w:rPrChange w:id="2777" w:author="John Gil" w:date="2022-08-24T16:40:00Z">
              <w:rPr>
                <w:rFonts w:ascii="Consolas" w:eastAsiaTheme="minorHAnsi" w:hAnsi="Consolas" w:cs="Consolas"/>
                <w:color w:val="A31515"/>
                <w:sz w:val="19"/>
                <w:szCs w:val="19"/>
                <w:lang w:val="en-US"/>
              </w:rPr>
            </w:rPrChange>
          </w:rPr>
          <w:delText xml:space="preserve"> = 0) </w:delText>
        </w:r>
        <w:r w:rsidRPr="004A2827" w:rsidDel="003A5FE2">
          <w:rPr>
            <w:rFonts w:ascii="Consolas" w:eastAsiaTheme="minorHAnsi" w:hAnsi="Consolas" w:cs="Consolas"/>
            <w:color w:val="A31515"/>
            <w:sz w:val="19"/>
            <w:szCs w:val="19"/>
            <w:lang w:val="en-US"/>
          </w:rPr>
          <w:delText>in</w:delText>
        </w:r>
        <w:r w:rsidRPr="001D4764" w:rsidDel="003A5FE2">
          <w:rPr>
            <w:rFonts w:ascii="Consolas" w:eastAsiaTheme="minorHAnsi" w:hAnsi="Consolas" w:cs="Consolas"/>
            <w:color w:val="A31515"/>
            <w:sz w:val="19"/>
            <w:szCs w:val="19"/>
            <w:rPrChange w:id="2778" w:author="John Gil" w:date="2022-08-24T16:40:00Z">
              <w:rPr>
                <w:rFonts w:ascii="Consolas" w:eastAsiaTheme="minorHAnsi" w:hAnsi="Consolas" w:cs="Consolas"/>
                <w:color w:val="A31515"/>
                <w:sz w:val="19"/>
                <w:szCs w:val="19"/>
                <w:lang w:val="en-US"/>
              </w:rPr>
            </w:rPrChange>
          </w:rPr>
          <w:delText xml:space="preserve"> </w:delText>
        </w:r>
        <w:r w:rsidRPr="004A2827" w:rsidDel="003A5FE2">
          <w:rPr>
            <w:rFonts w:ascii="Consolas" w:eastAsiaTheme="minorHAnsi" w:hAnsi="Consolas" w:cs="Consolas"/>
            <w:color w:val="A31515"/>
            <w:sz w:val="19"/>
            <w:szCs w:val="19"/>
            <w:lang w:val="en-US"/>
          </w:rPr>
          <w:delText>vec</w:delText>
        </w:r>
        <w:r w:rsidRPr="001D4764" w:rsidDel="003A5FE2">
          <w:rPr>
            <w:rFonts w:ascii="Consolas" w:eastAsiaTheme="minorHAnsi" w:hAnsi="Consolas" w:cs="Consolas"/>
            <w:color w:val="A31515"/>
            <w:sz w:val="19"/>
            <w:szCs w:val="19"/>
            <w:rPrChange w:id="2779" w:author="John Gil" w:date="2022-08-24T16:40:00Z">
              <w:rPr>
                <w:rFonts w:ascii="Consolas" w:eastAsiaTheme="minorHAnsi" w:hAnsi="Consolas" w:cs="Consolas"/>
                <w:color w:val="A31515"/>
                <w:sz w:val="19"/>
                <w:szCs w:val="19"/>
                <w:lang w:val="en-US"/>
              </w:rPr>
            </w:rPrChange>
          </w:rPr>
          <w:delText xml:space="preserve">3 </w:delText>
        </w:r>
        <w:r w:rsidRPr="004A2827" w:rsidDel="003A5FE2">
          <w:rPr>
            <w:rFonts w:ascii="Consolas" w:eastAsiaTheme="minorHAnsi" w:hAnsi="Consolas" w:cs="Consolas"/>
            <w:color w:val="A31515"/>
            <w:sz w:val="19"/>
            <w:szCs w:val="19"/>
            <w:lang w:val="en-US"/>
          </w:rPr>
          <w:delText>vPos</w:delText>
        </w:r>
        <w:r w:rsidRPr="001D4764" w:rsidDel="003A5FE2">
          <w:rPr>
            <w:rFonts w:ascii="Consolas" w:eastAsiaTheme="minorHAnsi" w:hAnsi="Consolas" w:cs="Consolas"/>
            <w:color w:val="A31515"/>
            <w:sz w:val="19"/>
            <w:szCs w:val="19"/>
            <w:rPrChange w:id="2780" w:author="John Gil" w:date="2022-08-24T16:40:00Z">
              <w:rPr>
                <w:rFonts w:ascii="Consolas" w:eastAsiaTheme="minorHAnsi" w:hAnsi="Consolas" w:cs="Consolas"/>
                <w:color w:val="A31515"/>
                <w:sz w:val="19"/>
                <w:szCs w:val="19"/>
                <w:lang w:val="en-US"/>
              </w:rPr>
            </w:rPrChange>
          </w:rPr>
          <w:delText>; "</w:delText>
        </w:r>
        <w:r w:rsidRPr="001D4764" w:rsidDel="003A5FE2">
          <w:rPr>
            <w:rFonts w:ascii="Consolas" w:eastAsiaTheme="minorHAnsi" w:hAnsi="Consolas" w:cs="Consolas"/>
            <w:color w:val="000000"/>
            <w:sz w:val="19"/>
            <w:szCs w:val="19"/>
            <w:rPrChange w:id="2781" w:author="John Gil" w:date="2022-08-24T16:40:00Z"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/>
              </w:rPr>
            </w:rPrChange>
          </w:rPr>
          <w:delText xml:space="preserve"> </w:delText>
        </w:r>
        <w:r w:rsidRPr="001D4764" w:rsidDel="003A5FE2">
          <w:rPr>
            <w:rFonts w:ascii="Consolas" w:eastAsiaTheme="minorHAnsi" w:hAnsi="Consolas" w:cs="Consolas"/>
            <w:color w:val="008000"/>
            <w:sz w:val="19"/>
            <w:szCs w:val="19"/>
            <w:rPrChange w:id="2782" w:author="John Gil" w:date="2022-08-24T16:40:00Z">
              <w:rPr>
                <w:rFonts w:ascii="Consolas" w:eastAsiaTheme="minorHAnsi" w:hAnsi="Consolas" w:cs="Consolas"/>
                <w:color w:val="008000"/>
                <w:sz w:val="19"/>
                <w:szCs w:val="19"/>
                <w:lang w:val="en-US"/>
              </w:rPr>
            </w:rPrChange>
          </w:rPr>
          <w:delText>//</w:delText>
        </w:r>
        <w:r w:rsidDel="003A5FE2">
          <w:rPr>
            <w:rFonts w:ascii="Consolas" w:eastAsiaTheme="minorHAnsi" w:hAnsi="Consolas" w:cs="Consolas"/>
            <w:color w:val="008000"/>
            <w:sz w:val="19"/>
            <w:szCs w:val="19"/>
          </w:rPr>
          <w:delText>Координаты</w:delText>
        </w:r>
        <w:r w:rsidRPr="001D4764" w:rsidDel="003A5FE2">
          <w:rPr>
            <w:rFonts w:ascii="Consolas" w:eastAsiaTheme="minorHAnsi" w:hAnsi="Consolas" w:cs="Consolas"/>
            <w:color w:val="008000"/>
            <w:sz w:val="19"/>
            <w:szCs w:val="19"/>
            <w:rPrChange w:id="2783" w:author="John Gil" w:date="2022-08-24T16:40:00Z">
              <w:rPr>
                <w:rFonts w:ascii="Consolas" w:eastAsiaTheme="minorHAnsi" w:hAnsi="Consolas" w:cs="Consolas"/>
                <w:color w:val="008000"/>
                <w:sz w:val="19"/>
                <w:szCs w:val="19"/>
                <w:lang w:val="en-US"/>
              </w:rPr>
            </w:rPrChange>
          </w:rPr>
          <w:delText xml:space="preserve"> </w:delText>
        </w:r>
        <w:r w:rsidDel="003A5FE2">
          <w:rPr>
            <w:rFonts w:ascii="Consolas" w:eastAsiaTheme="minorHAnsi" w:hAnsi="Consolas" w:cs="Consolas"/>
            <w:color w:val="008000"/>
            <w:sz w:val="19"/>
            <w:szCs w:val="19"/>
          </w:rPr>
          <w:delText>вершины</w:delText>
        </w:r>
        <w:r w:rsidRPr="001D4764" w:rsidDel="003A5FE2">
          <w:rPr>
            <w:rFonts w:ascii="Consolas" w:eastAsiaTheme="minorHAnsi" w:hAnsi="Consolas" w:cs="Consolas"/>
            <w:color w:val="008000"/>
            <w:sz w:val="19"/>
            <w:szCs w:val="19"/>
            <w:rPrChange w:id="2784" w:author="John Gil" w:date="2022-08-24T16:40:00Z">
              <w:rPr>
                <w:rFonts w:ascii="Consolas" w:eastAsiaTheme="minorHAnsi" w:hAnsi="Consolas" w:cs="Consolas"/>
                <w:color w:val="008000"/>
                <w:sz w:val="19"/>
                <w:szCs w:val="19"/>
                <w:lang w:val="en-US"/>
              </w:rPr>
            </w:rPrChange>
          </w:rPr>
          <w:delText xml:space="preserve"> </w:delText>
        </w:r>
        <w:r w:rsidDel="003A5FE2">
          <w:rPr>
            <w:rFonts w:ascii="Consolas" w:eastAsiaTheme="minorHAnsi" w:hAnsi="Consolas" w:cs="Consolas"/>
            <w:color w:val="008000"/>
            <w:sz w:val="19"/>
            <w:szCs w:val="19"/>
          </w:rPr>
          <w:delText>примитива</w:delText>
        </w:r>
      </w:del>
    </w:p>
    <w:p w14:paraId="5278ED99" w14:textId="7A7D3C8B" w:rsidR="005366AF" w:rsidRPr="001D4764" w:rsidDel="003A5FE2" w:rsidRDefault="005366AF" w:rsidP="00F13D82">
      <w:pPr>
        <w:widowControl/>
        <w:adjustRightInd w:val="0"/>
        <w:rPr>
          <w:del w:id="2785" w:author="John Gil" w:date="2022-08-24T16:11:00Z"/>
          <w:rFonts w:ascii="Consolas" w:eastAsiaTheme="minorHAnsi" w:hAnsi="Consolas" w:cs="Consolas"/>
          <w:color w:val="000000"/>
          <w:sz w:val="19"/>
          <w:szCs w:val="19"/>
          <w:rPrChange w:id="2786" w:author="John Gil" w:date="2022-08-24T16:40:00Z">
            <w:rPr>
              <w:del w:id="2787" w:author="John Gil" w:date="2022-08-24T16:11:00Z"/>
              <w:rFonts w:ascii="Consolas" w:eastAsiaTheme="minorHAnsi" w:hAnsi="Consolas" w:cs="Consolas"/>
              <w:color w:val="000000"/>
              <w:sz w:val="19"/>
              <w:szCs w:val="19"/>
              <w:lang w:val="en-US"/>
            </w:rPr>
          </w:rPrChange>
        </w:rPr>
      </w:pPr>
      <w:del w:id="2788" w:author="John Gil" w:date="2022-08-24T16:11:00Z">
        <w:r w:rsidRPr="001D4764" w:rsidDel="003A5FE2">
          <w:rPr>
            <w:rFonts w:ascii="Consolas" w:eastAsiaTheme="minorHAnsi" w:hAnsi="Consolas" w:cs="Consolas"/>
            <w:color w:val="A31515"/>
            <w:sz w:val="19"/>
            <w:szCs w:val="19"/>
            <w:rPrChange w:id="2789" w:author="John Gil" w:date="2022-08-24T16:40:00Z">
              <w:rPr>
                <w:rFonts w:ascii="Consolas" w:eastAsiaTheme="minorHAnsi" w:hAnsi="Consolas" w:cs="Consolas"/>
                <w:color w:val="A31515"/>
                <w:sz w:val="19"/>
                <w:szCs w:val="19"/>
                <w:lang w:val="en-US"/>
              </w:rPr>
            </w:rPrChange>
          </w:rPr>
          <w:delText>"</w:delText>
        </w:r>
        <w:r w:rsidRPr="004A2827" w:rsidDel="003A5FE2">
          <w:rPr>
            <w:rFonts w:ascii="Consolas" w:eastAsiaTheme="minorHAnsi" w:hAnsi="Consolas" w:cs="Consolas"/>
            <w:color w:val="A31515"/>
            <w:sz w:val="19"/>
            <w:szCs w:val="19"/>
            <w:lang w:val="en-US"/>
          </w:rPr>
          <w:delText>layout</w:delText>
        </w:r>
        <w:r w:rsidRPr="001D4764" w:rsidDel="003A5FE2">
          <w:rPr>
            <w:rFonts w:ascii="Consolas" w:eastAsiaTheme="minorHAnsi" w:hAnsi="Consolas" w:cs="Consolas"/>
            <w:color w:val="A31515"/>
            <w:sz w:val="19"/>
            <w:szCs w:val="19"/>
            <w:rPrChange w:id="2790" w:author="John Gil" w:date="2022-08-24T16:40:00Z">
              <w:rPr>
                <w:rFonts w:ascii="Consolas" w:eastAsiaTheme="minorHAnsi" w:hAnsi="Consolas" w:cs="Consolas"/>
                <w:color w:val="A31515"/>
                <w:sz w:val="19"/>
                <w:szCs w:val="19"/>
                <w:lang w:val="en-US"/>
              </w:rPr>
            </w:rPrChange>
          </w:rPr>
          <w:delText>(</w:delText>
        </w:r>
        <w:r w:rsidRPr="004A2827" w:rsidDel="003A5FE2">
          <w:rPr>
            <w:rFonts w:ascii="Consolas" w:eastAsiaTheme="minorHAnsi" w:hAnsi="Consolas" w:cs="Consolas"/>
            <w:color w:val="A31515"/>
            <w:sz w:val="19"/>
            <w:szCs w:val="19"/>
            <w:lang w:val="en-US"/>
          </w:rPr>
          <w:delText>location</w:delText>
        </w:r>
        <w:r w:rsidRPr="001D4764" w:rsidDel="003A5FE2">
          <w:rPr>
            <w:rFonts w:ascii="Consolas" w:eastAsiaTheme="minorHAnsi" w:hAnsi="Consolas" w:cs="Consolas"/>
            <w:color w:val="A31515"/>
            <w:sz w:val="19"/>
            <w:szCs w:val="19"/>
            <w:rPrChange w:id="2791" w:author="John Gil" w:date="2022-08-24T16:40:00Z">
              <w:rPr>
                <w:rFonts w:ascii="Consolas" w:eastAsiaTheme="minorHAnsi" w:hAnsi="Consolas" w:cs="Consolas"/>
                <w:color w:val="A31515"/>
                <w:sz w:val="19"/>
                <w:szCs w:val="19"/>
                <w:lang w:val="en-US"/>
              </w:rPr>
            </w:rPrChange>
          </w:rPr>
          <w:delText xml:space="preserve"> = 1) </w:delText>
        </w:r>
        <w:r w:rsidRPr="004A2827" w:rsidDel="003A5FE2">
          <w:rPr>
            <w:rFonts w:ascii="Consolas" w:eastAsiaTheme="minorHAnsi" w:hAnsi="Consolas" w:cs="Consolas"/>
            <w:color w:val="A31515"/>
            <w:sz w:val="19"/>
            <w:szCs w:val="19"/>
            <w:lang w:val="en-US"/>
          </w:rPr>
          <w:delText>in</w:delText>
        </w:r>
        <w:r w:rsidRPr="001D4764" w:rsidDel="003A5FE2">
          <w:rPr>
            <w:rFonts w:ascii="Consolas" w:eastAsiaTheme="minorHAnsi" w:hAnsi="Consolas" w:cs="Consolas"/>
            <w:color w:val="A31515"/>
            <w:sz w:val="19"/>
            <w:szCs w:val="19"/>
            <w:rPrChange w:id="2792" w:author="John Gil" w:date="2022-08-24T16:40:00Z">
              <w:rPr>
                <w:rFonts w:ascii="Consolas" w:eastAsiaTheme="minorHAnsi" w:hAnsi="Consolas" w:cs="Consolas"/>
                <w:color w:val="A31515"/>
                <w:sz w:val="19"/>
                <w:szCs w:val="19"/>
                <w:lang w:val="en-US"/>
              </w:rPr>
            </w:rPrChange>
          </w:rPr>
          <w:delText xml:space="preserve"> </w:delText>
        </w:r>
        <w:r w:rsidRPr="004A2827" w:rsidDel="003A5FE2">
          <w:rPr>
            <w:rFonts w:ascii="Consolas" w:eastAsiaTheme="minorHAnsi" w:hAnsi="Consolas" w:cs="Consolas"/>
            <w:color w:val="A31515"/>
            <w:sz w:val="19"/>
            <w:szCs w:val="19"/>
            <w:lang w:val="en-US"/>
          </w:rPr>
          <w:delText>vec</w:delText>
        </w:r>
        <w:r w:rsidRPr="001D4764" w:rsidDel="003A5FE2">
          <w:rPr>
            <w:rFonts w:ascii="Consolas" w:eastAsiaTheme="minorHAnsi" w:hAnsi="Consolas" w:cs="Consolas"/>
            <w:color w:val="A31515"/>
            <w:sz w:val="19"/>
            <w:szCs w:val="19"/>
            <w:rPrChange w:id="2793" w:author="John Gil" w:date="2022-08-24T16:40:00Z">
              <w:rPr>
                <w:rFonts w:ascii="Consolas" w:eastAsiaTheme="minorHAnsi" w:hAnsi="Consolas" w:cs="Consolas"/>
                <w:color w:val="A31515"/>
                <w:sz w:val="19"/>
                <w:szCs w:val="19"/>
                <w:lang w:val="en-US"/>
              </w:rPr>
            </w:rPrChange>
          </w:rPr>
          <w:delText xml:space="preserve">3 </w:delText>
        </w:r>
        <w:r w:rsidRPr="004A2827" w:rsidDel="003A5FE2">
          <w:rPr>
            <w:rFonts w:ascii="Consolas" w:eastAsiaTheme="minorHAnsi" w:hAnsi="Consolas" w:cs="Consolas"/>
            <w:color w:val="A31515"/>
            <w:sz w:val="19"/>
            <w:szCs w:val="19"/>
            <w:lang w:val="en-US"/>
          </w:rPr>
          <w:delText>vColor</w:delText>
        </w:r>
        <w:r w:rsidRPr="001D4764" w:rsidDel="003A5FE2">
          <w:rPr>
            <w:rFonts w:ascii="Consolas" w:eastAsiaTheme="minorHAnsi" w:hAnsi="Consolas" w:cs="Consolas"/>
            <w:color w:val="A31515"/>
            <w:sz w:val="19"/>
            <w:szCs w:val="19"/>
            <w:rPrChange w:id="2794" w:author="John Gil" w:date="2022-08-24T16:40:00Z">
              <w:rPr>
                <w:rFonts w:ascii="Consolas" w:eastAsiaTheme="minorHAnsi" w:hAnsi="Consolas" w:cs="Consolas"/>
                <w:color w:val="A31515"/>
                <w:sz w:val="19"/>
                <w:szCs w:val="19"/>
                <w:lang w:val="en-US"/>
              </w:rPr>
            </w:rPrChange>
          </w:rPr>
          <w:delText>; "</w:delText>
        </w:r>
        <w:r w:rsidRPr="001D4764" w:rsidDel="003A5FE2">
          <w:rPr>
            <w:rFonts w:ascii="Consolas" w:eastAsiaTheme="minorHAnsi" w:hAnsi="Consolas" w:cs="Consolas"/>
            <w:color w:val="000000"/>
            <w:sz w:val="19"/>
            <w:szCs w:val="19"/>
            <w:rPrChange w:id="2795" w:author="John Gil" w:date="2022-08-24T16:40:00Z"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/>
              </w:rPr>
            </w:rPrChange>
          </w:rPr>
          <w:delText xml:space="preserve"> </w:delText>
        </w:r>
        <w:r w:rsidRPr="001D4764" w:rsidDel="003A5FE2">
          <w:rPr>
            <w:rFonts w:ascii="Consolas" w:eastAsiaTheme="minorHAnsi" w:hAnsi="Consolas" w:cs="Consolas"/>
            <w:color w:val="008000"/>
            <w:sz w:val="19"/>
            <w:szCs w:val="19"/>
            <w:rPrChange w:id="2796" w:author="John Gil" w:date="2022-08-24T16:40:00Z">
              <w:rPr>
                <w:rFonts w:ascii="Consolas" w:eastAsiaTheme="minorHAnsi" w:hAnsi="Consolas" w:cs="Consolas"/>
                <w:color w:val="008000"/>
                <w:sz w:val="19"/>
                <w:szCs w:val="19"/>
                <w:lang w:val="en-US"/>
              </w:rPr>
            </w:rPrChange>
          </w:rPr>
          <w:delText>//</w:delText>
        </w:r>
        <w:r w:rsidDel="003A5FE2">
          <w:rPr>
            <w:rFonts w:ascii="Consolas" w:eastAsiaTheme="minorHAnsi" w:hAnsi="Consolas" w:cs="Consolas"/>
            <w:color w:val="008000"/>
            <w:sz w:val="19"/>
            <w:szCs w:val="19"/>
          </w:rPr>
          <w:delText>Цвет</w:delText>
        </w:r>
        <w:r w:rsidRPr="001D4764" w:rsidDel="003A5FE2">
          <w:rPr>
            <w:rFonts w:ascii="Consolas" w:eastAsiaTheme="minorHAnsi" w:hAnsi="Consolas" w:cs="Consolas"/>
            <w:color w:val="008000"/>
            <w:sz w:val="19"/>
            <w:szCs w:val="19"/>
            <w:rPrChange w:id="2797" w:author="John Gil" w:date="2022-08-24T16:40:00Z">
              <w:rPr>
                <w:rFonts w:ascii="Consolas" w:eastAsiaTheme="minorHAnsi" w:hAnsi="Consolas" w:cs="Consolas"/>
                <w:color w:val="008000"/>
                <w:sz w:val="19"/>
                <w:szCs w:val="19"/>
                <w:lang w:val="en-US"/>
              </w:rPr>
            </w:rPrChange>
          </w:rPr>
          <w:delText xml:space="preserve"> </w:delText>
        </w:r>
        <w:r w:rsidDel="003A5FE2">
          <w:rPr>
            <w:rFonts w:ascii="Consolas" w:eastAsiaTheme="minorHAnsi" w:hAnsi="Consolas" w:cs="Consolas"/>
            <w:color w:val="008000"/>
            <w:sz w:val="19"/>
            <w:szCs w:val="19"/>
          </w:rPr>
          <w:delText>примитива</w:delText>
        </w:r>
        <w:r w:rsidRPr="001D4764" w:rsidDel="003A5FE2">
          <w:rPr>
            <w:rFonts w:ascii="Consolas" w:eastAsiaTheme="minorHAnsi" w:hAnsi="Consolas" w:cs="Consolas"/>
            <w:color w:val="008000"/>
            <w:sz w:val="19"/>
            <w:szCs w:val="19"/>
            <w:rPrChange w:id="2798" w:author="John Gil" w:date="2022-08-24T16:40:00Z">
              <w:rPr>
                <w:rFonts w:ascii="Consolas" w:eastAsiaTheme="minorHAnsi" w:hAnsi="Consolas" w:cs="Consolas"/>
                <w:color w:val="008000"/>
                <w:sz w:val="19"/>
                <w:szCs w:val="19"/>
                <w:lang w:val="en-US"/>
              </w:rPr>
            </w:rPrChange>
          </w:rPr>
          <w:delText xml:space="preserve"> (</w:delText>
        </w:r>
        <w:r w:rsidRPr="004A2827" w:rsidDel="003A5FE2">
          <w:rPr>
            <w:rFonts w:ascii="Consolas" w:eastAsiaTheme="minorHAnsi" w:hAnsi="Consolas" w:cs="Consolas"/>
            <w:color w:val="008000"/>
            <w:sz w:val="19"/>
            <w:szCs w:val="19"/>
            <w:lang w:val="en-US"/>
          </w:rPr>
          <w:delText>RGB</w:delText>
        </w:r>
        <w:r w:rsidRPr="001D4764" w:rsidDel="003A5FE2">
          <w:rPr>
            <w:rFonts w:ascii="Consolas" w:eastAsiaTheme="minorHAnsi" w:hAnsi="Consolas" w:cs="Consolas"/>
            <w:color w:val="008000"/>
            <w:sz w:val="19"/>
            <w:szCs w:val="19"/>
            <w:rPrChange w:id="2799" w:author="John Gil" w:date="2022-08-24T16:40:00Z">
              <w:rPr>
                <w:rFonts w:ascii="Consolas" w:eastAsiaTheme="minorHAnsi" w:hAnsi="Consolas" w:cs="Consolas"/>
                <w:color w:val="008000"/>
                <w:sz w:val="19"/>
                <w:szCs w:val="19"/>
                <w:lang w:val="en-US"/>
              </w:rPr>
            </w:rPrChange>
          </w:rPr>
          <w:delText xml:space="preserve">) </w:delText>
        </w:r>
      </w:del>
    </w:p>
    <w:p w14:paraId="0C5DB024" w14:textId="31888BF2" w:rsidR="005366AF" w:rsidRPr="001D4764" w:rsidDel="003A5FE2" w:rsidRDefault="005366AF" w:rsidP="00F13D82">
      <w:pPr>
        <w:pStyle w:val="a3"/>
        <w:spacing w:before="8"/>
        <w:rPr>
          <w:del w:id="2800" w:author="John Gil" w:date="2022-08-24T16:11:00Z"/>
          <w:rPrChange w:id="2801" w:author="John Gil" w:date="2022-08-24T16:40:00Z">
            <w:rPr>
              <w:del w:id="2802" w:author="John Gil" w:date="2022-08-24T16:11:00Z"/>
              <w:lang w:val="en-US"/>
            </w:rPr>
          </w:rPrChange>
        </w:rPr>
      </w:pPr>
    </w:p>
    <w:p w14:paraId="255D00A9" w14:textId="63D3B91B" w:rsidR="005366AF" w:rsidDel="003A5FE2" w:rsidRDefault="005366AF" w:rsidP="00F13D82">
      <w:pPr>
        <w:pStyle w:val="a3"/>
        <w:spacing w:before="8"/>
        <w:rPr>
          <w:del w:id="2803" w:author="John Gil" w:date="2022-08-24T16:11:00Z"/>
        </w:rPr>
      </w:pPr>
      <w:del w:id="2804" w:author="John Gil" w:date="2022-08-24T16:11:00Z">
        <w:r w:rsidDel="003A5FE2">
          <w:delText>Как было рассмотрено ранее</w:delText>
        </w:r>
        <w:r w:rsidRPr="005366AF" w:rsidDel="003A5FE2">
          <w:delText xml:space="preserve">, </w:delText>
        </w:r>
        <w:r w:rsidDel="003A5FE2">
          <w:delText>у вершинного шейдера на входе имеются две переменных</w:delText>
        </w:r>
        <w:r w:rsidRPr="005366AF" w:rsidDel="003A5FE2">
          <w:delText xml:space="preserve">, </w:delText>
        </w:r>
        <w:r w:rsidDel="003A5FE2">
          <w:delText xml:space="preserve">которые имеют одинаковый тип данных – трехмерный вектор. </w:delText>
        </w:r>
        <w:r w:rsidR="00FD6EDE" w:rsidDel="003A5FE2">
          <w:delText xml:space="preserve">Значения в эти переменные будут поступать из массива </w:delText>
        </w:r>
        <w:r w:rsidR="00FD6EDE" w:rsidDel="003A5FE2">
          <w:rPr>
            <w:lang w:val="en-US"/>
          </w:rPr>
          <w:delText>triangleData</w:delText>
        </w:r>
        <w:r w:rsidR="00FD6EDE" w:rsidRPr="005366AF" w:rsidDel="003A5FE2">
          <w:delText>,</w:delText>
        </w:r>
        <w:r w:rsidR="00FD6EDE" w:rsidDel="003A5FE2">
          <w:delText xml:space="preserve"> переданный в буфер </w:delText>
        </w:r>
        <w:r w:rsidR="00FD6EDE" w:rsidDel="003A5FE2">
          <w:rPr>
            <w:lang w:val="en-US"/>
          </w:rPr>
          <w:delText>triangle</w:delText>
        </w:r>
        <w:r w:rsidR="00FD6EDE" w:rsidDel="003A5FE2">
          <w:delText>.</w:delText>
        </w:r>
      </w:del>
    </w:p>
    <w:p w14:paraId="2D5540F8" w14:textId="4C711A6C" w:rsidR="00CE5C73" w:rsidDel="003A5FE2" w:rsidRDefault="00CE5C73" w:rsidP="00F13D82">
      <w:pPr>
        <w:pStyle w:val="a3"/>
        <w:spacing w:before="8"/>
        <w:rPr>
          <w:del w:id="2805" w:author="John Gil" w:date="2022-08-24T16:11:00Z"/>
        </w:rPr>
      </w:pPr>
    </w:p>
    <w:p w14:paraId="3CE8B023" w14:textId="2E41541E" w:rsidR="00CE5C73" w:rsidDel="003A5FE2" w:rsidRDefault="00CE5C73" w:rsidP="00F13D82">
      <w:pPr>
        <w:widowControl/>
        <w:adjustRightInd w:val="0"/>
        <w:rPr>
          <w:del w:id="2806" w:author="John Gil" w:date="2022-08-24T16:11:00Z"/>
          <w:rFonts w:ascii="Consolas" w:eastAsiaTheme="minorHAnsi" w:hAnsi="Consolas" w:cs="Consolas"/>
          <w:color w:val="000000"/>
          <w:sz w:val="19"/>
          <w:szCs w:val="19"/>
        </w:rPr>
      </w:pPr>
      <w:del w:id="2807" w:author="John Gil" w:date="2022-08-24T16:11:00Z">
        <w:r w:rsidDel="003A5FE2">
          <w:rPr>
            <w:rFonts w:ascii="Consolas" w:eastAsiaTheme="minorHAnsi" w:hAnsi="Consolas" w:cs="Consolas"/>
            <w:color w:val="0000FF"/>
            <w:sz w:val="19"/>
            <w:szCs w:val="19"/>
          </w:rPr>
          <w:delText>float</w:delText>
        </w:r>
        <w:r w:rsidDel="003A5FE2">
          <w:rPr>
            <w:rFonts w:ascii="Consolas" w:eastAsiaTheme="minorHAnsi" w:hAnsi="Consolas" w:cs="Consolas"/>
            <w:color w:val="000000"/>
            <w:sz w:val="19"/>
            <w:szCs w:val="19"/>
          </w:rPr>
          <w:delText xml:space="preserve"> triangleData[] = {</w:delText>
        </w:r>
        <w:r w:rsidDel="003A5FE2">
          <w:rPr>
            <w:rFonts w:ascii="Consolas" w:eastAsiaTheme="minorHAnsi" w:hAnsi="Consolas" w:cs="Consolas"/>
            <w:color w:val="008000"/>
            <w:sz w:val="19"/>
            <w:szCs w:val="19"/>
          </w:rPr>
          <w:delText>//Параметры вершин примитива</w:delText>
        </w:r>
      </w:del>
    </w:p>
    <w:p w14:paraId="45B9F094" w14:textId="5539824E" w:rsidR="00CE5C73" w:rsidDel="003A5FE2" w:rsidRDefault="00CE5C73" w:rsidP="00F13D82">
      <w:pPr>
        <w:widowControl/>
        <w:adjustRightInd w:val="0"/>
        <w:rPr>
          <w:del w:id="2808" w:author="John Gil" w:date="2022-08-24T16:11:00Z"/>
          <w:rFonts w:ascii="Consolas" w:eastAsiaTheme="minorHAnsi" w:hAnsi="Consolas" w:cs="Consolas"/>
          <w:color w:val="000000"/>
          <w:sz w:val="19"/>
          <w:szCs w:val="19"/>
        </w:rPr>
      </w:pPr>
      <w:del w:id="2809" w:author="John Gil" w:date="2022-08-24T16:11:00Z">
        <w:r w:rsidDel="003A5FE2">
          <w:rPr>
            <w:rFonts w:ascii="Consolas" w:eastAsiaTheme="minorHAnsi" w:hAnsi="Consolas" w:cs="Consolas"/>
            <w:color w:val="000000"/>
            <w:sz w:val="19"/>
            <w:szCs w:val="19"/>
          </w:rPr>
          <w:delText xml:space="preserve">     0.5f,  0.5f,  0.0f, </w:delText>
        </w:r>
        <w:r w:rsidDel="003A5FE2">
          <w:rPr>
            <w:rFonts w:ascii="Consolas" w:eastAsiaTheme="minorHAnsi" w:hAnsi="Consolas" w:cs="Consolas"/>
            <w:color w:val="008000"/>
            <w:sz w:val="19"/>
            <w:szCs w:val="19"/>
          </w:rPr>
          <w:delText>/*Координаты вершины*/</w:delText>
        </w:r>
        <w:r w:rsidDel="003A5FE2">
          <w:rPr>
            <w:rFonts w:ascii="Consolas" w:eastAsiaTheme="minorHAnsi" w:hAnsi="Consolas" w:cs="Consolas"/>
            <w:color w:val="000000"/>
            <w:sz w:val="19"/>
            <w:szCs w:val="19"/>
          </w:rPr>
          <w:delText xml:space="preserve"> 1.0f, 0.0f, 0.0f, </w:delText>
        </w:r>
        <w:r w:rsidDel="003A5FE2">
          <w:rPr>
            <w:rFonts w:ascii="Consolas" w:eastAsiaTheme="minorHAnsi" w:hAnsi="Consolas" w:cs="Consolas"/>
            <w:color w:val="008000"/>
            <w:sz w:val="19"/>
            <w:szCs w:val="19"/>
          </w:rPr>
          <w:delText>/*Цвет вершины*/</w:delText>
        </w:r>
      </w:del>
    </w:p>
    <w:p w14:paraId="094F2AA5" w14:textId="36FA9E67" w:rsidR="00CE5C73" w:rsidDel="003A5FE2" w:rsidRDefault="00CE5C73" w:rsidP="00F13D82">
      <w:pPr>
        <w:widowControl/>
        <w:adjustRightInd w:val="0"/>
        <w:rPr>
          <w:del w:id="2810" w:author="John Gil" w:date="2022-08-24T16:11:00Z"/>
          <w:rFonts w:ascii="Consolas" w:eastAsiaTheme="minorHAnsi" w:hAnsi="Consolas" w:cs="Consolas"/>
          <w:color w:val="000000"/>
          <w:sz w:val="19"/>
          <w:szCs w:val="19"/>
        </w:rPr>
      </w:pPr>
      <w:del w:id="2811" w:author="John Gil" w:date="2022-08-24T16:11:00Z">
        <w:r w:rsidDel="003A5FE2">
          <w:rPr>
            <w:rFonts w:ascii="Consolas" w:eastAsiaTheme="minorHAnsi" w:hAnsi="Consolas" w:cs="Consolas"/>
            <w:color w:val="000000"/>
            <w:sz w:val="19"/>
            <w:szCs w:val="19"/>
          </w:rPr>
          <w:delText xml:space="preserve">     0.5f, -0.5f,  0.0f, </w:delText>
        </w:r>
        <w:r w:rsidDel="003A5FE2">
          <w:rPr>
            <w:rFonts w:ascii="Consolas" w:eastAsiaTheme="minorHAnsi" w:hAnsi="Consolas" w:cs="Consolas"/>
            <w:color w:val="008000"/>
            <w:sz w:val="19"/>
            <w:szCs w:val="19"/>
          </w:rPr>
          <w:delText>/*Координаты вершины*/</w:delText>
        </w:r>
        <w:r w:rsidDel="003A5FE2">
          <w:rPr>
            <w:rFonts w:ascii="Consolas" w:eastAsiaTheme="minorHAnsi" w:hAnsi="Consolas" w:cs="Consolas"/>
            <w:color w:val="000000"/>
            <w:sz w:val="19"/>
            <w:szCs w:val="19"/>
          </w:rPr>
          <w:delText xml:space="preserve"> 0.0f, 1.0f, 0.0f, </w:delText>
        </w:r>
        <w:r w:rsidDel="003A5FE2">
          <w:rPr>
            <w:rFonts w:ascii="Consolas" w:eastAsiaTheme="minorHAnsi" w:hAnsi="Consolas" w:cs="Consolas"/>
            <w:color w:val="008000"/>
            <w:sz w:val="19"/>
            <w:szCs w:val="19"/>
          </w:rPr>
          <w:delText>/*Цвет вершины*/</w:delText>
        </w:r>
      </w:del>
    </w:p>
    <w:p w14:paraId="3D23BD5B" w14:textId="21FBA6F2" w:rsidR="00CE5C73" w:rsidDel="003A5FE2" w:rsidRDefault="00CE5C73" w:rsidP="00F13D82">
      <w:pPr>
        <w:widowControl/>
        <w:adjustRightInd w:val="0"/>
        <w:rPr>
          <w:del w:id="2812" w:author="John Gil" w:date="2022-08-24T16:11:00Z"/>
          <w:rFonts w:ascii="Consolas" w:eastAsiaTheme="minorHAnsi" w:hAnsi="Consolas" w:cs="Consolas"/>
          <w:color w:val="000000"/>
          <w:sz w:val="19"/>
          <w:szCs w:val="19"/>
        </w:rPr>
      </w:pPr>
      <w:del w:id="2813" w:author="John Gil" w:date="2022-08-24T16:11:00Z">
        <w:r w:rsidDel="003A5FE2">
          <w:rPr>
            <w:rFonts w:ascii="Consolas" w:eastAsiaTheme="minorHAnsi" w:hAnsi="Consolas" w:cs="Consolas"/>
            <w:color w:val="000000"/>
            <w:sz w:val="19"/>
            <w:szCs w:val="19"/>
          </w:rPr>
          <w:delText xml:space="preserve">    -0.5f, -0.5f,  0.0f, </w:delText>
        </w:r>
        <w:r w:rsidDel="003A5FE2">
          <w:rPr>
            <w:rFonts w:ascii="Consolas" w:eastAsiaTheme="minorHAnsi" w:hAnsi="Consolas" w:cs="Consolas"/>
            <w:color w:val="008000"/>
            <w:sz w:val="19"/>
            <w:szCs w:val="19"/>
          </w:rPr>
          <w:delText>/*Координаты вершины*/</w:delText>
        </w:r>
        <w:r w:rsidDel="003A5FE2">
          <w:rPr>
            <w:rFonts w:ascii="Consolas" w:eastAsiaTheme="minorHAnsi" w:hAnsi="Consolas" w:cs="Consolas"/>
            <w:color w:val="000000"/>
            <w:sz w:val="19"/>
            <w:szCs w:val="19"/>
          </w:rPr>
          <w:delText xml:space="preserve"> 0.0f, 0.0f, 1.0f, </w:delText>
        </w:r>
        <w:r w:rsidDel="003A5FE2">
          <w:rPr>
            <w:rFonts w:ascii="Consolas" w:eastAsiaTheme="minorHAnsi" w:hAnsi="Consolas" w:cs="Consolas"/>
            <w:color w:val="008000"/>
            <w:sz w:val="19"/>
            <w:szCs w:val="19"/>
          </w:rPr>
          <w:delText>/*Цвет вершины*/</w:delText>
        </w:r>
      </w:del>
    </w:p>
    <w:p w14:paraId="1F24157E" w14:textId="281D05B5" w:rsidR="00CE5C73" w:rsidDel="003A5FE2" w:rsidRDefault="00CE5C73" w:rsidP="00F13D82">
      <w:pPr>
        <w:widowControl/>
        <w:adjustRightInd w:val="0"/>
        <w:rPr>
          <w:del w:id="2814" w:author="John Gil" w:date="2022-08-24T16:11:00Z"/>
          <w:rFonts w:ascii="Consolas" w:eastAsiaTheme="minorHAnsi" w:hAnsi="Consolas" w:cs="Consolas"/>
          <w:color w:val="000000"/>
          <w:sz w:val="19"/>
          <w:szCs w:val="19"/>
        </w:rPr>
      </w:pPr>
      <w:del w:id="2815" w:author="John Gil" w:date="2022-08-24T16:11:00Z">
        <w:r w:rsidDel="003A5FE2">
          <w:rPr>
            <w:rFonts w:ascii="Consolas" w:eastAsiaTheme="minorHAnsi" w:hAnsi="Consolas" w:cs="Consolas"/>
            <w:color w:val="000000"/>
            <w:sz w:val="19"/>
            <w:szCs w:val="19"/>
          </w:rPr>
          <w:delText xml:space="preserve">    -0.5f,  0.5f,  0.0f, </w:delText>
        </w:r>
        <w:r w:rsidDel="003A5FE2">
          <w:rPr>
            <w:rFonts w:ascii="Consolas" w:eastAsiaTheme="minorHAnsi" w:hAnsi="Consolas" w:cs="Consolas"/>
            <w:color w:val="008000"/>
            <w:sz w:val="19"/>
            <w:szCs w:val="19"/>
          </w:rPr>
          <w:delText>/*Координаты вершины*/</w:delText>
        </w:r>
        <w:r w:rsidDel="003A5FE2">
          <w:rPr>
            <w:rFonts w:ascii="Consolas" w:eastAsiaTheme="minorHAnsi" w:hAnsi="Consolas" w:cs="Consolas"/>
            <w:color w:val="000000"/>
            <w:sz w:val="19"/>
            <w:szCs w:val="19"/>
          </w:rPr>
          <w:delText xml:space="preserve"> 0.0f, 0.0f, 1.0f  </w:delText>
        </w:r>
        <w:r w:rsidDel="003A5FE2">
          <w:rPr>
            <w:rFonts w:ascii="Consolas" w:eastAsiaTheme="minorHAnsi" w:hAnsi="Consolas" w:cs="Consolas"/>
            <w:color w:val="008000"/>
            <w:sz w:val="19"/>
            <w:szCs w:val="19"/>
          </w:rPr>
          <w:delText>/*Цвет вершины*/</w:delText>
        </w:r>
      </w:del>
    </w:p>
    <w:p w14:paraId="4659368D" w14:textId="7C70B935" w:rsidR="00CE5C73" w:rsidDel="003A5FE2" w:rsidRDefault="00CE5C73" w:rsidP="00F13D82">
      <w:pPr>
        <w:widowControl/>
        <w:adjustRightInd w:val="0"/>
        <w:rPr>
          <w:del w:id="2816" w:author="John Gil" w:date="2022-08-24T16:11:00Z"/>
          <w:rFonts w:ascii="Consolas" w:eastAsiaTheme="minorHAnsi" w:hAnsi="Consolas" w:cs="Consolas"/>
          <w:color w:val="000000"/>
          <w:sz w:val="19"/>
          <w:szCs w:val="19"/>
        </w:rPr>
      </w:pPr>
      <w:del w:id="2817" w:author="John Gil" w:date="2022-08-24T16:11:00Z">
        <w:r w:rsidDel="003A5FE2">
          <w:rPr>
            <w:rFonts w:ascii="Consolas" w:eastAsiaTheme="minorHAnsi" w:hAnsi="Consolas" w:cs="Consolas"/>
            <w:color w:val="000000"/>
            <w:sz w:val="19"/>
            <w:szCs w:val="19"/>
          </w:rPr>
          <w:delText xml:space="preserve">    };</w:delText>
        </w:r>
      </w:del>
    </w:p>
    <w:p w14:paraId="7A93C32A" w14:textId="0B7E18E6" w:rsidR="008B53BB" w:rsidRPr="005366AF" w:rsidDel="003A5FE2" w:rsidRDefault="008B53BB" w:rsidP="00F13D82">
      <w:pPr>
        <w:spacing w:before="1"/>
        <w:ind w:right="996"/>
        <w:rPr>
          <w:del w:id="2818" w:author="John Gil" w:date="2022-08-24T16:11:00Z"/>
          <w:i/>
          <w:sz w:val="28"/>
        </w:rPr>
      </w:pPr>
    </w:p>
    <w:p w14:paraId="10580BDE" w14:textId="64635826" w:rsidR="009F68B4" w:rsidRPr="00E51603" w:rsidDel="003A5FE2" w:rsidRDefault="004B055D" w:rsidP="00F13D82">
      <w:pPr>
        <w:pStyle w:val="a3"/>
        <w:spacing w:before="8"/>
        <w:rPr>
          <w:del w:id="2819" w:author="John Gil" w:date="2022-08-24T16:11:00Z"/>
        </w:rPr>
      </w:pPr>
      <w:del w:id="2820" w:author="John Gil" w:date="2022-08-24T16:11:00Z">
        <w:r w:rsidDel="003A5FE2">
          <w:delText>Необходимо</w:delText>
        </w:r>
        <w:r w:rsidRPr="00E51603" w:rsidDel="003A5FE2">
          <w:delText xml:space="preserve"> </w:delText>
        </w:r>
        <w:r w:rsidDel="003A5FE2">
          <w:rPr>
            <w:lang w:val="en-US"/>
          </w:rPr>
          <w:delText>c</w:delText>
        </w:r>
        <w:r w:rsidDel="003A5FE2">
          <w:delText>читать</w:delText>
        </w:r>
        <w:r w:rsidR="00E51603" w:rsidRPr="00E51603" w:rsidDel="003A5FE2">
          <w:delText xml:space="preserve"> </w:delText>
        </w:r>
        <w:r w:rsidR="00E51603" w:rsidDel="003A5FE2">
          <w:delText xml:space="preserve">массив </w:delText>
        </w:r>
        <w:r w:rsidR="00E51603" w:rsidDel="003A5FE2">
          <w:rPr>
            <w:lang w:val="en-US"/>
          </w:rPr>
          <w:delText>triangleData</w:delText>
        </w:r>
        <w:r w:rsidR="00E51603" w:rsidRPr="00E51603" w:rsidDel="003A5FE2">
          <w:delText xml:space="preserve"> </w:delText>
        </w:r>
        <w:r w:rsidR="00E51603" w:rsidDel="003A5FE2">
          <w:delText>следующим образом</w:delText>
        </w:r>
        <w:r w:rsidR="00E51603" w:rsidRPr="00E51603" w:rsidDel="003A5FE2">
          <w:delText>:</w:delText>
        </w:r>
      </w:del>
    </w:p>
    <w:p w14:paraId="21A52A60" w14:textId="5239939A" w:rsidR="008B53BB" w:rsidRPr="005366AF" w:rsidDel="003A5FE2" w:rsidRDefault="008B53BB" w:rsidP="00F13D82">
      <w:pPr>
        <w:spacing w:before="1"/>
        <w:ind w:left="830" w:right="996"/>
        <w:jc w:val="center"/>
        <w:rPr>
          <w:del w:id="2821" w:author="John Gil" w:date="2022-08-24T16:11:00Z"/>
          <w:i/>
          <w:sz w:val="28"/>
        </w:rPr>
      </w:pPr>
    </w:p>
    <w:p w14:paraId="59330885" w14:textId="3763D442" w:rsidR="008B53BB" w:rsidDel="003A5FE2" w:rsidRDefault="00E51603" w:rsidP="00F13D82">
      <w:pPr>
        <w:widowControl/>
        <w:autoSpaceDE/>
        <w:autoSpaceDN/>
        <w:spacing w:after="160"/>
        <w:jc w:val="center"/>
        <w:rPr>
          <w:del w:id="2822" w:author="John Gil" w:date="2022-08-24T16:11:00Z"/>
          <w:i/>
          <w:sz w:val="28"/>
        </w:rPr>
      </w:pPr>
      <w:del w:id="2823" w:author="John Gil" w:date="2022-08-24T16:11:00Z">
        <w:r w:rsidDel="003A5FE2">
          <w:rPr>
            <w:noProof/>
          </w:rPr>
          <w:drawing>
            <wp:inline distT="0" distB="0" distL="0" distR="0" wp14:anchorId="5661F1CA" wp14:editId="22B67325">
              <wp:extent cx="5940425" cy="1198880"/>
              <wp:effectExtent l="0" t="0" r="3175" b="1270"/>
              <wp:docPr id="8" name="Рисунок 8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5"/>
                      <pic:cNvPicPr>
                        <a:picLocks noChangeAspect="1" noChangeArrowheads="1"/>
                      </pic:cNvPicPr>
                    </pic:nvPicPr>
                    <pic:blipFill>
                      <a:blip r:embed="rId29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940425" cy="11988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del>
    </w:p>
    <w:p w14:paraId="7BA97630" w14:textId="06DBB08F" w:rsidR="00E51603" w:rsidDel="003A5FE2" w:rsidRDefault="00E51603" w:rsidP="00F13D82">
      <w:pPr>
        <w:pStyle w:val="a3"/>
        <w:spacing w:before="8"/>
        <w:jc w:val="center"/>
        <w:rPr>
          <w:del w:id="2824" w:author="John Gil" w:date="2022-08-24T16:11:00Z"/>
        </w:rPr>
      </w:pPr>
      <w:del w:id="2825" w:author="John Gil" w:date="2022-08-24T16:11:00Z">
        <w:r w:rsidDel="003A5FE2">
          <w:delText xml:space="preserve">Рис. </w:delText>
        </w:r>
        <w:r w:rsidRPr="00E51603" w:rsidDel="003A5FE2">
          <w:delText>6</w:delText>
        </w:r>
        <w:r w:rsidRPr="00557412" w:rsidDel="003A5FE2">
          <w:delText xml:space="preserve">. </w:delText>
        </w:r>
        <w:r w:rsidR="00D90E22" w:rsidDel="003A5FE2">
          <w:delText>Считывание массива в шейдер</w:delText>
        </w:r>
      </w:del>
    </w:p>
    <w:p w14:paraId="30036C8E" w14:textId="35112129" w:rsidR="00E51603" w:rsidDel="003A5FE2" w:rsidRDefault="00E51603" w:rsidP="00F13D82">
      <w:pPr>
        <w:widowControl/>
        <w:autoSpaceDE/>
        <w:autoSpaceDN/>
        <w:spacing w:after="160"/>
        <w:jc w:val="center"/>
        <w:rPr>
          <w:del w:id="2826" w:author="John Gil" w:date="2022-08-24T16:11:00Z"/>
          <w:i/>
          <w:sz w:val="28"/>
        </w:rPr>
      </w:pPr>
    </w:p>
    <w:p w14:paraId="7354A4C9" w14:textId="31A68815" w:rsidR="00D90E22" w:rsidRPr="00C85A57" w:rsidDel="003A5FE2" w:rsidRDefault="00D90E22" w:rsidP="00F13D82">
      <w:pPr>
        <w:pStyle w:val="a3"/>
        <w:spacing w:before="8"/>
        <w:rPr>
          <w:del w:id="2827" w:author="John Gil" w:date="2022-08-24T16:11:00Z"/>
        </w:rPr>
      </w:pPr>
      <w:del w:id="2828" w:author="John Gil" w:date="2022-08-24T16:11:00Z">
        <w:r w:rsidDel="003A5FE2">
          <w:delText>Чтобы шейдер считал массив именно в таком виде</w:delText>
        </w:r>
        <w:r w:rsidRPr="00D90E22" w:rsidDel="003A5FE2">
          <w:delText xml:space="preserve">, </w:delText>
        </w:r>
        <w:r w:rsidDel="003A5FE2">
          <w:delText xml:space="preserve">необходимо воспользоваться указателем на параметр (атрибут) вертекса с помощью вызова функции </w:delText>
        </w:r>
        <w:r w:rsidDel="003A5FE2">
          <w:rPr>
            <w:lang w:val="en-US"/>
          </w:rPr>
          <w:delText>glVertexAttribPointer</w:delText>
        </w:r>
        <w:r w:rsidRPr="00D90E22" w:rsidDel="003A5FE2">
          <w:delText>.</w:delText>
        </w:r>
        <w:r w:rsidR="00A50385" w:rsidDel="003A5FE2">
          <w:delText xml:space="preserve"> После вызова функции </w:delText>
        </w:r>
        <w:r w:rsidR="00A50385" w:rsidDel="003A5FE2">
          <w:rPr>
            <w:lang w:val="en-US"/>
          </w:rPr>
          <w:delText>glVertexAttribPointer</w:delText>
        </w:r>
        <w:r w:rsidR="00A50385" w:rsidRPr="00A50385" w:rsidDel="003A5FE2">
          <w:delText xml:space="preserve"> </w:delText>
        </w:r>
        <w:r w:rsidR="00A50385" w:rsidDel="003A5FE2">
          <w:delText xml:space="preserve">необходимо вызвать функцию </w:delText>
        </w:r>
        <w:r w:rsidR="00A50385" w:rsidDel="003A5FE2">
          <w:rPr>
            <w:lang w:val="en-US"/>
          </w:rPr>
          <w:delText>glEnableVertexAttribArray</w:delText>
        </w:r>
        <w:r w:rsidR="00A50385" w:rsidRPr="00A50385" w:rsidDel="003A5FE2">
          <w:delText xml:space="preserve">, </w:delText>
        </w:r>
        <w:r w:rsidR="00A50385" w:rsidDel="003A5FE2">
          <w:delText>чтобы применить указатель при чтении исходного массива.</w:delText>
        </w:r>
        <w:r w:rsidR="00C85A57" w:rsidDel="003A5FE2">
          <w:delText xml:space="preserve"> В итоге был сформирован объект (массив вертексов)</w:delText>
        </w:r>
        <w:r w:rsidR="00C85A57" w:rsidRPr="00C85A57" w:rsidDel="003A5FE2">
          <w:delText xml:space="preserve">, </w:delText>
        </w:r>
        <w:r w:rsidR="00C85A57" w:rsidDel="003A5FE2">
          <w:delText>который хранит параметры вершин</w:delText>
        </w:r>
        <w:r w:rsidR="00C85A57" w:rsidRPr="00C85A57" w:rsidDel="003A5FE2">
          <w:delText xml:space="preserve">, </w:delText>
        </w:r>
        <w:r w:rsidR="00C85A57" w:rsidDel="003A5FE2">
          <w:delText>порядок соединения вершин (индексы) и порядок считывания данных из массива в шейдер.</w:delText>
        </w:r>
      </w:del>
    </w:p>
    <w:p w14:paraId="1D6BC76A" w14:textId="67AA1AE4" w:rsidR="00C217DF" w:rsidDel="003A5FE2" w:rsidRDefault="00C217DF" w:rsidP="00F13D82">
      <w:pPr>
        <w:pStyle w:val="a3"/>
        <w:spacing w:before="8"/>
        <w:rPr>
          <w:del w:id="2829" w:author="John Gil" w:date="2022-08-24T16:11:00Z"/>
        </w:rPr>
      </w:pPr>
      <w:del w:id="2830" w:author="John Gil" w:date="2022-08-24T16:11:00Z">
        <w:r w:rsidDel="003A5FE2">
          <w:delText>Теперь</w:delText>
        </w:r>
        <w:r w:rsidRPr="00C217DF" w:rsidDel="003A5FE2">
          <w:delText xml:space="preserve">, </w:delText>
        </w:r>
        <w:r w:rsidDel="003A5FE2">
          <w:delText>наконец</w:delText>
        </w:r>
        <w:r w:rsidRPr="00C217DF" w:rsidDel="003A5FE2">
          <w:delText xml:space="preserve">, </w:delText>
        </w:r>
        <w:r w:rsidDel="003A5FE2">
          <w:delText>приступим к описанию точки входа.</w:delText>
        </w:r>
      </w:del>
    </w:p>
    <w:p w14:paraId="1A7BEB19" w14:textId="03D69431" w:rsidR="00C217DF" w:rsidRPr="00C217DF" w:rsidDel="003A5FE2" w:rsidRDefault="00C217DF" w:rsidP="00F13D82">
      <w:pPr>
        <w:pStyle w:val="a3"/>
        <w:spacing w:before="8"/>
        <w:rPr>
          <w:del w:id="2831" w:author="John Gil" w:date="2022-08-24T16:11:00Z"/>
        </w:rPr>
      </w:pPr>
    </w:p>
    <w:p w14:paraId="5B316FE4" w14:textId="59FFDCD6" w:rsidR="00C85A57" w:rsidDel="003A5FE2" w:rsidRDefault="00C85A57" w:rsidP="00C85A57">
      <w:pPr>
        <w:widowControl/>
        <w:adjustRightInd w:val="0"/>
        <w:jc w:val="both"/>
        <w:rPr>
          <w:del w:id="2832" w:author="John Gil" w:date="2022-08-24T16:11:00Z"/>
          <w:rFonts w:ascii="Consolas" w:eastAsiaTheme="minorHAnsi" w:hAnsi="Consolas" w:cs="Consolas"/>
          <w:color w:val="000000"/>
          <w:sz w:val="19"/>
          <w:szCs w:val="19"/>
        </w:rPr>
      </w:pPr>
    </w:p>
    <w:p w14:paraId="603425AE" w14:textId="47C7F10F" w:rsidR="00C85A57" w:rsidDel="003A5FE2" w:rsidRDefault="00C85A57" w:rsidP="00C85A57">
      <w:pPr>
        <w:widowControl/>
        <w:adjustRightInd w:val="0"/>
        <w:jc w:val="both"/>
        <w:rPr>
          <w:del w:id="2833" w:author="John Gil" w:date="2022-08-24T16:11:00Z"/>
          <w:rFonts w:ascii="Consolas" w:eastAsiaTheme="minorHAnsi" w:hAnsi="Consolas" w:cs="Consolas"/>
          <w:color w:val="000000"/>
          <w:sz w:val="19"/>
          <w:szCs w:val="19"/>
        </w:rPr>
      </w:pPr>
    </w:p>
    <w:p w14:paraId="58E13DD7" w14:textId="412D817C" w:rsidR="00C85A57" w:rsidDel="003A5FE2" w:rsidRDefault="00C85A57" w:rsidP="00C85A57">
      <w:pPr>
        <w:widowControl/>
        <w:adjustRightInd w:val="0"/>
        <w:jc w:val="both"/>
        <w:rPr>
          <w:del w:id="2834" w:author="John Gil" w:date="2022-08-24T16:11:00Z"/>
          <w:rFonts w:ascii="Consolas" w:eastAsiaTheme="minorHAnsi" w:hAnsi="Consolas" w:cs="Consolas"/>
          <w:color w:val="000000"/>
          <w:sz w:val="19"/>
          <w:szCs w:val="19"/>
        </w:rPr>
      </w:pPr>
      <w:del w:id="2835" w:author="John Gil" w:date="2022-08-24T16:11:00Z">
        <w:r w:rsidDel="003A5FE2">
          <w:rPr>
            <w:noProof/>
          </w:rPr>
          <mc:AlternateContent>
            <mc:Choice Requires="wps">
              <w:drawing>
                <wp:anchor distT="45720" distB="45720" distL="114300" distR="114300" simplePos="0" relativeHeight="251665408" behindDoc="0" locked="0" layoutInCell="1" allowOverlap="1" wp14:anchorId="092B0080" wp14:editId="51BEF169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183515</wp:posOffset>
                  </wp:positionV>
                  <wp:extent cx="5991225" cy="1404620"/>
                  <wp:effectExtent l="0" t="0" r="28575" b="25400"/>
                  <wp:wrapSquare wrapText="bothSides"/>
                  <wp:docPr id="11" name="Надпись 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5991225" cy="140462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B2FDA5C" w14:textId="341E51CE" w:rsidR="007F013D" w:rsidRPr="00C85A57" w:rsidRDefault="007F013D" w:rsidP="00C85A57">
                              <w:pPr>
                                <w:rPr>
                                  <w:sz w:val="28"/>
                                  <w:szCs w:val="28"/>
                                </w:rPr>
                              </w:pPr>
                              <w:r w:rsidRPr="00C85A57">
                                <w:rPr>
                                  <w:sz w:val="28"/>
                                  <w:szCs w:val="28"/>
                                </w:rPr>
                                <w:t>…</w:t>
                              </w:r>
                            </w:p>
                            <w:p w14:paraId="2555E49B" w14:textId="77777777" w:rsidR="007F013D" w:rsidRDefault="007F013D" w:rsidP="00C85A57">
                              <w:pPr>
                                <w:widowControl/>
                                <w:adjustRightInd w:val="0"/>
                                <w:rPr>
                                  <w:rFonts w:ascii="Consolas" w:eastAsiaTheme="minorHAnsi" w:hAnsi="Consolas" w:cs="Consolas"/>
                                  <w:color w:val="0000FF"/>
                                  <w:sz w:val="19"/>
                                  <w:szCs w:val="19"/>
                                </w:rPr>
                              </w:pPr>
                            </w:p>
                            <w:p w14:paraId="5B3C0642" w14:textId="1B2CEB91" w:rsidR="007F013D" w:rsidRDefault="007F013D" w:rsidP="00C85A57">
                              <w:pPr>
                                <w:widowControl/>
                                <w:adjustRightInd w:val="0"/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</w:pPr>
                              <w:proofErr w:type="spellStart"/>
                              <w:r>
                                <w:rPr>
                                  <w:rFonts w:ascii="Consolas" w:eastAsiaTheme="minorHAnsi" w:hAnsi="Consolas" w:cs="Consolas"/>
                                  <w:color w:val="0000FF"/>
                                  <w:sz w:val="19"/>
                                  <w:szCs w:val="19"/>
                                </w:rPr>
                                <w:t>int</w:t>
                              </w:r>
                              <w:proofErr w:type="spellEnd"/>
                              <w:r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  <w:t>main</w:t>
                              </w:r>
                              <w:proofErr w:type="spellEnd"/>
                              <w:r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  <w:t>() {</w:t>
                              </w:r>
                            </w:p>
                            <w:p w14:paraId="28C8F3D6" w14:textId="77777777" w:rsidR="007F013D" w:rsidRDefault="007F013D" w:rsidP="00C85A57">
                              <w:pPr>
                                <w:widowControl/>
                                <w:adjustRightInd w:val="0"/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</w:pPr>
                              <w:r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  <w:t xml:space="preserve">    </w:t>
                              </w:r>
                              <w:proofErr w:type="spellStart"/>
                              <w:r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  <w:t>setlocale</w:t>
                              </w:r>
                              <w:proofErr w:type="spellEnd"/>
                              <w:r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  <w:t>(</w:t>
                              </w:r>
                              <w:r>
                                <w:rPr>
                                  <w:rFonts w:ascii="Consolas" w:eastAsiaTheme="minorHAnsi" w:hAnsi="Consolas" w:cs="Consolas"/>
                                  <w:color w:val="6F008A"/>
                                  <w:sz w:val="19"/>
                                  <w:szCs w:val="19"/>
                                </w:rPr>
                                <w:t>LC_ALL</w:t>
                              </w:r>
                              <w:r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  <w:t xml:space="preserve">, </w:t>
                              </w:r>
                              <w:r>
                                <w:rPr>
                                  <w:rFonts w:ascii="Consolas" w:eastAsiaTheme="minorHAnsi" w:hAnsi="Consolas" w:cs="Consolas"/>
                                  <w:color w:val="A31515"/>
                                  <w:sz w:val="19"/>
                                  <w:szCs w:val="19"/>
                                </w:rPr>
                                <w:t>"</w:t>
                              </w:r>
                              <w:proofErr w:type="spellStart"/>
                              <w:r>
                                <w:rPr>
                                  <w:rFonts w:ascii="Consolas" w:eastAsiaTheme="minorHAnsi" w:hAnsi="Consolas" w:cs="Consolas"/>
                                  <w:color w:val="A31515"/>
                                  <w:sz w:val="19"/>
                                  <w:szCs w:val="19"/>
                                </w:rPr>
                                <w:t>rus</w:t>
                              </w:r>
                              <w:proofErr w:type="spellEnd"/>
                              <w:r>
                                <w:rPr>
                                  <w:rFonts w:ascii="Consolas" w:eastAsiaTheme="minorHAnsi" w:hAnsi="Consolas" w:cs="Consolas"/>
                                  <w:color w:val="A31515"/>
                                  <w:sz w:val="19"/>
                                  <w:szCs w:val="19"/>
                                </w:rPr>
                                <w:t>"</w:t>
                              </w:r>
                              <w:r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  <w:t>);</w:t>
                              </w:r>
                              <w:r>
                                <w:rPr>
                                  <w:rFonts w:ascii="Consolas" w:eastAsiaTheme="minorHAnsi" w:hAnsi="Consolas" w:cs="Consolas"/>
                                  <w:color w:val="008000"/>
                                  <w:sz w:val="19"/>
                                  <w:szCs w:val="19"/>
                                </w:rPr>
                                <w:t>//Поддержка кириллицы при выводе в консоль</w:t>
                              </w:r>
                            </w:p>
                            <w:p w14:paraId="403F14C3" w14:textId="77777777" w:rsidR="007F013D" w:rsidRDefault="007F013D" w:rsidP="00C85A57">
                              <w:pPr>
                                <w:widowControl/>
                                <w:adjustRightInd w:val="0"/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</w:pPr>
                            </w:p>
                            <w:p w14:paraId="4F0C4346" w14:textId="77777777" w:rsidR="007F013D" w:rsidRDefault="007F013D" w:rsidP="00C85A57">
                              <w:pPr>
                                <w:widowControl/>
                                <w:adjustRightInd w:val="0"/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</w:pPr>
                              <w:r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  <w:t xml:space="preserve">    </w:t>
                              </w:r>
                              <w:proofErr w:type="spellStart"/>
                              <w:r>
                                <w:rPr>
                                  <w:rFonts w:ascii="Consolas" w:eastAsiaTheme="minorHAnsi" w:hAnsi="Consolas" w:cs="Consolas"/>
                                  <w:color w:val="0000FF"/>
                                  <w:sz w:val="19"/>
                                  <w:szCs w:val="19"/>
                                </w:rPr>
                                <w:t>if</w:t>
                              </w:r>
                              <w:proofErr w:type="spellEnd"/>
                              <w:r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  <w:t xml:space="preserve"> (!</w:t>
                              </w:r>
                              <w:proofErr w:type="spellStart"/>
                              <w:r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  <w:t>glfwInit</w:t>
                              </w:r>
                              <w:proofErr w:type="spellEnd"/>
                              <w:r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  <w:t>())</w:t>
                              </w:r>
                              <w:r>
                                <w:rPr>
                                  <w:rFonts w:ascii="Consolas" w:eastAsiaTheme="minorHAnsi" w:hAnsi="Consolas" w:cs="Consolas"/>
                                  <w:color w:val="008000"/>
                                  <w:sz w:val="19"/>
                                  <w:szCs w:val="19"/>
                                </w:rPr>
                                <w:t xml:space="preserve">//Инициализировать библиотеку </w:t>
                              </w:r>
                              <w:proofErr w:type="spellStart"/>
                              <w:r>
                                <w:rPr>
                                  <w:rFonts w:ascii="Consolas" w:eastAsiaTheme="minorHAnsi" w:hAnsi="Consolas" w:cs="Consolas"/>
                                  <w:color w:val="008000"/>
                                  <w:sz w:val="19"/>
                                  <w:szCs w:val="19"/>
                                </w:rPr>
                                <w:t>glfw</w:t>
                              </w:r>
                              <w:proofErr w:type="spellEnd"/>
                            </w:p>
                            <w:p w14:paraId="247DA461" w14:textId="77777777" w:rsidR="007F013D" w:rsidRDefault="007F013D" w:rsidP="00C85A57">
                              <w:pPr>
                                <w:widowControl/>
                                <w:adjustRightInd w:val="0"/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</w:pPr>
                              <w:r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  <w:t xml:space="preserve">    {</w:t>
                              </w:r>
                            </w:p>
                            <w:p w14:paraId="0317EFD0" w14:textId="77777777" w:rsidR="007F013D" w:rsidRDefault="007F013D" w:rsidP="00C85A57">
                              <w:pPr>
                                <w:widowControl/>
                                <w:adjustRightInd w:val="0"/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</w:pPr>
                              <w:r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  <w:t xml:space="preserve">        </w:t>
                              </w:r>
                              <w:proofErr w:type="spellStart"/>
                              <w:r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  <w:t>std</w:t>
                              </w:r>
                              <w:proofErr w:type="spellEnd"/>
                              <w:r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  <w:t>::</w:t>
                              </w:r>
                              <w:proofErr w:type="spellStart"/>
                              <w:r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  <w:t>cout</w:t>
                              </w:r>
                              <w:proofErr w:type="spellEnd"/>
                              <w:r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 w:eastAsiaTheme="minorHAnsi" w:hAnsi="Consolas" w:cs="Consolas"/>
                                  <w:color w:val="008080"/>
                                  <w:sz w:val="19"/>
                                  <w:szCs w:val="19"/>
                                </w:rPr>
                                <w:t>&lt;&lt;</w:t>
                              </w:r>
                              <w:r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 w:eastAsiaTheme="minorHAnsi" w:hAnsi="Consolas" w:cs="Consolas"/>
                                  <w:color w:val="A31515"/>
                                  <w:sz w:val="19"/>
                                  <w:szCs w:val="19"/>
                                </w:rPr>
                                <w:t>"GLFW не удалось инициализировать"</w:t>
                              </w:r>
                              <w:r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 w:eastAsiaTheme="minorHAnsi" w:hAnsi="Consolas" w:cs="Consolas"/>
                                  <w:color w:val="008080"/>
                                  <w:sz w:val="19"/>
                                  <w:szCs w:val="19"/>
                                </w:rPr>
                                <w:t>&lt;&lt;</w:t>
                              </w:r>
                              <w:r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  <w:t>std</w:t>
                              </w:r>
                              <w:proofErr w:type="spellEnd"/>
                              <w:r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  <w:t>::</w:t>
                              </w:r>
                              <w:proofErr w:type="spellStart"/>
                              <w:r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  <w:t>endl</w:t>
                              </w:r>
                              <w:proofErr w:type="spellEnd"/>
                              <w:r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  <w:t>;</w:t>
                              </w:r>
                            </w:p>
                            <w:p w14:paraId="4857B87B" w14:textId="77777777" w:rsidR="007F013D" w:rsidRDefault="007F013D" w:rsidP="00C85A57">
                              <w:pPr>
                                <w:widowControl/>
                                <w:adjustRightInd w:val="0"/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</w:pPr>
                              <w:r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  <w:t xml:space="preserve">    }</w:t>
                              </w:r>
                            </w:p>
                            <w:p w14:paraId="684D302F" w14:textId="77777777" w:rsidR="007F013D" w:rsidRDefault="007F013D" w:rsidP="00C85A57">
                              <w:pPr>
                                <w:widowControl/>
                                <w:adjustRightInd w:val="0"/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</w:pPr>
                            </w:p>
                            <w:p w14:paraId="743E6253" w14:textId="77777777" w:rsidR="007F013D" w:rsidRDefault="007F013D" w:rsidP="00C85A57">
                              <w:pPr>
                                <w:widowControl/>
                                <w:adjustRightInd w:val="0"/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</w:pPr>
                            </w:p>
                            <w:p w14:paraId="184EEF88" w14:textId="77777777" w:rsidR="007F013D" w:rsidRDefault="007F013D" w:rsidP="00C85A57">
                              <w:pPr>
                                <w:widowControl/>
                                <w:adjustRightInd w:val="0"/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</w:pPr>
                              <w:r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  <w:t xml:space="preserve">    </w:t>
                              </w:r>
                              <w:proofErr w:type="spellStart"/>
                              <w:r>
                                <w:rPr>
                                  <w:rFonts w:ascii="Consolas" w:eastAsiaTheme="minorHAnsi" w:hAnsi="Consolas" w:cs="Consolas"/>
                                  <w:color w:val="2B91AF"/>
                                  <w:sz w:val="19"/>
                                  <w:szCs w:val="19"/>
                                </w:rPr>
                                <w:t>GLFWwindow</w:t>
                              </w:r>
                              <w:proofErr w:type="spellEnd"/>
                              <w:r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  <w:t xml:space="preserve">* </w:t>
                              </w:r>
                              <w:proofErr w:type="spellStart"/>
                              <w:r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  <w:t>window</w:t>
                              </w:r>
                              <w:proofErr w:type="spellEnd"/>
                              <w:r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  <w:t xml:space="preserve"> = </w:t>
                              </w:r>
                              <w:proofErr w:type="spellStart"/>
                              <w:r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  <w:t>glfwCreateWindow</w:t>
                              </w:r>
                              <w:proofErr w:type="spellEnd"/>
                              <w:r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  <w:t>(</w:t>
                              </w:r>
                              <w:r>
                                <w:rPr>
                                  <w:rFonts w:ascii="Consolas" w:eastAsiaTheme="minorHAnsi" w:hAnsi="Consolas" w:cs="Consolas"/>
                                  <w:color w:val="008000"/>
                                  <w:sz w:val="19"/>
                                  <w:szCs w:val="19"/>
                                </w:rPr>
                                <w:t>//Создать окно</w:t>
                              </w:r>
                            </w:p>
                            <w:p w14:paraId="2748051B" w14:textId="77777777" w:rsidR="007F013D" w:rsidRDefault="007F013D" w:rsidP="00C85A57">
                              <w:pPr>
                                <w:widowControl/>
                                <w:adjustRightInd w:val="0"/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</w:pPr>
                              <w:r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  <w:t xml:space="preserve">        800,</w:t>
                              </w:r>
                              <w:r>
                                <w:rPr>
                                  <w:rFonts w:ascii="Consolas" w:eastAsiaTheme="minorHAnsi" w:hAnsi="Consolas" w:cs="Consolas"/>
                                  <w:color w:val="008000"/>
                                  <w:sz w:val="19"/>
                                  <w:szCs w:val="19"/>
                                </w:rPr>
                                <w:t>//Ширина окна</w:t>
                              </w:r>
                            </w:p>
                            <w:p w14:paraId="10F8A857" w14:textId="77777777" w:rsidR="007F013D" w:rsidRDefault="007F013D" w:rsidP="00C85A57">
                              <w:pPr>
                                <w:widowControl/>
                                <w:adjustRightInd w:val="0"/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</w:pPr>
                              <w:r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  <w:t xml:space="preserve">        600,</w:t>
                              </w:r>
                              <w:r>
                                <w:rPr>
                                  <w:rFonts w:ascii="Consolas" w:eastAsiaTheme="minorHAnsi" w:hAnsi="Consolas" w:cs="Consolas"/>
                                  <w:color w:val="008000"/>
                                  <w:sz w:val="19"/>
                                  <w:szCs w:val="19"/>
                                </w:rPr>
                                <w:t>//Высота окна</w:t>
                              </w:r>
                            </w:p>
                            <w:p w14:paraId="2E5EC8AE" w14:textId="77777777" w:rsidR="007F013D" w:rsidRDefault="007F013D" w:rsidP="00C85A57">
                              <w:pPr>
                                <w:widowControl/>
                                <w:adjustRightInd w:val="0"/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</w:pPr>
                              <w:r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  <w:t xml:space="preserve">        </w:t>
                              </w:r>
                              <w:r>
                                <w:rPr>
                                  <w:rFonts w:ascii="Consolas" w:eastAsiaTheme="minorHAnsi" w:hAnsi="Consolas" w:cs="Consolas"/>
                                  <w:color w:val="A31515"/>
                                  <w:sz w:val="19"/>
                                  <w:szCs w:val="19"/>
                                </w:rPr>
                                <w:t>"GL"</w:t>
                              </w:r>
                              <w:r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  <w:t>,</w:t>
                              </w:r>
                              <w:r>
                                <w:rPr>
                                  <w:rFonts w:ascii="Consolas" w:eastAsiaTheme="minorHAnsi" w:hAnsi="Consolas" w:cs="Consolas"/>
                                  <w:color w:val="008000"/>
                                  <w:sz w:val="19"/>
                                  <w:szCs w:val="19"/>
                                </w:rPr>
                                <w:t xml:space="preserve">//Название окна </w:t>
                              </w:r>
                            </w:p>
                            <w:p w14:paraId="05458219" w14:textId="77777777" w:rsidR="007F013D" w:rsidRDefault="007F013D" w:rsidP="00C85A57">
                              <w:pPr>
                                <w:widowControl/>
                                <w:adjustRightInd w:val="0"/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</w:pPr>
                              <w:r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  <w:t xml:space="preserve">        </w:t>
                              </w:r>
                              <w:r>
                                <w:rPr>
                                  <w:rFonts w:ascii="Consolas" w:eastAsiaTheme="minorHAnsi" w:hAnsi="Consolas" w:cs="Consolas"/>
                                  <w:color w:val="6F008A"/>
                                  <w:sz w:val="19"/>
                                  <w:szCs w:val="19"/>
                                </w:rPr>
                                <w:t>NULL</w:t>
                              </w:r>
                              <w:r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  <w:t>,</w:t>
                              </w:r>
                              <w:r>
                                <w:rPr>
                                  <w:rFonts w:ascii="Consolas" w:eastAsiaTheme="minorHAnsi" w:hAnsi="Consolas" w:cs="Consolas"/>
                                  <w:color w:val="008000"/>
                                  <w:sz w:val="19"/>
                                  <w:szCs w:val="19"/>
                                </w:rPr>
                                <w:t>//Выбор полноэкранного или оконного режима</w:t>
                              </w:r>
                            </w:p>
                            <w:p w14:paraId="569CA61D" w14:textId="77777777" w:rsidR="007F013D" w:rsidRDefault="007F013D" w:rsidP="00C85A57">
                              <w:pPr>
                                <w:widowControl/>
                                <w:adjustRightInd w:val="0"/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</w:pPr>
                              <w:r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  <w:t xml:space="preserve">        </w:t>
                              </w:r>
                              <w:r>
                                <w:rPr>
                                  <w:rFonts w:ascii="Consolas" w:eastAsiaTheme="minorHAnsi" w:hAnsi="Consolas" w:cs="Consolas"/>
                                  <w:color w:val="6F008A"/>
                                  <w:sz w:val="19"/>
                                  <w:szCs w:val="19"/>
                                </w:rPr>
                                <w:t>NULL</w:t>
                              </w:r>
                            </w:p>
                            <w:p w14:paraId="529D86BE" w14:textId="77777777" w:rsidR="007F013D" w:rsidRDefault="007F013D" w:rsidP="00C85A57">
                              <w:pPr>
                                <w:widowControl/>
                                <w:adjustRightInd w:val="0"/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</w:pPr>
                              <w:r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  <w:t xml:space="preserve">    ); </w:t>
                              </w:r>
                              <w:r>
                                <w:rPr>
                                  <w:rFonts w:ascii="Consolas" w:eastAsiaTheme="minorHAnsi" w:hAnsi="Consolas" w:cs="Consolas"/>
                                  <w:color w:val="008000"/>
                                  <w:sz w:val="19"/>
                                  <w:szCs w:val="19"/>
                                </w:rPr>
                                <w:t>//</w:t>
                              </w:r>
                            </w:p>
                            <w:p w14:paraId="0047098F" w14:textId="77777777" w:rsidR="007F013D" w:rsidRDefault="007F013D" w:rsidP="00C85A57">
                              <w:pPr>
                                <w:widowControl/>
                                <w:adjustRightInd w:val="0"/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</w:pPr>
                            </w:p>
                            <w:p w14:paraId="404660F5" w14:textId="77777777" w:rsidR="007F013D" w:rsidRDefault="007F013D" w:rsidP="00C85A57">
                              <w:pPr>
                                <w:widowControl/>
                                <w:adjustRightInd w:val="0"/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</w:pPr>
                              <w:r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  <w:t xml:space="preserve">    </w:t>
                              </w:r>
                              <w:proofErr w:type="spellStart"/>
                              <w:r>
                                <w:rPr>
                                  <w:rFonts w:ascii="Consolas" w:eastAsiaTheme="minorHAnsi" w:hAnsi="Consolas" w:cs="Consolas"/>
                                  <w:color w:val="0000FF"/>
                                  <w:sz w:val="19"/>
                                  <w:szCs w:val="19"/>
                                </w:rPr>
                                <w:t>if</w:t>
                              </w:r>
                              <w:proofErr w:type="spellEnd"/>
                              <w:r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  <w:t xml:space="preserve"> (</w:t>
                              </w:r>
                              <w:proofErr w:type="spellStart"/>
                              <w:r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  <w:t>window</w:t>
                              </w:r>
                              <w:proofErr w:type="spellEnd"/>
                              <w:r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  <w:t xml:space="preserve"> == </w:t>
                              </w:r>
                              <w:r>
                                <w:rPr>
                                  <w:rFonts w:ascii="Consolas" w:eastAsiaTheme="minorHAnsi" w:hAnsi="Consolas" w:cs="Consolas"/>
                                  <w:color w:val="6F008A"/>
                                  <w:sz w:val="19"/>
                                  <w:szCs w:val="19"/>
                                </w:rPr>
                                <w:t>NULL</w:t>
                              </w:r>
                              <w:r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  <w:t>)</w:t>
                              </w:r>
                            </w:p>
                            <w:p w14:paraId="67025EB6" w14:textId="77777777" w:rsidR="007F013D" w:rsidRDefault="007F013D" w:rsidP="00C85A57">
                              <w:pPr>
                                <w:widowControl/>
                                <w:adjustRightInd w:val="0"/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</w:pPr>
                              <w:r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  <w:t xml:space="preserve">    {</w:t>
                              </w:r>
                            </w:p>
                            <w:p w14:paraId="60F84DD2" w14:textId="77777777" w:rsidR="007F013D" w:rsidRDefault="007F013D" w:rsidP="00C85A57">
                              <w:pPr>
                                <w:widowControl/>
                                <w:adjustRightInd w:val="0"/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</w:pPr>
                              <w:r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  <w:t xml:space="preserve">        </w:t>
                              </w:r>
                              <w:proofErr w:type="spellStart"/>
                              <w:r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  <w:t>std</w:t>
                              </w:r>
                              <w:proofErr w:type="spellEnd"/>
                              <w:r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  <w:t>::</w:t>
                              </w:r>
                              <w:proofErr w:type="spellStart"/>
                              <w:r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  <w:t>cout</w:t>
                              </w:r>
                              <w:proofErr w:type="spellEnd"/>
                              <w:r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 w:eastAsiaTheme="minorHAnsi" w:hAnsi="Consolas" w:cs="Consolas"/>
                                  <w:color w:val="008080"/>
                                  <w:sz w:val="19"/>
                                  <w:szCs w:val="19"/>
                                </w:rPr>
                                <w:t>&lt;&lt;</w:t>
                              </w:r>
                              <w:r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 w:eastAsiaTheme="minorHAnsi" w:hAnsi="Consolas" w:cs="Consolas"/>
                                  <w:color w:val="A31515"/>
                                  <w:sz w:val="19"/>
                                  <w:szCs w:val="19"/>
                                </w:rPr>
                                <w:t>"Не удалось создать окно"</w:t>
                              </w:r>
                              <w:r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 w:eastAsiaTheme="minorHAnsi" w:hAnsi="Consolas" w:cs="Consolas"/>
                                  <w:color w:val="008080"/>
                                  <w:sz w:val="19"/>
                                  <w:szCs w:val="19"/>
                                </w:rPr>
                                <w:t>&lt;&lt;</w:t>
                              </w:r>
                              <w:r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  <w:t>std</w:t>
                              </w:r>
                              <w:proofErr w:type="spellEnd"/>
                              <w:r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  <w:t>::</w:t>
                              </w:r>
                              <w:proofErr w:type="spellStart"/>
                              <w:r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  <w:t>endl</w:t>
                              </w:r>
                              <w:proofErr w:type="spellEnd"/>
                              <w:r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  <w:t>;</w:t>
                              </w:r>
                            </w:p>
                            <w:p w14:paraId="30CE6C19" w14:textId="77777777" w:rsidR="007F013D" w:rsidRDefault="007F013D" w:rsidP="00C85A57">
                              <w:pPr>
                                <w:widowControl/>
                                <w:adjustRightInd w:val="0"/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</w:pPr>
                              <w:r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  <w:t xml:space="preserve">        </w:t>
                              </w:r>
                              <w:proofErr w:type="spellStart"/>
                              <w:r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  <w:t>glfwTerminate</w:t>
                              </w:r>
                              <w:proofErr w:type="spellEnd"/>
                              <w:r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  <w:t>();</w:t>
                              </w:r>
                              <w:r>
                                <w:rPr>
                                  <w:rFonts w:ascii="Consolas" w:eastAsiaTheme="minorHAnsi" w:hAnsi="Consolas" w:cs="Consolas"/>
                                  <w:color w:val="008000"/>
                                  <w:sz w:val="19"/>
                                  <w:szCs w:val="19"/>
                                </w:rPr>
                                <w:t>//Освободить память после использования библиотеки GLFW</w:t>
                              </w:r>
                            </w:p>
                            <w:p w14:paraId="7A15C9C1" w14:textId="77777777" w:rsidR="007F013D" w:rsidRDefault="007F013D" w:rsidP="00C85A57">
                              <w:pPr>
                                <w:widowControl/>
                                <w:adjustRightInd w:val="0"/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</w:pPr>
                              <w:r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  <w:t xml:space="preserve">        </w:t>
                              </w:r>
                              <w:proofErr w:type="spellStart"/>
                              <w:r>
                                <w:rPr>
                                  <w:rFonts w:ascii="Consolas" w:eastAsiaTheme="minorHAnsi" w:hAnsi="Consolas" w:cs="Consolas"/>
                                  <w:color w:val="0000FF"/>
                                  <w:sz w:val="19"/>
                                  <w:szCs w:val="19"/>
                                </w:rPr>
                                <w:t>return</w:t>
                              </w:r>
                              <w:proofErr w:type="spellEnd"/>
                              <w:r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  <w:t xml:space="preserve"> -1;</w:t>
                              </w:r>
                            </w:p>
                            <w:p w14:paraId="30E9E6AD" w14:textId="77777777" w:rsidR="007F013D" w:rsidRDefault="007F013D" w:rsidP="00C85A57">
                              <w:pPr>
                                <w:widowControl/>
                                <w:adjustRightInd w:val="0"/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</w:pPr>
                              <w:r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  <w:t xml:space="preserve">    }</w:t>
                              </w:r>
                            </w:p>
                            <w:p w14:paraId="1843548A" w14:textId="77777777" w:rsidR="007F013D" w:rsidRDefault="007F013D" w:rsidP="00C85A57">
                              <w:pPr>
                                <w:widowControl/>
                                <w:adjustRightInd w:val="0"/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</w:pPr>
                            </w:p>
                            <w:p w14:paraId="7445B9F4" w14:textId="65D0D070" w:rsidR="007F013D" w:rsidRDefault="007F013D" w:rsidP="00C85A57">
                              <w:pPr>
                                <w:rPr>
                                  <w:rFonts w:ascii="Consolas" w:eastAsiaTheme="minorHAnsi" w:hAnsi="Consolas" w:cs="Consolas"/>
                                  <w:color w:val="008000"/>
                                  <w:sz w:val="19"/>
                                  <w:szCs w:val="19"/>
                                </w:rPr>
                              </w:pPr>
                              <w:r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  <w:t xml:space="preserve">    </w:t>
                              </w:r>
                              <w:proofErr w:type="spellStart"/>
                              <w:r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  <w:t>glfwMakeContextCurrent</w:t>
                              </w:r>
                              <w:proofErr w:type="spellEnd"/>
                              <w:r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  <w:t>(</w:t>
                              </w:r>
                              <w:proofErr w:type="spellStart"/>
                              <w:r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  <w:t>window</w:t>
                              </w:r>
                              <w:proofErr w:type="spellEnd"/>
                              <w:r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  <w:t>);</w:t>
                              </w:r>
                              <w:r>
                                <w:rPr>
                                  <w:rFonts w:ascii="Consolas" w:eastAsiaTheme="minorHAnsi" w:hAnsi="Consolas" w:cs="Consolas"/>
                                  <w:color w:val="008000"/>
                                  <w:sz w:val="19"/>
                                  <w:szCs w:val="19"/>
                                </w:rPr>
                                <w:t xml:space="preserve">//Настроить окно </w:t>
                              </w:r>
                              <w:proofErr w:type="spellStart"/>
                              <w:r>
                                <w:rPr>
                                  <w:rFonts w:ascii="Consolas" w:eastAsiaTheme="minorHAnsi" w:hAnsi="Consolas" w:cs="Consolas"/>
                                  <w:color w:val="008000"/>
                                  <w:sz w:val="19"/>
                                  <w:szCs w:val="19"/>
                                </w:rPr>
                                <w:t>window</w:t>
                              </w:r>
                              <w:proofErr w:type="spellEnd"/>
                              <w:r>
                                <w:rPr>
                                  <w:rFonts w:ascii="Consolas" w:eastAsiaTheme="minorHAnsi" w:hAnsi="Consolas" w:cs="Consolas"/>
                                  <w:color w:val="008000"/>
                                  <w:sz w:val="19"/>
                                  <w:szCs w:val="19"/>
                                </w:rPr>
                                <w:t xml:space="preserve"> для работы с </w:t>
                              </w:r>
                              <w:proofErr w:type="spellStart"/>
                              <w:r>
                                <w:rPr>
                                  <w:rFonts w:ascii="Consolas" w:eastAsiaTheme="minorHAnsi" w:hAnsi="Consolas" w:cs="Consolas"/>
                                  <w:color w:val="008000"/>
                                  <w:sz w:val="19"/>
                                  <w:szCs w:val="19"/>
                                </w:rPr>
                                <w:t>OpenGL</w:t>
                              </w:r>
                              <w:proofErr w:type="spellEnd"/>
                            </w:p>
                            <w:p w14:paraId="16D94A35" w14:textId="29008DD9" w:rsidR="007F013D" w:rsidRDefault="007F013D" w:rsidP="00C85A57">
                              <w:pPr>
                                <w:rPr>
                                  <w:rFonts w:ascii="Consolas" w:eastAsiaTheme="minorHAnsi" w:hAnsi="Consolas" w:cs="Consolas"/>
                                  <w:color w:val="008000"/>
                                  <w:sz w:val="19"/>
                                  <w:szCs w:val="19"/>
                                </w:rPr>
                              </w:pPr>
                            </w:p>
                            <w:p w14:paraId="7BFC203D" w14:textId="109FBBE7" w:rsidR="007F013D" w:rsidRDefault="007F013D" w:rsidP="005564BA">
                              <w:pPr>
                                <w:widowControl/>
                                <w:adjustRightInd w:val="0"/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</w:pPr>
                              <w:r>
                                <w:rPr>
                                  <w:rFonts w:ascii="Consolas" w:eastAsiaTheme="minorHAnsi" w:hAnsi="Consolas" w:cs="Consolas"/>
                                  <w:color w:val="008000"/>
                                  <w:sz w:val="19"/>
                                  <w:szCs w:val="19"/>
                                </w:rPr>
                                <w:t xml:space="preserve">    /Загрузить указатели на функции </w:t>
                              </w:r>
                              <w:proofErr w:type="spellStart"/>
                              <w:r>
                                <w:rPr>
                                  <w:rFonts w:ascii="Consolas" w:eastAsiaTheme="minorHAnsi" w:hAnsi="Consolas" w:cs="Consolas"/>
                                  <w:color w:val="008000"/>
                                  <w:sz w:val="19"/>
                                  <w:szCs w:val="19"/>
                                </w:rPr>
                                <w:t>OpenGL</w:t>
                              </w:r>
                              <w:proofErr w:type="spellEnd"/>
                              <w:r>
                                <w:rPr>
                                  <w:rFonts w:ascii="Consolas" w:eastAsiaTheme="minorHAnsi" w:hAnsi="Consolas" w:cs="Consolas"/>
                                  <w:color w:val="008000"/>
                                  <w:sz w:val="19"/>
                                  <w:szCs w:val="19"/>
                                </w:rPr>
                                <w:t xml:space="preserve"> из драйверов</w:t>
                              </w:r>
                            </w:p>
                            <w:p w14:paraId="126DBF7F" w14:textId="77777777" w:rsidR="007F013D" w:rsidRDefault="007F013D" w:rsidP="005564BA">
                              <w:pPr>
                                <w:widowControl/>
                                <w:adjustRightInd w:val="0"/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</w:pPr>
                              <w:r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  <w:t xml:space="preserve">    </w:t>
                              </w:r>
                              <w:proofErr w:type="spellStart"/>
                              <w:r>
                                <w:rPr>
                                  <w:rFonts w:ascii="Consolas" w:eastAsiaTheme="minorHAnsi" w:hAnsi="Consolas" w:cs="Consolas"/>
                                  <w:color w:val="0000FF"/>
                                  <w:sz w:val="19"/>
                                  <w:szCs w:val="19"/>
                                </w:rPr>
                                <w:t>if</w:t>
                              </w:r>
                              <w:proofErr w:type="spellEnd"/>
                              <w:r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  <w:t xml:space="preserve"> (!</w:t>
                              </w:r>
                              <w:proofErr w:type="spellStart"/>
                              <w:r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  <w:t>gladLoadGLLoader</w:t>
                              </w:r>
                              <w:proofErr w:type="spellEnd"/>
                              <w:r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  <w:t>((</w:t>
                              </w:r>
                              <w:proofErr w:type="spellStart"/>
                              <w:r>
                                <w:rPr>
                                  <w:rFonts w:ascii="Consolas" w:eastAsiaTheme="minorHAnsi" w:hAnsi="Consolas" w:cs="Consolas"/>
                                  <w:color w:val="2B91AF"/>
                                  <w:sz w:val="19"/>
                                  <w:szCs w:val="19"/>
                                </w:rPr>
                                <w:t>GLADloadproc</w:t>
                              </w:r>
                              <w:proofErr w:type="spellEnd"/>
                              <w:r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  <w:t>)</w:t>
                              </w:r>
                              <w:proofErr w:type="spellStart"/>
                              <w:r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  <w:t>glfwGetProcAddress</w:t>
                              </w:r>
                              <w:proofErr w:type="spellEnd"/>
                              <w:r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  <w:t>))</w:t>
                              </w:r>
                            </w:p>
                            <w:p w14:paraId="17581E04" w14:textId="77777777" w:rsidR="007F013D" w:rsidRDefault="007F013D" w:rsidP="005564BA">
                              <w:pPr>
                                <w:widowControl/>
                                <w:adjustRightInd w:val="0"/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</w:pPr>
                              <w:r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  <w:t xml:space="preserve">    {</w:t>
                              </w:r>
                            </w:p>
                            <w:p w14:paraId="2A843FBE" w14:textId="77777777" w:rsidR="007F013D" w:rsidRDefault="007F013D" w:rsidP="005564BA">
                              <w:pPr>
                                <w:widowControl/>
                                <w:adjustRightInd w:val="0"/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</w:pPr>
                              <w:r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  <w:t xml:space="preserve">        </w:t>
                              </w:r>
                              <w:proofErr w:type="spellStart"/>
                              <w:r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  <w:t>std</w:t>
                              </w:r>
                              <w:proofErr w:type="spellEnd"/>
                              <w:r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  <w:t>::</w:t>
                              </w:r>
                              <w:proofErr w:type="spellStart"/>
                              <w:r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  <w:t>cout</w:t>
                              </w:r>
                              <w:proofErr w:type="spellEnd"/>
                              <w:r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 w:eastAsiaTheme="minorHAnsi" w:hAnsi="Consolas" w:cs="Consolas"/>
                                  <w:color w:val="008080"/>
                                  <w:sz w:val="19"/>
                                  <w:szCs w:val="19"/>
                                </w:rPr>
                                <w:t>&lt;&lt;</w:t>
                              </w:r>
                              <w:r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 w:eastAsiaTheme="minorHAnsi" w:hAnsi="Consolas" w:cs="Consolas"/>
                                  <w:color w:val="A31515"/>
                                  <w:sz w:val="19"/>
                                  <w:szCs w:val="19"/>
                                </w:rPr>
                                <w:t>"GLAD не удалось инициализировать"</w:t>
                              </w:r>
                              <w:r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 w:eastAsiaTheme="minorHAnsi" w:hAnsi="Consolas" w:cs="Consolas"/>
                                  <w:color w:val="008080"/>
                                  <w:sz w:val="19"/>
                                  <w:szCs w:val="19"/>
                                </w:rPr>
                                <w:t>&lt;&lt;</w:t>
                              </w:r>
                              <w:r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  <w:t>std</w:t>
                              </w:r>
                              <w:proofErr w:type="spellEnd"/>
                              <w:r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  <w:t>::</w:t>
                              </w:r>
                              <w:proofErr w:type="spellStart"/>
                              <w:r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  <w:t>endl</w:t>
                              </w:r>
                              <w:proofErr w:type="spellEnd"/>
                              <w:r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  <w:t>;</w:t>
                              </w:r>
                            </w:p>
                            <w:p w14:paraId="2E8E3005" w14:textId="77777777" w:rsidR="007F013D" w:rsidRDefault="007F013D" w:rsidP="005564BA">
                              <w:pPr>
                                <w:widowControl/>
                                <w:adjustRightInd w:val="0"/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</w:pPr>
                              <w:r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  <w:t xml:space="preserve">        </w:t>
                              </w:r>
                              <w:proofErr w:type="spellStart"/>
                              <w:r>
                                <w:rPr>
                                  <w:rFonts w:ascii="Consolas" w:eastAsiaTheme="minorHAnsi" w:hAnsi="Consolas" w:cs="Consolas"/>
                                  <w:color w:val="0000FF"/>
                                  <w:sz w:val="19"/>
                                  <w:szCs w:val="19"/>
                                </w:rPr>
                                <w:t>return</w:t>
                              </w:r>
                              <w:proofErr w:type="spellEnd"/>
                              <w:r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  <w:t xml:space="preserve"> -1;</w:t>
                              </w:r>
                            </w:p>
                            <w:p w14:paraId="154E9953" w14:textId="1FD4FB0C" w:rsidR="007F013D" w:rsidRDefault="007F013D" w:rsidP="005564BA">
                              <w:pPr>
                                <w:rPr>
                                  <w:rFonts w:ascii="Consolas" w:eastAsiaTheme="minorHAnsi" w:hAnsi="Consolas" w:cs="Consolas"/>
                                  <w:color w:val="008000"/>
                                  <w:sz w:val="19"/>
                                  <w:szCs w:val="19"/>
                                </w:rPr>
                              </w:pPr>
                              <w:r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  <w:t xml:space="preserve">    }</w:t>
                              </w:r>
                            </w:p>
                            <w:p w14:paraId="701EC2A1" w14:textId="2F450EB9" w:rsidR="007F013D" w:rsidRPr="00C85A57" w:rsidRDefault="007F013D" w:rsidP="00C85A57">
                              <w:pPr>
                                <w:rPr>
                                  <w:sz w:val="28"/>
                                  <w:szCs w:val="28"/>
                                </w:rPr>
                              </w:pPr>
                              <w:r w:rsidRPr="00C85A57">
                                <w:rPr>
                                  <w:sz w:val="48"/>
                                  <w:szCs w:val="48"/>
                                </w:rPr>
                                <w:t xml:space="preserve">  </w:t>
                              </w:r>
                              <w:r w:rsidRPr="00C85A57">
                                <w:rPr>
                                  <w:sz w:val="28"/>
                                  <w:szCs w:val="28"/>
                                </w:rPr>
                                <w:t>…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20000</wp14:pctHeight>
                  </wp14:sizeRelV>
                </wp:anchor>
              </w:drawing>
            </mc:Choice>
            <mc:Fallback>
              <w:pict>
                <v:shape w14:anchorId="092B0080" id="_x0000_s1038" type="#_x0000_t202" style="position:absolute;left:0;text-align:left;margin-left:0;margin-top:14.45pt;width:471.75pt;height:110.6pt;z-index:25166540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">
                  <v:textbox style="mso-fit-shape-to-text:t">
                    <w:txbxContent>
                      <w:p w14:paraId="6B2FDA5C" w14:textId="341E51CE" w:rsidR="007F013D" w:rsidRPr="00C85A57" w:rsidRDefault="007F013D" w:rsidP="00C85A57">
                        <w:pPr>
                          <w:rPr>
                            <w:sz w:val="28"/>
                            <w:szCs w:val="28"/>
                          </w:rPr>
                        </w:pPr>
                        <w:r w:rsidRPr="00C85A57">
                          <w:rPr>
                            <w:sz w:val="28"/>
                            <w:szCs w:val="28"/>
                          </w:rPr>
                          <w:t>…</w:t>
                        </w:r>
                      </w:p>
                      <w:p w14:paraId="2555E49B" w14:textId="77777777" w:rsidR="007F013D" w:rsidRDefault="007F013D" w:rsidP="00C85A57">
                        <w:pPr>
                          <w:widowControl/>
                          <w:adjustRightInd w:val="0"/>
                          <w:rPr>
                            <w:rFonts w:ascii="Consolas" w:eastAsiaTheme="minorHAnsi" w:hAnsi="Consolas" w:cs="Consolas"/>
                            <w:color w:val="0000FF"/>
                            <w:sz w:val="19"/>
                            <w:szCs w:val="19"/>
                          </w:rPr>
                        </w:pPr>
                      </w:p>
                      <w:p w14:paraId="5B3C0642" w14:textId="1B2CEB91" w:rsidR="007F013D" w:rsidRDefault="007F013D" w:rsidP="00C85A57">
                        <w:pPr>
                          <w:widowControl/>
                          <w:adjustRightInd w:val="0"/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</w:pPr>
                        <w:proofErr w:type="spellStart"/>
                        <w:r>
                          <w:rPr>
                            <w:rFonts w:ascii="Consolas" w:eastAsiaTheme="minorHAnsi" w:hAnsi="Consolas" w:cs="Consolas"/>
                            <w:color w:val="0000FF"/>
                            <w:sz w:val="19"/>
                            <w:szCs w:val="19"/>
                          </w:rPr>
                          <w:t>int</w:t>
                        </w:r>
                        <w:proofErr w:type="spellEnd"/>
                        <w:r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  <w:t>main</w:t>
                        </w:r>
                        <w:proofErr w:type="spellEnd"/>
                        <w:r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  <w:t>() {</w:t>
                        </w:r>
                      </w:p>
                      <w:p w14:paraId="28C8F3D6" w14:textId="77777777" w:rsidR="007F013D" w:rsidRDefault="007F013D" w:rsidP="00C85A57">
                        <w:pPr>
                          <w:widowControl/>
                          <w:adjustRightInd w:val="0"/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</w:pPr>
                        <w:r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  <w:t xml:space="preserve">    </w:t>
                        </w:r>
                        <w:proofErr w:type="spellStart"/>
                        <w:r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  <w:t>setlocale</w:t>
                        </w:r>
                        <w:proofErr w:type="spellEnd"/>
                        <w:r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  <w:t>(</w:t>
                        </w:r>
                        <w:r>
                          <w:rPr>
                            <w:rFonts w:ascii="Consolas" w:eastAsiaTheme="minorHAnsi" w:hAnsi="Consolas" w:cs="Consolas"/>
                            <w:color w:val="6F008A"/>
                            <w:sz w:val="19"/>
                            <w:szCs w:val="19"/>
                          </w:rPr>
                          <w:t>LC_ALL</w:t>
                        </w:r>
                        <w:r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  <w:t xml:space="preserve">, </w:t>
                        </w:r>
                        <w:r>
                          <w:rPr>
                            <w:rFonts w:ascii="Consolas" w:eastAsiaTheme="minorHAnsi" w:hAnsi="Consolas" w:cs="Consolas"/>
                            <w:color w:val="A31515"/>
                            <w:sz w:val="19"/>
                            <w:szCs w:val="19"/>
                          </w:rPr>
                          <w:t>"</w:t>
                        </w:r>
                        <w:proofErr w:type="spellStart"/>
                        <w:r>
                          <w:rPr>
                            <w:rFonts w:ascii="Consolas" w:eastAsiaTheme="minorHAnsi" w:hAnsi="Consolas" w:cs="Consolas"/>
                            <w:color w:val="A31515"/>
                            <w:sz w:val="19"/>
                            <w:szCs w:val="19"/>
                          </w:rPr>
                          <w:t>rus</w:t>
                        </w:r>
                        <w:proofErr w:type="spellEnd"/>
                        <w:r>
                          <w:rPr>
                            <w:rFonts w:ascii="Consolas" w:eastAsiaTheme="minorHAnsi" w:hAnsi="Consolas" w:cs="Consolas"/>
                            <w:color w:val="A31515"/>
                            <w:sz w:val="19"/>
                            <w:szCs w:val="19"/>
                          </w:rPr>
                          <w:t>"</w:t>
                        </w:r>
                        <w:r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  <w:t>);</w:t>
                        </w:r>
                        <w:r>
                          <w:rPr>
                            <w:rFonts w:ascii="Consolas" w:eastAsiaTheme="minorHAnsi" w:hAnsi="Consolas" w:cs="Consolas"/>
                            <w:color w:val="008000"/>
                            <w:sz w:val="19"/>
                            <w:szCs w:val="19"/>
                          </w:rPr>
                          <w:t>//Поддержка кириллицы при выводе в консоль</w:t>
                        </w:r>
                      </w:p>
                      <w:p w14:paraId="403F14C3" w14:textId="77777777" w:rsidR="007F013D" w:rsidRDefault="007F013D" w:rsidP="00C85A57">
                        <w:pPr>
                          <w:widowControl/>
                          <w:adjustRightInd w:val="0"/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</w:pPr>
                      </w:p>
                      <w:p w14:paraId="4F0C4346" w14:textId="77777777" w:rsidR="007F013D" w:rsidRDefault="007F013D" w:rsidP="00C85A57">
                        <w:pPr>
                          <w:widowControl/>
                          <w:adjustRightInd w:val="0"/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</w:pPr>
                        <w:r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  <w:t xml:space="preserve">    </w:t>
                        </w:r>
                        <w:proofErr w:type="spellStart"/>
                        <w:r>
                          <w:rPr>
                            <w:rFonts w:ascii="Consolas" w:eastAsiaTheme="minorHAnsi" w:hAnsi="Consolas" w:cs="Consolas"/>
                            <w:color w:val="0000FF"/>
                            <w:sz w:val="19"/>
                            <w:szCs w:val="19"/>
                          </w:rPr>
                          <w:t>if</w:t>
                        </w:r>
                        <w:proofErr w:type="spellEnd"/>
                        <w:r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  <w:t xml:space="preserve"> (!</w:t>
                        </w:r>
                        <w:proofErr w:type="spellStart"/>
                        <w:r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  <w:t>glfwInit</w:t>
                        </w:r>
                        <w:proofErr w:type="spellEnd"/>
                        <w:r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  <w:t>())</w:t>
                        </w:r>
                        <w:r>
                          <w:rPr>
                            <w:rFonts w:ascii="Consolas" w:eastAsiaTheme="minorHAnsi" w:hAnsi="Consolas" w:cs="Consolas"/>
                            <w:color w:val="008000"/>
                            <w:sz w:val="19"/>
                            <w:szCs w:val="19"/>
                          </w:rPr>
                          <w:t xml:space="preserve">//Инициализировать библиотеку </w:t>
                        </w:r>
                        <w:proofErr w:type="spellStart"/>
                        <w:r>
                          <w:rPr>
                            <w:rFonts w:ascii="Consolas" w:eastAsiaTheme="minorHAnsi" w:hAnsi="Consolas" w:cs="Consolas"/>
                            <w:color w:val="008000"/>
                            <w:sz w:val="19"/>
                            <w:szCs w:val="19"/>
                          </w:rPr>
                          <w:t>glfw</w:t>
                        </w:r>
                        <w:proofErr w:type="spellEnd"/>
                      </w:p>
                      <w:p w14:paraId="247DA461" w14:textId="77777777" w:rsidR="007F013D" w:rsidRDefault="007F013D" w:rsidP="00C85A57">
                        <w:pPr>
                          <w:widowControl/>
                          <w:adjustRightInd w:val="0"/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</w:pPr>
                        <w:r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  <w:t xml:space="preserve">    {</w:t>
                        </w:r>
                      </w:p>
                      <w:p w14:paraId="0317EFD0" w14:textId="77777777" w:rsidR="007F013D" w:rsidRDefault="007F013D" w:rsidP="00C85A57">
                        <w:pPr>
                          <w:widowControl/>
                          <w:adjustRightInd w:val="0"/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</w:pPr>
                        <w:r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  <w:t xml:space="preserve">        </w:t>
                        </w:r>
                        <w:proofErr w:type="spellStart"/>
                        <w:r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  <w:t>std</w:t>
                        </w:r>
                        <w:proofErr w:type="spellEnd"/>
                        <w:r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  <w:t>::</w:t>
                        </w:r>
                        <w:proofErr w:type="spellStart"/>
                        <w:r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  <w:t>cout</w:t>
                        </w:r>
                        <w:proofErr w:type="spellEnd"/>
                        <w:r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  <w:t xml:space="preserve"> </w:t>
                        </w:r>
                        <w:r>
                          <w:rPr>
                            <w:rFonts w:ascii="Consolas" w:eastAsiaTheme="minorHAnsi" w:hAnsi="Consolas" w:cs="Consolas"/>
                            <w:color w:val="008080"/>
                            <w:sz w:val="19"/>
                            <w:szCs w:val="19"/>
                          </w:rPr>
                          <w:t>&lt;&lt;</w:t>
                        </w:r>
                        <w:r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  <w:t xml:space="preserve"> </w:t>
                        </w:r>
                        <w:r>
                          <w:rPr>
                            <w:rFonts w:ascii="Consolas" w:eastAsiaTheme="minorHAnsi" w:hAnsi="Consolas" w:cs="Consolas"/>
                            <w:color w:val="A31515"/>
                            <w:sz w:val="19"/>
                            <w:szCs w:val="19"/>
                          </w:rPr>
                          <w:t>"GLFW не удалось инициализировать"</w:t>
                        </w:r>
                        <w:r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  <w:t xml:space="preserve"> </w:t>
                        </w:r>
                        <w:r>
                          <w:rPr>
                            <w:rFonts w:ascii="Consolas" w:eastAsiaTheme="minorHAnsi" w:hAnsi="Consolas" w:cs="Consolas"/>
                            <w:color w:val="008080"/>
                            <w:sz w:val="19"/>
                            <w:szCs w:val="19"/>
                          </w:rPr>
                          <w:t>&lt;&lt;</w:t>
                        </w:r>
                        <w:r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  <w:t>std</w:t>
                        </w:r>
                        <w:proofErr w:type="spellEnd"/>
                        <w:r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  <w:t>::</w:t>
                        </w:r>
                        <w:proofErr w:type="spellStart"/>
                        <w:r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  <w:t>endl</w:t>
                        </w:r>
                        <w:proofErr w:type="spellEnd"/>
                        <w:r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  <w:t>;</w:t>
                        </w:r>
                      </w:p>
                      <w:p w14:paraId="4857B87B" w14:textId="77777777" w:rsidR="007F013D" w:rsidRDefault="007F013D" w:rsidP="00C85A57">
                        <w:pPr>
                          <w:widowControl/>
                          <w:adjustRightInd w:val="0"/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</w:pPr>
                        <w:r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  <w:t xml:space="preserve">    }</w:t>
                        </w:r>
                      </w:p>
                      <w:p w14:paraId="684D302F" w14:textId="77777777" w:rsidR="007F013D" w:rsidRDefault="007F013D" w:rsidP="00C85A57">
                        <w:pPr>
                          <w:widowControl/>
                          <w:adjustRightInd w:val="0"/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</w:pPr>
                      </w:p>
                      <w:p w14:paraId="743E6253" w14:textId="77777777" w:rsidR="007F013D" w:rsidRDefault="007F013D" w:rsidP="00C85A57">
                        <w:pPr>
                          <w:widowControl/>
                          <w:adjustRightInd w:val="0"/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</w:pPr>
                      </w:p>
                      <w:p w14:paraId="184EEF88" w14:textId="77777777" w:rsidR="007F013D" w:rsidRDefault="007F013D" w:rsidP="00C85A57">
                        <w:pPr>
                          <w:widowControl/>
                          <w:adjustRightInd w:val="0"/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</w:pPr>
                        <w:r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  <w:t xml:space="preserve">    </w:t>
                        </w:r>
                        <w:proofErr w:type="spellStart"/>
                        <w:r>
                          <w:rPr>
                            <w:rFonts w:ascii="Consolas" w:eastAsiaTheme="minorHAnsi" w:hAnsi="Consolas" w:cs="Consolas"/>
                            <w:color w:val="2B91AF"/>
                            <w:sz w:val="19"/>
                            <w:szCs w:val="19"/>
                          </w:rPr>
                          <w:t>GLFWwindow</w:t>
                        </w:r>
                        <w:proofErr w:type="spellEnd"/>
                        <w:r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  <w:t xml:space="preserve">* </w:t>
                        </w:r>
                        <w:proofErr w:type="spellStart"/>
                        <w:r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  <w:t>window</w:t>
                        </w:r>
                        <w:proofErr w:type="spellEnd"/>
                        <w:r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  <w:t xml:space="preserve"> = </w:t>
                        </w:r>
                        <w:proofErr w:type="spellStart"/>
                        <w:r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  <w:t>glfwCreateWindow</w:t>
                        </w:r>
                        <w:proofErr w:type="spellEnd"/>
                        <w:r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  <w:t>(</w:t>
                        </w:r>
                        <w:r>
                          <w:rPr>
                            <w:rFonts w:ascii="Consolas" w:eastAsiaTheme="minorHAnsi" w:hAnsi="Consolas" w:cs="Consolas"/>
                            <w:color w:val="008000"/>
                            <w:sz w:val="19"/>
                            <w:szCs w:val="19"/>
                          </w:rPr>
                          <w:t>//Создать окно</w:t>
                        </w:r>
                      </w:p>
                      <w:p w14:paraId="2748051B" w14:textId="77777777" w:rsidR="007F013D" w:rsidRDefault="007F013D" w:rsidP="00C85A57">
                        <w:pPr>
                          <w:widowControl/>
                          <w:adjustRightInd w:val="0"/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</w:pPr>
                        <w:r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  <w:t xml:space="preserve">        800,</w:t>
                        </w:r>
                        <w:r>
                          <w:rPr>
                            <w:rFonts w:ascii="Consolas" w:eastAsiaTheme="minorHAnsi" w:hAnsi="Consolas" w:cs="Consolas"/>
                            <w:color w:val="008000"/>
                            <w:sz w:val="19"/>
                            <w:szCs w:val="19"/>
                          </w:rPr>
                          <w:t>//Ширина окна</w:t>
                        </w:r>
                      </w:p>
                      <w:p w14:paraId="10F8A857" w14:textId="77777777" w:rsidR="007F013D" w:rsidRDefault="007F013D" w:rsidP="00C85A57">
                        <w:pPr>
                          <w:widowControl/>
                          <w:adjustRightInd w:val="0"/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</w:pPr>
                        <w:r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  <w:t xml:space="preserve">        600,</w:t>
                        </w:r>
                        <w:r>
                          <w:rPr>
                            <w:rFonts w:ascii="Consolas" w:eastAsiaTheme="minorHAnsi" w:hAnsi="Consolas" w:cs="Consolas"/>
                            <w:color w:val="008000"/>
                            <w:sz w:val="19"/>
                            <w:szCs w:val="19"/>
                          </w:rPr>
                          <w:t>//Высота окна</w:t>
                        </w:r>
                      </w:p>
                      <w:p w14:paraId="2E5EC8AE" w14:textId="77777777" w:rsidR="007F013D" w:rsidRDefault="007F013D" w:rsidP="00C85A57">
                        <w:pPr>
                          <w:widowControl/>
                          <w:adjustRightInd w:val="0"/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</w:pPr>
                        <w:r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  <w:t xml:space="preserve">        </w:t>
                        </w:r>
                        <w:r>
                          <w:rPr>
                            <w:rFonts w:ascii="Consolas" w:eastAsiaTheme="minorHAnsi" w:hAnsi="Consolas" w:cs="Consolas"/>
                            <w:color w:val="A31515"/>
                            <w:sz w:val="19"/>
                            <w:szCs w:val="19"/>
                          </w:rPr>
                          <w:t>"GL"</w:t>
                        </w:r>
                        <w:r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  <w:t>,</w:t>
                        </w:r>
                        <w:r>
                          <w:rPr>
                            <w:rFonts w:ascii="Consolas" w:eastAsiaTheme="minorHAnsi" w:hAnsi="Consolas" w:cs="Consolas"/>
                            <w:color w:val="008000"/>
                            <w:sz w:val="19"/>
                            <w:szCs w:val="19"/>
                          </w:rPr>
                          <w:t xml:space="preserve">//Название окна </w:t>
                        </w:r>
                      </w:p>
                      <w:p w14:paraId="05458219" w14:textId="77777777" w:rsidR="007F013D" w:rsidRDefault="007F013D" w:rsidP="00C85A57">
                        <w:pPr>
                          <w:widowControl/>
                          <w:adjustRightInd w:val="0"/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</w:pPr>
                        <w:r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  <w:t xml:space="preserve">        </w:t>
                        </w:r>
                        <w:r>
                          <w:rPr>
                            <w:rFonts w:ascii="Consolas" w:eastAsiaTheme="minorHAnsi" w:hAnsi="Consolas" w:cs="Consolas"/>
                            <w:color w:val="6F008A"/>
                            <w:sz w:val="19"/>
                            <w:szCs w:val="19"/>
                          </w:rPr>
                          <w:t>NULL</w:t>
                        </w:r>
                        <w:r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  <w:t>,</w:t>
                        </w:r>
                        <w:r>
                          <w:rPr>
                            <w:rFonts w:ascii="Consolas" w:eastAsiaTheme="minorHAnsi" w:hAnsi="Consolas" w:cs="Consolas"/>
                            <w:color w:val="008000"/>
                            <w:sz w:val="19"/>
                            <w:szCs w:val="19"/>
                          </w:rPr>
                          <w:t>//Выбор полноэкранного или оконного режима</w:t>
                        </w:r>
                      </w:p>
                      <w:p w14:paraId="569CA61D" w14:textId="77777777" w:rsidR="007F013D" w:rsidRDefault="007F013D" w:rsidP="00C85A57">
                        <w:pPr>
                          <w:widowControl/>
                          <w:adjustRightInd w:val="0"/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</w:pPr>
                        <w:r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  <w:t xml:space="preserve">        </w:t>
                        </w:r>
                        <w:r>
                          <w:rPr>
                            <w:rFonts w:ascii="Consolas" w:eastAsiaTheme="minorHAnsi" w:hAnsi="Consolas" w:cs="Consolas"/>
                            <w:color w:val="6F008A"/>
                            <w:sz w:val="19"/>
                            <w:szCs w:val="19"/>
                          </w:rPr>
                          <w:t>NULL</w:t>
                        </w:r>
                      </w:p>
                      <w:p w14:paraId="529D86BE" w14:textId="77777777" w:rsidR="007F013D" w:rsidRDefault="007F013D" w:rsidP="00C85A57">
                        <w:pPr>
                          <w:widowControl/>
                          <w:adjustRightInd w:val="0"/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</w:pPr>
                        <w:r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  <w:t xml:space="preserve">    ); </w:t>
                        </w:r>
                        <w:r>
                          <w:rPr>
                            <w:rFonts w:ascii="Consolas" w:eastAsiaTheme="minorHAnsi" w:hAnsi="Consolas" w:cs="Consolas"/>
                            <w:color w:val="008000"/>
                            <w:sz w:val="19"/>
                            <w:szCs w:val="19"/>
                          </w:rPr>
                          <w:t>//</w:t>
                        </w:r>
                      </w:p>
                      <w:p w14:paraId="0047098F" w14:textId="77777777" w:rsidR="007F013D" w:rsidRDefault="007F013D" w:rsidP="00C85A57">
                        <w:pPr>
                          <w:widowControl/>
                          <w:adjustRightInd w:val="0"/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</w:pPr>
                      </w:p>
                      <w:p w14:paraId="404660F5" w14:textId="77777777" w:rsidR="007F013D" w:rsidRDefault="007F013D" w:rsidP="00C85A57">
                        <w:pPr>
                          <w:widowControl/>
                          <w:adjustRightInd w:val="0"/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</w:pPr>
                        <w:r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  <w:t xml:space="preserve">    </w:t>
                        </w:r>
                        <w:proofErr w:type="spellStart"/>
                        <w:r>
                          <w:rPr>
                            <w:rFonts w:ascii="Consolas" w:eastAsiaTheme="minorHAnsi" w:hAnsi="Consolas" w:cs="Consolas"/>
                            <w:color w:val="0000FF"/>
                            <w:sz w:val="19"/>
                            <w:szCs w:val="19"/>
                          </w:rPr>
                          <w:t>if</w:t>
                        </w:r>
                        <w:proofErr w:type="spellEnd"/>
                        <w:r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  <w:t xml:space="preserve"> (</w:t>
                        </w:r>
                        <w:proofErr w:type="spellStart"/>
                        <w:r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  <w:t>window</w:t>
                        </w:r>
                        <w:proofErr w:type="spellEnd"/>
                        <w:r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  <w:t xml:space="preserve"> == </w:t>
                        </w:r>
                        <w:r>
                          <w:rPr>
                            <w:rFonts w:ascii="Consolas" w:eastAsiaTheme="minorHAnsi" w:hAnsi="Consolas" w:cs="Consolas"/>
                            <w:color w:val="6F008A"/>
                            <w:sz w:val="19"/>
                            <w:szCs w:val="19"/>
                          </w:rPr>
                          <w:t>NULL</w:t>
                        </w:r>
                        <w:r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  <w:t>)</w:t>
                        </w:r>
                      </w:p>
                      <w:p w14:paraId="67025EB6" w14:textId="77777777" w:rsidR="007F013D" w:rsidRDefault="007F013D" w:rsidP="00C85A57">
                        <w:pPr>
                          <w:widowControl/>
                          <w:adjustRightInd w:val="0"/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</w:pPr>
                        <w:r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  <w:t xml:space="preserve">    {</w:t>
                        </w:r>
                      </w:p>
                      <w:p w14:paraId="60F84DD2" w14:textId="77777777" w:rsidR="007F013D" w:rsidRDefault="007F013D" w:rsidP="00C85A57">
                        <w:pPr>
                          <w:widowControl/>
                          <w:adjustRightInd w:val="0"/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</w:pPr>
                        <w:r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  <w:t xml:space="preserve">        </w:t>
                        </w:r>
                        <w:proofErr w:type="spellStart"/>
                        <w:r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  <w:t>std</w:t>
                        </w:r>
                        <w:proofErr w:type="spellEnd"/>
                        <w:r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  <w:t>::</w:t>
                        </w:r>
                        <w:proofErr w:type="spellStart"/>
                        <w:r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  <w:t>cout</w:t>
                        </w:r>
                        <w:proofErr w:type="spellEnd"/>
                        <w:r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  <w:t xml:space="preserve"> </w:t>
                        </w:r>
                        <w:r>
                          <w:rPr>
                            <w:rFonts w:ascii="Consolas" w:eastAsiaTheme="minorHAnsi" w:hAnsi="Consolas" w:cs="Consolas"/>
                            <w:color w:val="008080"/>
                            <w:sz w:val="19"/>
                            <w:szCs w:val="19"/>
                          </w:rPr>
                          <w:t>&lt;&lt;</w:t>
                        </w:r>
                        <w:r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  <w:t xml:space="preserve"> </w:t>
                        </w:r>
                        <w:r>
                          <w:rPr>
                            <w:rFonts w:ascii="Consolas" w:eastAsiaTheme="minorHAnsi" w:hAnsi="Consolas" w:cs="Consolas"/>
                            <w:color w:val="A31515"/>
                            <w:sz w:val="19"/>
                            <w:szCs w:val="19"/>
                          </w:rPr>
                          <w:t>"Не удалось создать окно"</w:t>
                        </w:r>
                        <w:r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  <w:t xml:space="preserve"> </w:t>
                        </w:r>
                        <w:r>
                          <w:rPr>
                            <w:rFonts w:ascii="Consolas" w:eastAsiaTheme="minorHAnsi" w:hAnsi="Consolas" w:cs="Consolas"/>
                            <w:color w:val="008080"/>
                            <w:sz w:val="19"/>
                            <w:szCs w:val="19"/>
                          </w:rPr>
                          <w:t>&lt;&lt;</w:t>
                        </w:r>
                        <w:r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  <w:t>std</w:t>
                        </w:r>
                        <w:proofErr w:type="spellEnd"/>
                        <w:r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  <w:t>::</w:t>
                        </w:r>
                        <w:proofErr w:type="spellStart"/>
                        <w:r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  <w:t>endl</w:t>
                        </w:r>
                        <w:proofErr w:type="spellEnd"/>
                        <w:r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  <w:t>;</w:t>
                        </w:r>
                      </w:p>
                      <w:p w14:paraId="30CE6C19" w14:textId="77777777" w:rsidR="007F013D" w:rsidRDefault="007F013D" w:rsidP="00C85A57">
                        <w:pPr>
                          <w:widowControl/>
                          <w:adjustRightInd w:val="0"/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</w:pPr>
                        <w:r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  <w:t xml:space="preserve">        </w:t>
                        </w:r>
                        <w:proofErr w:type="spellStart"/>
                        <w:r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  <w:t>glfwTerminate</w:t>
                        </w:r>
                        <w:proofErr w:type="spellEnd"/>
                        <w:r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  <w:t>();</w:t>
                        </w:r>
                        <w:r>
                          <w:rPr>
                            <w:rFonts w:ascii="Consolas" w:eastAsiaTheme="minorHAnsi" w:hAnsi="Consolas" w:cs="Consolas"/>
                            <w:color w:val="008000"/>
                            <w:sz w:val="19"/>
                            <w:szCs w:val="19"/>
                          </w:rPr>
                          <w:t>//Освободить память после использования библиотеки GLFW</w:t>
                        </w:r>
                      </w:p>
                      <w:p w14:paraId="7A15C9C1" w14:textId="77777777" w:rsidR="007F013D" w:rsidRDefault="007F013D" w:rsidP="00C85A57">
                        <w:pPr>
                          <w:widowControl/>
                          <w:adjustRightInd w:val="0"/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</w:pPr>
                        <w:r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  <w:t xml:space="preserve">        </w:t>
                        </w:r>
                        <w:proofErr w:type="spellStart"/>
                        <w:r>
                          <w:rPr>
                            <w:rFonts w:ascii="Consolas" w:eastAsiaTheme="minorHAnsi" w:hAnsi="Consolas" w:cs="Consolas"/>
                            <w:color w:val="0000FF"/>
                            <w:sz w:val="19"/>
                            <w:szCs w:val="19"/>
                          </w:rPr>
                          <w:t>return</w:t>
                        </w:r>
                        <w:proofErr w:type="spellEnd"/>
                        <w:r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  <w:t xml:space="preserve"> -1;</w:t>
                        </w:r>
                      </w:p>
                      <w:p w14:paraId="30E9E6AD" w14:textId="77777777" w:rsidR="007F013D" w:rsidRDefault="007F013D" w:rsidP="00C85A57">
                        <w:pPr>
                          <w:widowControl/>
                          <w:adjustRightInd w:val="0"/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</w:pPr>
                        <w:r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  <w:t xml:space="preserve">    }</w:t>
                        </w:r>
                      </w:p>
                      <w:p w14:paraId="1843548A" w14:textId="77777777" w:rsidR="007F013D" w:rsidRDefault="007F013D" w:rsidP="00C85A57">
                        <w:pPr>
                          <w:widowControl/>
                          <w:adjustRightInd w:val="0"/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</w:pPr>
                      </w:p>
                      <w:p w14:paraId="7445B9F4" w14:textId="65D0D070" w:rsidR="007F013D" w:rsidRDefault="007F013D" w:rsidP="00C85A57">
                        <w:pPr>
                          <w:rPr>
                            <w:rFonts w:ascii="Consolas" w:eastAsiaTheme="minorHAnsi" w:hAnsi="Consolas" w:cs="Consolas"/>
                            <w:color w:val="008000"/>
                            <w:sz w:val="19"/>
                            <w:szCs w:val="19"/>
                          </w:rPr>
                        </w:pPr>
                        <w:r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  <w:t xml:space="preserve">    </w:t>
                        </w:r>
                        <w:proofErr w:type="spellStart"/>
                        <w:r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  <w:t>glfwMakeContextCurrent</w:t>
                        </w:r>
                        <w:proofErr w:type="spellEnd"/>
                        <w:r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  <w:t>(</w:t>
                        </w:r>
                        <w:proofErr w:type="spellStart"/>
                        <w:r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  <w:t>window</w:t>
                        </w:r>
                        <w:proofErr w:type="spellEnd"/>
                        <w:r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  <w:t>);</w:t>
                        </w:r>
                        <w:r>
                          <w:rPr>
                            <w:rFonts w:ascii="Consolas" w:eastAsiaTheme="minorHAnsi" w:hAnsi="Consolas" w:cs="Consolas"/>
                            <w:color w:val="008000"/>
                            <w:sz w:val="19"/>
                            <w:szCs w:val="19"/>
                          </w:rPr>
                          <w:t xml:space="preserve">//Настроить окно </w:t>
                        </w:r>
                        <w:proofErr w:type="spellStart"/>
                        <w:r>
                          <w:rPr>
                            <w:rFonts w:ascii="Consolas" w:eastAsiaTheme="minorHAnsi" w:hAnsi="Consolas" w:cs="Consolas"/>
                            <w:color w:val="008000"/>
                            <w:sz w:val="19"/>
                            <w:szCs w:val="19"/>
                          </w:rPr>
                          <w:t>window</w:t>
                        </w:r>
                        <w:proofErr w:type="spellEnd"/>
                        <w:r>
                          <w:rPr>
                            <w:rFonts w:ascii="Consolas" w:eastAsiaTheme="minorHAnsi" w:hAnsi="Consolas" w:cs="Consolas"/>
                            <w:color w:val="008000"/>
                            <w:sz w:val="19"/>
                            <w:szCs w:val="19"/>
                          </w:rPr>
                          <w:t xml:space="preserve"> для работы с </w:t>
                        </w:r>
                        <w:proofErr w:type="spellStart"/>
                        <w:r>
                          <w:rPr>
                            <w:rFonts w:ascii="Consolas" w:eastAsiaTheme="minorHAnsi" w:hAnsi="Consolas" w:cs="Consolas"/>
                            <w:color w:val="008000"/>
                            <w:sz w:val="19"/>
                            <w:szCs w:val="19"/>
                          </w:rPr>
                          <w:t>OpenGL</w:t>
                        </w:r>
                        <w:proofErr w:type="spellEnd"/>
                      </w:p>
                      <w:p w14:paraId="16D94A35" w14:textId="29008DD9" w:rsidR="007F013D" w:rsidRDefault="007F013D" w:rsidP="00C85A57">
                        <w:pPr>
                          <w:rPr>
                            <w:rFonts w:ascii="Consolas" w:eastAsiaTheme="minorHAnsi" w:hAnsi="Consolas" w:cs="Consolas"/>
                            <w:color w:val="008000"/>
                            <w:sz w:val="19"/>
                            <w:szCs w:val="19"/>
                          </w:rPr>
                        </w:pPr>
                      </w:p>
                      <w:p w14:paraId="7BFC203D" w14:textId="109FBBE7" w:rsidR="007F013D" w:rsidRDefault="007F013D" w:rsidP="005564BA">
                        <w:pPr>
                          <w:widowControl/>
                          <w:adjustRightInd w:val="0"/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</w:pPr>
                        <w:r>
                          <w:rPr>
                            <w:rFonts w:ascii="Consolas" w:eastAsiaTheme="minorHAnsi" w:hAnsi="Consolas" w:cs="Consolas"/>
                            <w:color w:val="008000"/>
                            <w:sz w:val="19"/>
                            <w:szCs w:val="19"/>
                          </w:rPr>
                          <w:t xml:space="preserve">    /Загрузить указатели на функции </w:t>
                        </w:r>
                        <w:proofErr w:type="spellStart"/>
                        <w:r>
                          <w:rPr>
                            <w:rFonts w:ascii="Consolas" w:eastAsiaTheme="minorHAnsi" w:hAnsi="Consolas" w:cs="Consolas"/>
                            <w:color w:val="008000"/>
                            <w:sz w:val="19"/>
                            <w:szCs w:val="19"/>
                          </w:rPr>
                          <w:t>OpenGL</w:t>
                        </w:r>
                        <w:proofErr w:type="spellEnd"/>
                        <w:r>
                          <w:rPr>
                            <w:rFonts w:ascii="Consolas" w:eastAsiaTheme="minorHAnsi" w:hAnsi="Consolas" w:cs="Consolas"/>
                            <w:color w:val="008000"/>
                            <w:sz w:val="19"/>
                            <w:szCs w:val="19"/>
                          </w:rPr>
                          <w:t xml:space="preserve"> из драйверов</w:t>
                        </w:r>
                      </w:p>
                      <w:p w14:paraId="126DBF7F" w14:textId="77777777" w:rsidR="007F013D" w:rsidRDefault="007F013D" w:rsidP="005564BA">
                        <w:pPr>
                          <w:widowControl/>
                          <w:adjustRightInd w:val="0"/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</w:pPr>
                        <w:r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  <w:t xml:space="preserve">    </w:t>
                        </w:r>
                        <w:proofErr w:type="spellStart"/>
                        <w:r>
                          <w:rPr>
                            <w:rFonts w:ascii="Consolas" w:eastAsiaTheme="minorHAnsi" w:hAnsi="Consolas" w:cs="Consolas"/>
                            <w:color w:val="0000FF"/>
                            <w:sz w:val="19"/>
                            <w:szCs w:val="19"/>
                          </w:rPr>
                          <w:t>if</w:t>
                        </w:r>
                        <w:proofErr w:type="spellEnd"/>
                        <w:r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  <w:t xml:space="preserve"> (!</w:t>
                        </w:r>
                        <w:proofErr w:type="spellStart"/>
                        <w:r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  <w:t>gladLoadGLLoader</w:t>
                        </w:r>
                        <w:proofErr w:type="spellEnd"/>
                        <w:r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  <w:t>((</w:t>
                        </w:r>
                        <w:proofErr w:type="spellStart"/>
                        <w:r>
                          <w:rPr>
                            <w:rFonts w:ascii="Consolas" w:eastAsiaTheme="minorHAnsi" w:hAnsi="Consolas" w:cs="Consolas"/>
                            <w:color w:val="2B91AF"/>
                            <w:sz w:val="19"/>
                            <w:szCs w:val="19"/>
                          </w:rPr>
                          <w:t>GLADloadproc</w:t>
                        </w:r>
                        <w:proofErr w:type="spellEnd"/>
                        <w:r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  <w:t>)</w:t>
                        </w:r>
                        <w:proofErr w:type="spellStart"/>
                        <w:r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  <w:t>glfwGetProcAddress</w:t>
                        </w:r>
                        <w:proofErr w:type="spellEnd"/>
                        <w:r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  <w:t>))</w:t>
                        </w:r>
                      </w:p>
                      <w:p w14:paraId="17581E04" w14:textId="77777777" w:rsidR="007F013D" w:rsidRDefault="007F013D" w:rsidP="005564BA">
                        <w:pPr>
                          <w:widowControl/>
                          <w:adjustRightInd w:val="0"/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</w:pPr>
                        <w:r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  <w:t xml:space="preserve">    {</w:t>
                        </w:r>
                      </w:p>
                      <w:p w14:paraId="2A843FBE" w14:textId="77777777" w:rsidR="007F013D" w:rsidRDefault="007F013D" w:rsidP="005564BA">
                        <w:pPr>
                          <w:widowControl/>
                          <w:adjustRightInd w:val="0"/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</w:pPr>
                        <w:r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  <w:t xml:space="preserve">        </w:t>
                        </w:r>
                        <w:proofErr w:type="spellStart"/>
                        <w:r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  <w:t>std</w:t>
                        </w:r>
                        <w:proofErr w:type="spellEnd"/>
                        <w:r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  <w:t>::</w:t>
                        </w:r>
                        <w:proofErr w:type="spellStart"/>
                        <w:r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  <w:t>cout</w:t>
                        </w:r>
                        <w:proofErr w:type="spellEnd"/>
                        <w:r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  <w:t xml:space="preserve"> </w:t>
                        </w:r>
                        <w:r>
                          <w:rPr>
                            <w:rFonts w:ascii="Consolas" w:eastAsiaTheme="minorHAnsi" w:hAnsi="Consolas" w:cs="Consolas"/>
                            <w:color w:val="008080"/>
                            <w:sz w:val="19"/>
                            <w:szCs w:val="19"/>
                          </w:rPr>
                          <w:t>&lt;&lt;</w:t>
                        </w:r>
                        <w:r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  <w:t xml:space="preserve"> </w:t>
                        </w:r>
                        <w:r>
                          <w:rPr>
                            <w:rFonts w:ascii="Consolas" w:eastAsiaTheme="minorHAnsi" w:hAnsi="Consolas" w:cs="Consolas"/>
                            <w:color w:val="A31515"/>
                            <w:sz w:val="19"/>
                            <w:szCs w:val="19"/>
                          </w:rPr>
                          <w:t>"GLAD не удалось инициализировать"</w:t>
                        </w:r>
                        <w:r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  <w:t xml:space="preserve"> </w:t>
                        </w:r>
                        <w:r>
                          <w:rPr>
                            <w:rFonts w:ascii="Consolas" w:eastAsiaTheme="minorHAnsi" w:hAnsi="Consolas" w:cs="Consolas"/>
                            <w:color w:val="008080"/>
                            <w:sz w:val="19"/>
                            <w:szCs w:val="19"/>
                          </w:rPr>
                          <w:t>&lt;&lt;</w:t>
                        </w:r>
                        <w:r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  <w:t>std</w:t>
                        </w:r>
                        <w:proofErr w:type="spellEnd"/>
                        <w:r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  <w:t>::</w:t>
                        </w:r>
                        <w:proofErr w:type="spellStart"/>
                        <w:r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  <w:t>endl</w:t>
                        </w:r>
                        <w:proofErr w:type="spellEnd"/>
                        <w:r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  <w:t>;</w:t>
                        </w:r>
                      </w:p>
                      <w:p w14:paraId="2E8E3005" w14:textId="77777777" w:rsidR="007F013D" w:rsidRDefault="007F013D" w:rsidP="005564BA">
                        <w:pPr>
                          <w:widowControl/>
                          <w:adjustRightInd w:val="0"/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</w:pPr>
                        <w:r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  <w:t xml:space="preserve">        </w:t>
                        </w:r>
                        <w:proofErr w:type="spellStart"/>
                        <w:r>
                          <w:rPr>
                            <w:rFonts w:ascii="Consolas" w:eastAsiaTheme="minorHAnsi" w:hAnsi="Consolas" w:cs="Consolas"/>
                            <w:color w:val="0000FF"/>
                            <w:sz w:val="19"/>
                            <w:szCs w:val="19"/>
                          </w:rPr>
                          <w:t>return</w:t>
                        </w:r>
                        <w:proofErr w:type="spellEnd"/>
                        <w:r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  <w:t xml:space="preserve"> -1;</w:t>
                        </w:r>
                      </w:p>
                      <w:p w14:paraId="154E9953" w14:textId="1FD4FB0C" w:rsidR="007F013D" w:rsidRDefault="007F013D" w:rsidP="005564BA">
                        <w:pPr>
                          <w:rPr>
                            <w:rFonts w:ascii="Consolas" w:eastAsiaTheme="minorHAnsi" w:hAnsi="Consolas" w:cs="Consolas"/>
                            <w:color w:val="008000"/>
                            <w:sz w:val="19"/>
                            <w:szCs w:val="19"/>
                          </w:rPr>
                        </w:pPr>
                        <w:r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  <w:t xml:space="preserve">    }</w:t>
                        </w:r>
                      </w:p>
                      <w:p w14:paraId="701EC2A1" w14:textId="2F450EB9" w:rsidR="007F013D" w:rsidRPr="00C85A57" w:rsidRDefault="007F013D" w:rsidP="00C85A57">
                        <w:pPr>
                          <w:rPr>
                            <w:sz w:val="28"/>
                            <w:szCs w:val="28"/>
                          </w:rPr>
                        </w:pPr>
                        <w:r w:rsidRPr="00C85A57">
                          <w:rPr>
                            <w:sz w:val="48"/>
                            <w:szCs w:val="48"/>
                          </w:rPr>
                          <w:t xml:space="preserve">  </w:t>
                        </w:r>
                        <w:r w:rsidRPr="00C85A57">
                          <w:rPr>
                            <w:sz w:val="28"/>
                            <w:szCs w:val="28"/>
                          </w:rPr>
                          <w:t>…</w:t>
                        </w:r>
                      </w:p>
                    </w:txbxContent>
                  </v:textbox>
                  <w10:wrap type="square"/>
                </v:shape>
              </w:pict>
            </mc:Fallback>
          </mc:AlternateContent>
        </w:r>
      </w:del>
    </w:p>
    <w:p w14:paraId="7187122A" w14:textId="30E6D325" w:rsidR="00C85A57" w:rsidRPr="00BF2F83" w:rsidDel="003A5FE2" w:rsidRDefault="00822CBA" w:rsidP="00C85A57">
      <w:pPr>
        <w:pStyle w:val="a3"/>
        <w:spacing w:before="8"/>
        <w:rPr>
          <w:del w:id="2836" w:author="John Gil" w:date="2022-08-24T16:11:00Z"/>
        </w:rPr>
      </w:pPr>
      <w:del w:id="2837" w:author="John Gil" w:date="2022-08-24T16:11:00Z">
        <w:r w:rsidDel="003A5FE2">
          <w:delText xml:space="preserve">Процедура </w:delText>
        </w:r>
        <w:r w:rsidDel="003A5FE2">
          <w:rPr>
            <w:lang w:val="en-US"/>
          </w:rPr>
          <w:delText>glfwInit</w:delText>
        </w:r>
        <w:r w:rsidRPr="00822CBA" w:rsidDel="003A5FE2">
          <w:delText xml:space="preserve">() </w:delText>
        </w:r>
        <w:r w:rsidDel="003A5FE2">
          <w:delText xml:space="preserve">инициализирует библиотеку  </w:delText>
        </w:r>
        <w:r w:rsidDel="003A5FE2">
          <w:rPr>
            <w:lang w:val="en-US"/>
          </w:rPr>
          <w:delText>GLFW</w:delText>
        </w:r>
        <w:r w:rsidRPr="00822CBA" w:rsidDel="003A5FE2">
          <w:delText xml:space="preserve">. </w:delText>
        </w:r>
        <w:r w:rsidDel="003A5FE2">
          <w:delText xml:space="preserve">Функция </w:delText>
        </w:r>
        <w:r w:rsidDel="003A5FE2">
          <w:rPr>
            <w:lang w:val="en-US"/>
          </w:rPr>
          <w:delText>glfwCreateWindow</w:delText>
        </w:r>
        <w:r w:rsidRPr="00822CBA" w:rsidDel="003A5FE2">
          <w:delText xml:space="preserve">() </w:delText>
        </w:r>
        <w:r w:rsidDel="003A5FE2">
          <w:delText>возвращает указатель на созданное окно с параметрами</w:delText>
        </w:r>
        <w:r w:rsidRPr="00822CBA" w:rsidDel="003A5FE2">
          <w:delText xml:space="preserve">, </w:delText>
        </w:r>
        <w:r w:rsidDel="003A5FE2">
          <w:delText xml:space="preserve">указанными в аргументах функции. Процедура </w:delText>
        </w:r>
        <w:r w:rsidDel="003A5FE2">
          <w:rPr>
            <w:lang w:val="en-US"/>
          </w:rPr>
          <w:delText>glfwMakeContextCurrent</w:delText>
        </w:r>
        <w:r w:rsidRPr="00822CBA" w:rsidDel="003A5FE2">
          <w:delText xml:space="preserve">() </w:delText>
        </w:r>
        <w:r w:rsidDel="003A5FE2">
          <w:delText xml:space="preserve">настраивает окно для работы с </w:delText>
        </w:r>
        <w:r w:rsidDel="003A5FE2">
          <w:rPr>
            <w:lang w:val="en-US"/>
          </w:rPr>
          <w:delText>OpenGL</w:delText>
        </w:r>
        <w:r w:rsidRPr="00822CBA" w:rsidDel="003A5FE2">
          <w:delText>.</w:delText>
        </w:r>
        <w:r w:rsidDel="003A5FE2">
          <w:delText xml:space="preserve"> Процедура </w:delText>
        </w:r>
        <w:r w:rsidDel="003A5FE2">
          <w:rPr>
            <w:lang w:val="en-US"/>
          </w:rPr>
          <w:delText>gladLoadGLLoader</w:delText>
        </w:r>
        <w:r w:rsidRPr="00822CBA" w:rsidDel="003A5FE2">
          <w:delText xml:space="preserve"> </w:delText>
        </w:r>
        <w:r w:rsidDel="003A5FE2">
          <w:delText xml:space="preserve">выгружает указатели на реализацию функций </w:delText>
        </w:r>
        <w:r w:rsidDel="003A5FE2">
          <w:rPr>
            <w:lang w:val="en-US"/>
          </w:rPr>
          <w:delText>OpenGL</w:delText>
        </w:r>
        <w:r w:rsidRPr="00822CBA" w:rsidDel="003A5FE2">
          <w:delText xml:space="preserve"> </w:delText>
        </w:r>
        <w:r w:rsidDel="003A5FE2">
          <w:delText>из драйверов.</w:delText>
        </w:r>
      </w:del>
    </w:p>
    <w:p w14:paraId="17F139C0" w14:textId="223F0131" w:rsidR="00822CBA" w:rsidRPr="00BF2F83" w:rsidDel="003A5FE2" w:rsidRDefault="00822CBA" w:rsidP="00C85A57">
      <w:pPr>
        <w:pStyle w:val="a3"/>
        <w:spacing w:before="8"/>
        <w:rPr>
          <w:del w:id="2838" w:author="John Gil" w:date="2022-08-24T16:11:00Z"/>
        </w:rPr>
      </w:pPr>
    </w:p>
    <w:p w14:paraId="54B551B1" w14:textId="661D8AF7" w:rsidR="00E51603" w:rsidRPr="00D90E22" w:rsidDel="003A5FE2" w:rsidRDefault="00E51603" w:rsidP="00F13D82">
      <w:pPr>
        <w:widowControl/>
        <w:autoSpaceDE/>
        <w:autoSpaceDN/>
        <w:spacing w:after="160"/>
        <w:jc w:val="center"/>
        <w:rPr>
          <w:del w:id="2839" w:author="John Gil" w:date="2022-08-24T16:11:00Z"/>
          <w:i/>
          <w:sz w:val="28"/>
        </w:rPr>
      </w:pPr>
    </w:p>
    <w:p w14:paraId="1FC3C480" w14:textId="16692197" w:rsidR="00E51603" w:rsidDel="003A5FE2" w:rsidRDefault="00E51603" w:rsidP="00F13D82">
      <w:pPr>
        <w:widowControl/>
        <w:autoSpaceDE/>
        <w:autoSpaceDN/>
        <w:spacing w:after="160"/>
        <w:jc w:val="center"/>
        <w:rPr>
          <w:del w:id="2840" w:author="John Gil" w:date="2022-08-24T16:11:00Z"/>
          <w:i/>
          <w:sz w:val="28"/>
        </w:rPr>
      </w:pPr>
    </w:p>
    <w:p w14:paraId="6318C517" w14:textId="5A3A5AFF" w:rsidR="00C85A57" w:rsidDel="003A5FE2" w:rsidRDefault="00C85A57" w:rsidP="00F13D82">
      <w:pPr>
        <w:widowControl/>
        <w:autoSpaceDE/>
        <w:autoSpaceDN/>
        <w:spacing w:after="160"/>
        <w:jc w:val="center"/>
        <w:rPr>
          <w:del w:id="2841" w:author="John Gil" w:date="2022-08-24T16:11:00Z"/>
          <w:i/>
          <w:sz w:val="28"/>
        </w:rPr>
      </w:pPr>
    </w:p>
    <w:p w14:paraId="3CCBCFB6" w14:textId="24908582" w:rsidR="00822CBA" w:rsidDel="003A5FE2" w:rsidRDefault="004B055D" w:rsidP="00036547">
      <w:pPr>
        <w:pStyle w:val="a3"/>
        <w:spacing w:before="8"/>
        <w:rPr>
          <w:del w:id="2842" w:author="John Gil" w:date="2022-08-24T16:11:00Z"/>
          <w:i/>
        </w:rPr>
      </w:pPr>
      <w:del w:id="2843" w:author="John Gil" w:date="2022-08-24T16:11:00Z">
        <w:r w:rsidDel="003A5FE2">
          <w:rPr>
            <w:i/>
          </w:rPr>
          <w:br w:type="page"/>
        </w:r>
      </w:del>
    </w:p>
    <w:p w14:paraId="1172786D" w14:textId="5A0B8C82" w:rsidR="00822CBA" w:rsidDel="003A5FE2" w:rsidRDefault="00822CBA" w:rsidP="00036547">
      <w:pPr>
        <w:pStyle w:val="a3"/>
        <w:spacing w:before="8"/>
        <w:rPr>
          <w:del w:id="2844" w:author="John Gil" w:date="2022-08-24T16:11:00Z"/>
          <w:i/>
        </w:rPr>
      </w:pPr>
      <w:del w:id="2845" w:author="John Gil" w:date="2022-08-24T16:11:00Z">
        <w:r w:rsidDel="003A5FE2">
          <w:rPr>
            <w:noProof/>
          </w:rPr>
          <mc:AlternateContent>
            <mc:Choice Requires="wps">
              <w:drawing>
                <wp:anchor distT="45720" distB="45720" distL="114300" distR="114300" simplePos="0" relativeHeight="251667456" behindDoc="0" locked="0" layoutInCell="1" allowOverlap="1" wp14:anchorId="0C1E8609" wp14:editId="0A08C850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247015</wp:posOffset>
                  </wp:positionV>
                  <wp:extent cx="5991225" cy="1404620"/>
                  <wp:effectExtent l="0" t="0" r="28575" b="25400"/>
                  <wp:wrapSquare wrapText="bothSides"/>
                  <wp:docPr id="4" name="Надпись 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5991225" cy="140462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D2D5CA8" w14:textId="77777777" w:rsidR="007F013D" w:rsidRPr="00780B76" w:rsidRDefault="007F013D" w:rsidP="00780B76">
                              <w:pPr>
                                <w:widowControl/>
                                <w:adjustRightInd w:val="0"/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  <w:lang w:val="en-US"/>
                                </w:rPr>
                              </w:pPr>
                              <w:proofErr w:type="spellStart"/>
                              <w:r w:rsidRPr="00780B76"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  <w:lang w:val="en-US"/>
                                </w:rPr>
                                <w:t>glm</w:t>
                              </w:r>
                              <w:proofErr w:type="spellEnd"/>
                              <w:r w:rsidRPr="00780B76"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  <w:lang w:val="en-US"/>
                                </w:rPr>
                                <w:t>::</w:t>
                              </w:r>
                              <w:r w:rsidRPr="00780B76">
                                <w:rPr>
                                  <w:rFonts w:ascii="Consolas" w:eastAsiaTheme="minorHAnsi" w:hAnsi="Consolas" w:cs="Consolas"/>
                                  <w:color w:val="2B91AF"/>
                                  <w:sz w:val="19"/>
                                  <w:szCs w:val="19"/>
                                  <w:lang w:val="en-US"/>
                                </w:rPr>
                                <w:t>mat4</w:t>
                              </w:r>
                              <w:r w:rsidRPr="00780B76"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  <w:lang w:val="en-US"/>
                                </w:rPr>
                                <w:t xml:space="preserve"> translation(1.0f);</w:t>
                              </w:r>
                              <w:r w:rsidRPr="00780B76">
                                <w:rPr>
                                  <w:rFonts w:ascii="Consolas" w:eastAsiaTheme="minorHAnsi" w:hAnsi="Consolas" w:cs="Consolas"/>
                                  <w:color w:val="008000"/>
                                  <w:sz w:val="19"/>
                                  <w:szCs w:val="19"/>
                                  <w:lang w:val="en-US"/>
                                </w:rPr>
                                <w:t>//</w:t>
                              </w:r>
                              <w:r>
                                <w:rPr>
                                  <w:rFonts w:ascii="Consolas" w:eastAsiaTheme="minorHAnsi" w:hAnsi="Consolas" w:cs="Consolas"/>
                                  <w:color w:val="008000"/>
                                  <w:sz w:val="19"/>
                                  <w:szCs w:val="19"/>
                                </w:rPr>
                                <w:t>Матрица</w:t>
                              </w:r>
                              <w:r w:rsidRPr="00780B76">
                                <w:rPr>
                                  <w:rFonts w:ascii="Consolas" w:eastAsiaTheme="minorHAnsi" w:hAnsi="Consolas" w:cs="Consolas"/>
                                  <w:color w:val="008000"/>
                                  <w:sz w:val="19"/>
                                  <w:szCs w:val="19"/>
                                  <w:lang w:val="en-US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 w:eastAsiaTheme="minorHAnsi" w:hAnsi="Consolas" w:cs="Consolas"/>
                                  <w:color w:val="008000"/>
                                  <w:sz w:val="19"/>
                                  <w:szCs w:val="19"/>
                                </w:rPr>
                                <w:t>переноса</w:t>
                              </w:r>
                            </w:p>
                            <w:p w14:paraId="304888AD" w14:textId="77777777" w:rsidR="007F013D" w:rsidRPr="00780B76" w:rsidRDefault="007F013D" w:rsidP="00780B76">
                              <w:pPr>
                                <w:widowControl/>
                                <w:adjustRightInd w:val="0"/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  <w:lang w:val="en-US"/>
                                </w:rPr>
                              </w:pPr>
                              <w:r w:rsidRPr="00780B76"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  <w:lang w:val="en-US"/>
                                </w:rPr>
                                <w:t xml:space="preserve">    </w:t>
                              </w:r>
                              <w:proofErr w:type="spellStart"/>
                              <w:r w:rsidRPr="00780B76"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  <w:lang w:val="en-US"/>
                                </w:rPr>
                                <w:t>glm</w:t>
                              </w:r>
                              <w:proofErr w:type="spellEnd"/>
                              <w:r w:rsidRPr="00780B76"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  <w:lang w:val="en-US"/>
                                </w:rPr>
                                <w:t>::</w:t>
                              </w:r>
                              <w:r w:rsidRPr="00780B76">
                                <w:rPr>
                                  <w:rFonts w:ascii="Consolas" w:eastAsiaTheme="minorHAnsi" w:hAnsi="Consolas" w:cs="Consolas"/>
                                  <w:color w:val="2B91AF"/>
                                  <w:sz w:val="19"/>
                                  <w:szCs w:val="19"/>
                                  <w:lang w:val="en-US"/>
                                </w:rPr>
                                <w:t>mat4</w:t>
                              </w:r>
                              <w:r w:rsidRPr="00780B76"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  <w:lang w:val="en-US"/>
                                </w:rPr>
                                <w:t xml:space="preserve"> rotation(1.0f);</w:t>
                              </w:r>
                              <w:r w:rsidRPr="00780B76">
                                <w:rPr>
                                  <w:rFonts w:ascii="Consolas" w:eastAsiaTheme="minorHAnsi" w:hAnsi="Consolas" w:cs="Consolas"/>
                                  <w:color w:val="008000"/>
                                  <w:sz w:val="19"/>
                                  <w:szCs w:val="19"/>
                                  <w:lang w:val="en-US"/>
                                </w:rPr>
                                <w:t>//</w:t>
                              </w:r>
                              <w:r>
                                <w:rPr>
                                  <w:rFonts w:ascii="Consolas" w:eastAsiaTheme="minorHAnsi" w:hAnsi="Consolas" w:cs="Consolas"/>
                                  <w:color w:val="008000"/>
                                  <w:sz w:val="19"/>
                                  <w:szCs w:val="19"/>
                                </w:rPr>
                                <w:t>Матрица</w:t>
                              </w:r>
                              <w:r w:rsidRPr="00780B76">
                                <w:rPr>
                                  <w:rFonts w:ascii="Consolas" w:eastAsiaTheme="minorHAnsi" w:hAnsi="Consolas" w:cs="Consolas"/>
                                  <w:color w:val="008000"/>
                                  <w:sz w:val="19"/>
                                  <w:szCs w:val="19"/>
                                  <w:lang w:val="en-US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 w:eastAsiaTheme="minorHAnsi" w:hAnsi="Consolas" w:cs="Consolas"/>
                                  <w:color w:val="008000"/>
                                  <w:sz w:val="19"/>
                                  <w:szCs w:val="19"/>
                                </w:rPr>
                                <w:t>вращения</w:t>
                              </w:r>
                            </w:p>
                            <w:p w14:paraId="69B0210C" w14:textId="77777777" w:rsidR="007F013D" w:rsidRDefault="007F013D" w:rsidP="00780B76">
                              <w:pPr>
                                <w:widowControl/>
                                <w:adjustRightInd w:val="0"/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</w:pPr>
                              <w:r w:rsidRPr="00780B76"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  <w:lang w:val="en-US"/>
                                </w:rPr>
                                <w:t xml:space="preserve">    </w:t>
                              </w:r>
                              <w:proofErr w:type="spellStart"/>
                              <w:r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  <w:t>glm</w:t>
                              </w:r>
                              <w:proofErr w:type="spellEnd"/>
                              <w:r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  <w:t>::</w:t>
                              </w:r>
                              <w:r>
                                <w:rPr>
                                  <w:rFonts w:ascii="Consolas" w:eastAsiaTheme="minorHAnsi" w:hAnsi="Consolas" w:cs="Consolas"/>
                                  <w:color w:val="2B91AF"/>
                                  <w:sz w:val="19"/>
                                  <w:szCs w:val="19"/>
                                </w:rPr>
                                <w:t>mat4</w:t>
                              </w:r>
                              <w:r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  <w:t>scale</w:t>
                              </w:r>
                              <w:proofErr w:type="spellEnd"/>
                              <w:r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  <w:t>(1.0f);</w:t>
                              </w:r>
                              <w:r>
                                <w:rPr>
                                  <w:rFonts w:ascii="Consolas" w:eastAsiaTheme="minorHAnsi" w:hAnsi="Consolas" w:cs="Consolas"/>
                                  <w:color w:val="008000"/>
                                  <w:sz w:val="19"/>
                                  <w:szCs w:val="19"/>
                                </w:rPr>
                                <w:t>//Матрица масштабирования</w:t>
                              </w:r>
                            </w:p>
                            <w:p w14:paraId="24F0BF26" w14:textId="77777777" w:rsidR="007F013D" w:rsidRDefault="007F013D" w:rsidP="00780B76">
                              <w:pPr>
                                <w:widowControl/>
                                <w:adjustRightInd w:val="0"/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</w:pPr>
                            </w:p>
                            <w:p w14:paraId="42E1DCF6" w14:textId="77777777" w:rsidR="007F013D" w:rsidRPr="00780B76" w:rsidRDefault="007F013D" w:rsidP="00780B76">
                              <w:pPr>
                                <w:widowControl/>
                                <w:adjustRightInd w:val="0"/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  <w:lang w:val="en-US"/>
                                </w:rPr>
                              </w:pPr>
                              <w:r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  <w:t xml:space="preserve">    </w:t>
                              </w:r>
                              <w:r w:rsidRPr="00780B76"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  <w:lang w:val="en-US"/>
                                </w:rPr>
                                <w:t xml:space="preserve">translation </w:t>
                              </w:r>
                              <w:r w:rsidRPr="00780B76">
                                <w:rPr>
                                  <w:rFonts w:ascii="Consolas" w:eastAsiaTheme="minorHAnsi" w:hAnsi="Consolas" w:cs="Consolas"/>
                                  <w:color w:val="008080"/>
                                  <w:sz w:val="19"/>
                                  <w:szCs w:val="19"/>
                                  <w:lang w:val="en-US"/>
                                </w:rPr>
                                <w:t>=</w:t>
                              </w:r>
                              <w:r w:rsidRPr="00780B76"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  <w:lang w:val="en-US"/>
                                </w:rPr>
                                <w:t xml:space="preserve"> </w:t>
                              </w:r>
                              <w:proofErr w:type="spellStart"/>
                              <w:r w:rsidRPr="00780B76"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  <w:lang w:val="en-US"/>
                                </w:rPr>
                                <w:t>glm</w:t>
                              </w:r>
                              <w:proofErr w:type="spellEnd"/>
                              <w:r w:rsidRPr="00780B76"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  <w:lang w:val="en-US"/>
                                </w:rPr>
                                <w:t>::translate(</w:t>
                              </w:r>
                            </w:p>
                            <w:p w14:paraId="6DE6A022" w14:textId="77777777" w:rsidR="007F013D" w:rsidRPr="00780B76" w:rsidRDefault="007F013D" w:rsidP="00780B76">
                              <w:pPr>
                                <w:widowControl/>
                                <w:adjustRightInd w:val="0"/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  <w:lang w:val="en-US"/>
                                </w:rPr>
                              </w:pPr>
                              <w:r w:rsidRPr="00780B76"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  <w:lang w:val="en-US"/>
                                </w:rPr>
                                <w:t xml:space="preserve">        translation,</w:t>
                              </w:r>
                              <w:r w:rsidRPr="00780B76">
                                <w:rPr>
                                  <w:rFonts w:ascii="Consolas" w:eastAsiaTheme="minorHAnsi" w:hAnsi="Consolas" w:cs="Consolas"/>
                                  <w:color w:val="008000"/>
                                  <w:sz w:val="19"/>
                                  <w:szCs w:val="19"/>
                                  <w:lang w:val="en-US"/>
                                </w:rPr>
                                <w:t>//</w:t>
                              </w:r>
                              <w:r>
                                <w:rPr>
                                  <w:rFonts w:ascii="Consolas" w:eastAsiaTheme="minorHAnsi" w:hAnsi="Consolas" w:cs="Consolas"/>
                                  <w:color w:val="008000"/>
                                  <w:sz w:val="19"/>
                                  <w:szCs w:val="19"/>
                                </w:rPr>
                                <w:t>Матрица</w:t>
                              </w:r>
                              <w:r w:rsidRPr="00780B76">
                                <w:rPr>
                                  <w:rFonts w:ascii="Consolas" w:eastAsiaTheme="minorHAnsi" w:hAnsi="Consolas" w:cs="Consolas"/>
                                  <w:color w:val="008000"/>
                                  <w:sz w:val="19"/>
                                  <w:szCs w:val="19"/>
                                  <w:lang w:val="en-US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 w:eastAsiaTheme="minorHAnsi" w:hAnsi="Consolas" w:cs="Consolas"/>
                                  <w:color w:val="008000"/>
                                  <w:sz w:val="19"/>
                                  <w:szCs w:val="19"/>
                                </w:rPr>
                                <w:t>переноса</w:t>
                              </w:r>
                            </w:p>
                            <w:p w14:paraId="439A1F3A" w14:textId="77777777" w:rsidR="007F013D" w:rsidRDefault="007F013D" w:rsidP="00780B76">
                              <w:pPr>
                                <w:widowControl/>
                                <w:adjustRightInd w:val="0"/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</w:pPr>
                              <w:r w:rsidRPr="00780B76"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  <w:lang w:val="en-US"/>
                                </w:rPr>
                                <w:t xml:space="preserve">        </w:t>
                              </w:r>
                              <w:proofErr w:type="spellStart"/>
                              <w:r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  <w:t>glm</w:t>
                              </w:r>
                              <w:proofErr w:type="spellEnd"/>
                              <w:r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  <w:t>::</w:t>
                              </w:r>
                              <w:r>
                                <w:rPr>
                                  <w:rFonts w:ascii="Consolas" w:eastAsiaTheme="minorHAnsi" w:hAnsi="Consolas" w:cs="Consolas"/>
                                  <w:color w:val="2B91AF"/>
                                  <w:sz w:val="19"/>
                                  <w:szCs w:val="19"/>
                                </w:rPr>
                                <w:t>vec3</w:t>
                              </w:r>
                              <w:r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  <w:t>(0.0f,0.2f,0.0f)</w:t>
                              </w:r>
                              <w:r>
                                <w:rPr>
                                  <w:rFonts w:ascii="Consolas" w:eastAsiaTheme="minorHAnsi" w:hAnsi="Consolas" w:cs="Consolas"/>
                                  <w:color w:val="008000"/>
                                  <w:sz w:val="19"/>
                                  <w:szCs w:val="19"/>
                                </w:rPr>
                                <w:t>//Вектор переноса</w:t>
                              </w:r>
                            </w:p>
                            <w:p w14:paraId="0AACDD0C" w14:textId="77777777" w:rsidR="007F013D" w:rsidRPr="00780B76" w:rsidRDefault="007F013D" w:rsidP="00780B76">
                              <w:pPr>
                                <w:widowControl/>
                                <w:adjustRightInd w:val="0"/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  <w:lang w:val="en-US"/>
                                </w:rPr>
                              </w:pPr>
                              <w:r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  <w:t xml:space="preserve">    </w:t>
                              </w:r>
                              <w:r w:rsidRPr="00780B76"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  <w:lang w:val="en-US"/>
                                </w:rPr>
                                <w:t>);</w:t>
                              </w:r>
                            </w:p>
                            <w:p w14:paraId="24A8DB32" w14:textId="77777777" w:rsidR="007F013D" w:rsidRPr="00780B76" w:rsidRDefault="007F013D" w:rsidP="00780B76">
                              <w:pPr>
                                <w:widowControl/>
                                <w:adjustRightInd w:val="0"/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  <w:lang w:val="en-US"/>
                                </w:rPr>
                              </w:pPr>
                            </w:p>
                            <w:p w14:paraId="7CEDCBBA" w14:textId="77777777" w:rsidR="007F013D" w:rsidRPr="00780B76" w:rsidRDefault="007F013D" w:rsidP="00780B76">
                              <w:pPr>
                                <w:widowControl/>
                                <w:adjustRightInd w:val="0"/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  <w:lang w:val="en-US"/>
                                </w:rPr>
                              </w:pPr>
                              <w:r w:rsidRPr="00780B76"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  <w:lang w:val="en-US"/>
                                </w:rPr>
                                <w:t xml:space="preserve">    rotation </w:t>
                              </w:r>
                              <w:r w:rsidRPr="00780B76">
                                <w:rPr>
                                  <w:rFonts w:ascii="Consolas" w:eastAsiaTheme="minorHAnsi" w:hAnsi="Consolas" w:cs="Consolas"/>
                                  <w:color w:val="008080"/>
                                  <w:sz w:val="19"/>
                                  <w:szCs w:val="19"/>
                                  <w:lang w:val="en-US"/>
                                </w:rPr>
                                <w:t>=</w:t>
                              </w:r>
                              <w:r w:rsidRPr="00780B76"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  <w:lang w:val="en-US"/>
                                </w:rPr>
                                <w:t xml:space="preserve"> </w:t>
                              </w:r>
                              <w:proofErr w:type="spellStart"/>
                              <w:r w:rsidRPr="00780B76"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  <w:lang w:val="en-US"/>
                                </w:rPr>
                                <w:t>glm</w:t>
                              </w:r>
                              <w:proofErr w:type="spellEnd"/>
                              <w:r w:rsidRPr="00780B76"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  <w:lang w:val="en-US"/>
                                </w:rPr>
                                <w:t>::rotate(</w:t>
                              </w:r>
                            </w:p>
                            <w:p w14:paraId="49AD921C" w14:textId="77777777" w:rsidR="007F013D" w:rsidRPr="00780B76" w:rsidRDefault="007F013D" w:rsidP="00780B76">
                              <w:pPr>
                                <w:widowControl/>
                                <w:adjustRightInd w:val="0"/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  <w:lang w:val="en-US"/>
                                </w:rPr>
                              </w:pPr>
                              <w:r w:rsidRPr="00780B76"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  <w:lang w:val="en-US"/>
                                </w:rPr>
                                <w:t xml:space="preserve">        rotation,</w:t>
                              </w:r>
                              <w:r w:rsidRPr="00780B76">
                                <w:rPr>
                                  <w:rFonts w:ascii="Consolas" w:eastAsiaTheme="minorHAnsi" w:hAnsi="Consolas" w:cs="Consolas"/>
                                  <w:color w:val="008000"/>
                                  <w:sz w:val="19"/>
                                  <w:szCs w:val="19"/>
                                  <w:lang w:val="en-US"/>
                                </w:rPr>
                                <w:t>//</w:t>
                              </w:r>
                              <w:r>
                                <w:rPr>
                                  <w:rFonts w:ascii="Consolas" w:eastAsiaTheme="minorHAnsi" w:hAnsi="Consolas" w:cs="Consolas"/>
                                  <w:color w:val="008000"/>
                                  <w:sz w:val="19"/>
                                  <w:szCs w:val="19"/>
                                </w:rPr>
                                <w:t>Матрица</w:t>
                              </w:r>
                              <w:r w:rsidRPr="00780B76">
                                <w:rPr>
                                  <w:rFonts w:ascii="Consolas" w:eastAsiaTheme="minorHAnsi" w:hAnsi="Consolas" w:cs="Consolas"/>
                                  <w:color w:val="008000"/>
                                  <w:sz w:val="19"/>
                                  <w:szCs w:val="19"/>
                                  <w:lang w:val="en-US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 w:eastAsiaTheme="minorHAnsi" w:hAnsi="Consolas" w:cs="Consolas"/>
                                  <w:color w:val="008000"/>
                                  <w:sz w:val="19"/>
                                  <w:szCs w:val="19"/>
                                </w:rPr>
                                <w:t>вращения</w:t>
                              </w:r>
                            </w:p>
                            <w:p w14:paraId="22CB199C" w14:textId="77777777" w:rsidR="007F013D" w:rsidRPr="00780B76" w:rsidRDefault="007F013D" w:rsidP="00780B76">
                              <w:pPr>
                                <w:widowControl/>
                                <w:adjustRightInd w:val="0"/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  <w:lang w:val="en-US"/>
                                </w:rPr>
                              </w:pPr>
                              <w:r w:rsidRPr="00780B76"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  <w:lang w:val="en-US"/>
                                </w:rPr>
                                <w:t xml:space="preserve">        </w:t>
                              </w:r>
                              <w:proofErr w:type="spellStart"/>
                              <w:r w:rsidRPr="00780B76"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  <w:lang w:val="en-US"/>
                                </w:rPr>
                                <w:t>glm</w:t>
                              </w:r>
                              <w:proofErr w:type="spellEnd"/>
                              <w:r w:rsidRPr="00780B76"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  <w:lang w:val="en-US"/>
                                </w:rPr>
                                <w:t>::radians(90.f),</w:t>
                              </w:r>
                              <w:r w:rsidRPr="00780B76">
                                <w:rPr>
                                  <w:rFonts w:ascii="Consolas" w:eastAsiaTheme="minorHAnsi" w:hAnsi="Consolas" w:cs="Consolas"/>
                                  <w:color w:val="008000"/>
                                  <w:sz w:val="19"/>
                                  <w:szCs w:val="19"/>
                                  <w:lang w:val="en-US"/>
                                </w:rPr>
                                <w:t>//</w:t>
                              </w:r>
                              <w:r>
                                <w:rPr>
                                  <w:rFonts w:ascii="Consolas" w:eastAsiaTheme="minorHAnsi" w:hAnsi="Consolas" w:cs="Consolas"/>
                                  <w:color w:val="008000"/>
                                  <w:sz w:val="19"/>
                                  <w:szCs w:val="19"/>
                                </w:rPr>
                                <w:t>Угол</w:t>
                              </w:r>
                              <w:r w:rsidRPr="00780B76">
                                <w:rPr>
                                  <w:rFonts w:ascii="Consolas" w:eastAsiaTheme="minorHAnsi" w:hAnsi="Consolas" w:cs="Consolas"/>
                                  <w:color w:val="008000"/>
                                  <w:sz w:val="19"/>
                                  <w:szCs w:val="19"/>
                                  <w:lang w:val="en-US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 w:eastAsiaTheme="minorHAnsi" w:hAnsi="Consolas" w:cs="Consolas"/>
                                  <w:color w:val="008000"/>
                                  <w:sz w:val="19"/>
                                  <w:szCs w:val="19"/>
                                </w:rPr>
                                <w:t>вращения</w:t>
                              </w:r>
                            </w:p>
                            <w:p w14:paraId="64A23C8D" w14:textId="77777777" w:rsidR="007F013D" w:rsidRPr="00780B76" w:rsidRDefault="007F013D" w:rsidP="00780B76">
                              <w:pPr>
                                <w:widowControl/>
                                <w:adjustRightInd w:val="0"/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  <w:lang w:val="en-US"/>
                                </w:rPr>
                              </w:pPr>
                              <w:r w:rsidRPr="00780B76"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  <w:lang w:val="en-US"/>
                                </w:rPr>
                                <w:t xml:space="preserve">        </w:t>
                              </w:r>
                              <w:proofErr w:type="spellStart"/>
                              <w:r w:rsidRPr="00780B76"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  <w:lang w:val="en-US"/>
                                </w:rPr>
                                <w:t>glm</w:t>
                              </w:r>
                              <w:proofErr w:type="spellEnd"/>
                              <w:r w:rsidRPr="00780B76"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  <w:lang w:val="en-US"/>
                                </w:rPr>
                                <w:t>::</w:t>
                              </w:r>
                              <w:r w:rsidRPr="00780B76">
                                <w:rPr>
                                  <w:rFonts w:ascii="Consolas" w:eastAsiaTheme="minorHAnsi" w:hAnsi="Consolas" w:cs="Consolas"/>
                                  <w:color w:val="2B91AF"/>
                                  <w:sz w:val="19"/>
                                  <w:szCs w:val="19"/>
                                  <w:lang w:val="en-US"/>
                                </w:rPr>
                                <w:t>vec3</w:t>
                              </w:r>
                              <w:r w:rsidRPr="00780B76"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  <w:lang w:val="en-US"/>
                                </w:rPr>
                                <w:t>(0.0f,0.0f,1.0f)</w:t>
                              </w:r>
                              <w:r w:rsidRPr="00780B76">
                                <w:rPr>
                                  <w:rFonts w:ascii="Consolas" w:eastAsiaTheme="minorHAnsi" w:hAnsi="Consolas" w:cs="Consolas"/>
                                  <w:color w:val="008000"/>
                                  <w:sz w:val="19"/>
                                  <w:szCs w:val="19"/>
                                  <w:lang w:val="en-US"/>
                                </w:rPr>
                                <w:t>//</w:t>
                              </w:r>
                              <w:r>
                                <w:rPr>
                                  <w:rFonts w:ascii="Consolas" w:eastAsiaTheme="minorHAnsi" w:hAnsi="Consolas" w:cs="Consolas"/>
                                  <w:color w:val="008000"/>
                                  <w:sz w:val="19"/>
                                  <w:szCs w:val="19"/>
                                </w:rPr>
                                <w:t>Ось</w:t>
                              </w:r>
                              <w:r w:rsidRPr="00780B76">
                                <w:rPr>
                                  <w:rFonts w:ascii="Consolas" w:eastAsiaTheme="minorHAnsi" w:hAnsi="Consolas" w:cs="Consolas"/>
                                  <w:color w:val="008000"/>
                                  <w:sz w:val="19"/>
                                  <w:szCs w:val="19"/>
                                  <w:lang w:val="en-US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 w:eastAsiaTheme="minorHAnsi" w:hAnsi="Consolas" w:cs="Consolas"/>
                                  <w:color w:val="008000"/>
                                  <w:sz w:val="19"/>
                                  <w:szCs w:val="19"/>
                                </w:rPr>
                                <w:t>вращения</w:t>
                              </w:r>
                            </w:p>
                            <w:p w14:paraId="3EF9E6FB" w14:textId="77777777" w:rsidR="007F013D" w:rsidRPr="00780B76" w:rsidRDefault="007F013D" w:rsidP="00780B76">
                              <w:pPr>
                                <w:widowControl/>
                                <w:adjustRightInd w:val="0"/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  <w:lang w:val="en-US"/>
                                </w:rPr>
                              </w:pPr>
                              <w:r w:rsidRPr="00780B76"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  <w:lang w:val="en-US"/>
                                </w:rPr>
                                <w:t xml:space="preserve">    );</w:t>
                              </w:r>
                            </w:p>
                            <w:p w14:paraId="141F0B65" w14:textId="77777777" w:rsidR="007F013D" w:rsidRPr="00780B76" w:rsidRDefault="007F013D" w:rsidP="00780B76">
                              <w:pPr>
                                <w:widowControl/>
                                <w:adjustRightInd w:val="0"/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  <w:lang w:val="en-US"/>
                                </w:rPr>
                              </w:pPr>
                            </w:p>
                            <w:p w14:paraId="0604DDDD" w14:textId="77777777" w:rsidR="007F013D" w:rsidRPr="00780B76" w:rsidRDefault="007F013D" w:rsidP="00780B76">
                              <w:pPr>
                                <w:widowControl/>
                                <w:adjustRightInd w:val="0"/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  <w:lang w:val="en-US"/>
                                </w:rPr>
                              </w:pPr>
                              <w:r w:rsidRPr="00780B76"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  <w:lang w:val="en-US"/>
                                </w:rPr>
                                <w:t xml:space="preserve">    scale </w:t>
                              </w:r>
                              <w:r w:rsidRPr="00780B76">
                                <w:rPr>
                                  <w:rFonts w:ascii="Consolas" w:eastAsiaTheme="minorHAnsi" w:hAnsi="Consolas" w:cs="Consolas"/>
                                  <w:color w:val="008080"/>
                                  <w:sz w:val="19"/>
                                  <w:szCs w:val="19"/>
                                  <w:lang w:val="en-US"/>
                                </w:rPr>
                                <w:t>=</w:t>
                              </w:r>
                              <w:r w:rsidRPr="00780B76"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  <w:lang w:val="en-US"/>
                                </w:rPr>
                                <w:t xml:space="preserve"> </w:t>
                              </w:r>
                              <w:proofErr w:type="spellStart"/>
                              <w:r w:rsidRPr="00780B76"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  <w:lang w:val="en-US"/>
                                </w:rPr>
                                <w:t>glm</w:t>
                              </w:r>
                              <w:proofErr w:type="spellEnd"/>
                              <w:r w:rsidRPr="00780B76"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  <w:lang w:val="en-US"/>
                                </w:rPr>
                                <w:t>::scale(</w:t>
                              </w:r>
                            </w:p>
                            <w:p w14:paraId="03C0154C" w14:textId="77777777" w:rsidR="007F013D" w:rsidRPr="00780B76" w:rsidRDefault="007F013D" w:rsidP="00780B76">
                              <w:pPr>
                                <w:widowControl/>
                                <w:adjustRightInd w:val="0"/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  <w:lang w:val="en-US"/>
                                </w:rPr>
                              </w:pPr>
                              <w:r w:rsidRPr="00780B76"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  <w:lang w:val="en-US"/>
                                </w:rPr>
                                <w:t xml:space="preserve">        scale, </w:t>
                              </w:r>
                              <w:r w:rsidRPr="00780B76">
                                <w:rPr>
                                  <w:rFonts w:ascii="Consolas" w:eastAsiaTheme="minorHAnsi" w:hAnsi="Consolas" w:cs="Consolas"/>
                                  <w:color w:val="008000"/>
                                  <w:sz w:val="19"/>
                                  <w:szCs w:val="19"/>
                                  <w:lang w:val="en-US"/>
                                </w:rPr>
                                <w:t>//</w:t>
                              </w:r>
                              <w:r>
                                <w:rPr>
                                  <w:rFonts w:ascii="Consolas" w:eastAsiaTheme="minorHAnsi" w:hAnsi="Consolas" w:cs="Consolas"/>
                                  <w:color w:val="008000"/>
                                  <w:sz w:val="19"/>
                                  <w:szCs w:val="19"/>
                                </w:rPr>
                                <w:t>Матрица</w:t>
                              </w:r>
                              <w:r w:rsidRPr="00780B76">
                                <w:rPr>
                                  <w:rFonts w:ascii="Consolas" w:eastAsiaTheme="minorHAnsi" w:hAnsi="Consolas" w:cs="Consolas"/>
                                  <w:color w:val="008000"/>
                                  <w:sz w:val="19"/>
                                  <w:szCs w:val="19"/>
                                  <w:lang w:val="en-US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 w:eastAsiaTheme="minorHAnsi" w:hAnsi="Consolas" w:cs="Consolas"/>
                                  <w:color w:val="008000"/>
                                  <w:sz w:val="19"/>
                                  <w:szCs w:val="19"/>
                                </w:rPr>
                                <w:t>масштабирование</w:t>
                              </w:r>
                            </w:p>
                            <w:p w14:paraId="7AFDA5F3" w14:textId="77777777" w:rsidR="007F013D" w:rsidRDefault="007F013D" w:rsidP="00780B76">
                              <w:pPr>
                                <w:widowControl/>
                                <w:adjustRightInd w:val="0"/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</w:pPr>
                              <w:r w:rsidRPr="00780B76"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  <w:lang w:val="en-US"/>
                                </w:rPr>
                                <w:t xml:space="preserve">        </w:t>
                              </w:r>
                              <w:proofErr w:type="spellStart"/>
                              <w:r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  <w:t>glm</w:t>
                              </w:r>
                              <w:proofErr w:type="spellEnd"/>
                              <w:r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  <w:t>::</w:t>
                              </w:r>
                              <w:r>
                                <w:rPr>
                                  <w:rFonts w:ascii="Consolas" w:eastAsiaTheme="minorHAnsi" w:hAnsi="Consolas" w:cs="Consolas"/>
                                  <w:color w:val="2B91AF"/>
                                  <w:sz w:val="19"/>
                                  <w:szCs w:val="19"/>
                                </w:rPr>
                                <w:t>vec3</w:t>
                              </w:r>
                              <w:r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  <w:t>(0.5f,0.5f,1.0f)</w:t>
                              </w:r>
                              <w:r>
                                <w:rPr>
                                  <w:rFonts w:ascii="Consolas" w:eastAsiaTheme="minorHAnsi" w:hAnsi="Consolas" w:cs="Consolas"/>
                                  <w:color w:val="008000"/>
                                  <w:sz w:val="19"/>
                                  <w:szCs w:val="19"/>
                                </w:rPr>
                                <w:t>//Значение масштаба</w:t>
                              </w:r>
                            </w:p>
                            <w:p w14:paraId="6FD454F5" w14:textId="77777777" w:rsidR="007F013D" w:rsidRPr="00780B76" w:rsidRDefault="007F013D" w:rsidP="00780B76">
                              <w:pPr>
                                <w:widowControl/>
                                <w:adjustRightInd w:val="0"/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  <w:lang w:val="en-US"/>
                                </w:rPr>
                              </w:pPr>
                              <w:r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  <w:t xml:space="preserve">    </w:t>
                              </w:r>
                              <w:r w:rsidRPr="00780B76"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  <w:lang w:val="en-US"/>
                                </w:rPr>
                                <w:t>);</w:t>
                              </w:r>
                            </w:p>
                            <w:p w14:paraId="3FCC3A9B" w14:textId="77777777" w:rsidR="007F013D" w:rsidRPr="00780B76" w:rsidRDefault="007F013D" w:rsidP="00780B76">
                              <w:pPr>
                                <w:widowControl/>
                                <w:adjustRightInd w:val="0"/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  <w:lang w:val="en-US"/>
                                </w:rPr>
                              </w:pPr>
                            </w:p>
                            <w:p w14:paraId="18F1330A" w14:textId="77777777" w:rsidR="007F013D" w:rsidRPr="00780B76" w:rsidRDefault="007F013D" w:rsidP="00780B76">
                              <w:pPr>
                                <w:widowControl/>
                                <w:adjustRightInd w:val="0"/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  <w:lang w:val="en-US"/>
                                </w:rPr>
                              </w:pPr>
                              <w:r w:rsidRPr="00780B76"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  <w:lang w:val="en-US"/>
                                </w:rPr>
                                <w:t xml:space="preserve">    </w:t>
                              </w:r>
                              <w:r w:rsidRPr="00780B76">
                                <w:rPr>
                                  <w:rFonts w:ascii="Consolas" w:eastAsiaTheme="minorHAnsi" w:hAnsi="Consolas" w:cs="Consolas"/>
                                  <w:color w:val="008000"/>
                                  <w:sz w:val="19"/>
                                  <w:szCs w:val="19"/>
                                  <w:lang w:val="en-US"/>
                                </w:rPr>
                                <w:t>//</w:t>
                              </w:r>
                              <w:r>
                                <w:rPr>
                                  <w:rFonts w:ascii="Consolas" w:eastAsiaTheme="minorHAnsi" w:hAnsi="Consolas" w:cs="Consolas"/>
                                  <w:color w:val="008000"/>
                                  <w:sz w:val="19"/>
                                  <w:szCs w:val="19"/>
                                </w:rPr>
                                <w:t>Инициализация</w:t>
                              </w:r>
                              <w:r w:rsidRPr="00780B76">
                                <w:rPr>
                                  <w:rFonts w:ascii="Consolas" w:eastAsiaTheme="minorHAnsi" w:hAnsi="Consolas" w:cs="Consolas"/>
                                  <w:color w:val="008000"/>
                                  <w:sz w:val="19"/>
                                  <w:szCs w:val="19"/>
                                  <w:lang w:val="en-US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 w:eastAsiaTheme="minorHAnsi" w:hAnsi="Consolas" w:cs="Consolas"/>
                                  <w:color w:val="008000"/>
                                  <w:sz w:val="19"/>
                                  <w:szCs w:val="19"/>
                                </w:rPr>
                                <w:t>таймера</w:t>
                              </w:r>
                            </w:p>
                            <w:p w14:paraId="783FBB3B" w14:textId="77777777" w:rsidR="007F013D" w:rsidRPr="00780B76" w:rsidRDefault="007F013D" w:rsidP="00780B76">
                              <w:pPr>
                                <w:widowControl/>
                                <w:adjustRightInd w:val="0"/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  <w:lang w:val="en-US"/>
                                </w:rPr>
                              </w:pPr>
                              <w:r w:rsidRPr="00780B76"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  <w:lang w:val="en-US"/>
                                </w:rPr>
                                <w:t xml:space="preserve">    </w:t>
                              </w:r>
                              <w:r w:rsidRPr="00780B76">
                                <w:rPr>
                                  <w:rFonts w:ascii="Consolas" w:eastAsiaTheme="minorHAnsi" w:hAnsi="Consolas" w:cs="Consolas"/>
                                  <w:color w:val="0000FF"/>
                                  <w:sz w:val="19"/>
                                  <w:szCs w:val="19"/>
                                  <w:lang w:val="en-US"/>
                                </w:rPr>
                                <w:t>auto</w:t>
                              </w:r>
                              <w:r w:rsidRPr="00780B76"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  <w:lang w:val="en-US"/>
                                </w:rPr>
                                <w:t xml:space="preserve"> Timer = std::chrono::</w:t>
                              </w:r>
                              <w:proofErr w:type="spellStart"/>
                              <w:r w:rsidRPr="00780B76">
                                <w:rPr>
                                  <w:rFonts w:ascii="Consolas" w:eastAsiaTheme="minorHAnsi" w:hAnsi="Consolas" w:cs="Consolas"/>
                                  <w:color w:val="2B91AF"/>
                                  <w:sz w:val="19"/>
                                  <w:szCs w:val="19"/>
                                  <w:lang w:val="en-US"/>
                                </w:rPr>
                                <w:t>high_resolution_clock</w:t>
                              </w:r>
                              <w:proofErr w:type="spellEnd"/>
                              <w:r w:rsidRPr="00780B76"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  <w:lang w:val="en-US"/>
                                </w:rPr>
                                <w:t>();</w:t>
                              </w:r>
                            </w:p>
                            <w:p w14:paraId="3FFEB3E7" w14:textId="77777777" w:rsidR="007F013D" w:rsidRPr="00780B76" w:rsidRDefault="007F013D" w:rsidP="00780B76">
                              <w:pPr>
                                <w:widowControl/>
                                <w:adjustRightInd w:val="0"/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  <w:lang w:val="en-US"/>
                                </w:rPr>
                              </w:pPr>
                            </w:p>
                            <w:p w14:paraId="29488D4B" w14:textId="77777777" w:rsidR="007F013D" w:rsidRDefault="007F013D" w:rsidP="00780B76">
                              <w:pPr>
                                <w:widowControl/>
                                <w:adjustRightInd w:val="0"/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</w:pPr>
                              <w:r w:rsidRPr="00780B76"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  <w:lang w:val="en-US"/>
                                </w:rPr>
                                <w:t xml:space="preserve">    </w:t>
                              </w:r>
                              <w:r>
                                <w:rPr>
                                  <w:rFonts w:ascii="Consolas" w:eastAsiaTheme="minorHAnsi" w:hAnsi="Consolas" w:cs="Consolas"/>
                                  <w:color w:val="008000"/>
                                  <w:sz w:val="19"/>
                                  <w:szCs w:val="19"/>
                                </w:rPr>
                                <w:t>//Затраченное время для отрисовки одного кадра</w:t>
                              </w:r>
                            </w:p>
                            <w:p w14:paraId="6160386B" w14:textId="5F61510F" w:rsidR="007F013D" w:rsidRPr="00EA5368" w:rsidRDefault="007F013D" w:rsidP="00780B76">
                              <w:pPr>
                                <w:rPr>
                                  <w:sz w:val="28"/>
                                  <w:szCs w:val="28"/>
                                  <w:lang w:val="en-US"/>
                                </w:rPr>
                              </w:pPr>
                              <w:r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  <w:t xml:space="preserve">    </w:t>
                              </w:r>
                              <w:proofErr w:type="spellStart"/>
                              <w:r>
                                <w:rPr>
                                  <w:rFonts w:ascii="Consolas" w:eastAsiaTheme="minorHAnsi" w:hAnsi="Consolas" w:cs="Consolas"/>
                                  <w:color w:val="0000FF"/>
                                  <w:sz w:val="19"/>
                                  <w:szCs w:val="19"/>
                                </w:rPr>
                                <w:t>double</w:t>
                              </w:r>
                              <w:proofErr w:type="spellEnd"/>
                              <w:r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  <w:t>DeltaTime</w:t>
                              </w:r>
                              <w:proofErr w:type="spellEnd"/>
                              <w:r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  <w:t xml:space="preserve"> = 0;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20000</wp14:pctHeight>
                  </wp14:sizeRelV>
                </wp:anchor>
              </w:drawing>
            </mc:Choice>
            <mc:Fallback>
              <w:pict>
                <v:shape w14:anchorId="0C1E8609" id="_x0000_s1039" type="#_x0000_t202" style="position:absolute;left:0;text-align:left;margin-left:0;margin-top:19.45pt;width:471.75pt;height:110.6pt;z-index:25166745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">
                  <v:textbox style="mso-fit-shape-to-text:t">
                    <w:txbxContent>
                      <w:p w14:paraId="5D2D5CA8" w14:textId="77777777" w:rsidR="007F013D" w:rsidRPr="00780B76" w:rsidRDefault="007F013D" w:rsidP="00780B76">
                        <w:pPr>
                          <w:widowControl/>
                          <w:adjustRightInd w:val="0"/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  <w:lang w:val="en-US"/>
                          </w:rPr>
                        </w:pPr>
                        <w:proofErr w:type="spellStart"/>
                        <w:r w:rsidRPr="00780B76"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  <w:lang w:val="en-US"/>
                          </w:rPr>
                          <w:t>glm</w:t>
                        </w:r>
                        <w:proofErr w:type="spellEnd"/>
                        <w:r w:rsidRPr="00780B76"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  <w:lang w:val="en-US"/>
                          </w:rPr>
                          <w:t>::</w:t>
                        </w:r>
                        <w:r w:rsidRPr="00780B76">
                          <w:rPr>
                            <w:rFonts w:ascii="Consolas" w:eastAsiaTheme="minorHAnsi" w:hAnsi="Consolas" w:cs="Consolas"/>
                            <w:color w:val="2B91AF"/>
                            <w:sz w:val="19"/>
                            <w:szCs w:val="19"/>
                            <w:lang w:val="en-US"/>
                          </w:rPr>
                          <w:t>mat4</w:t>
                        </w:r>
                        <w:r w:rsidRPr="00780B76"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  <w:lang w:val="en-US"/>
                          </w:rPr>
                          <w:t xml:space="preserve"> translation(1.0f);</w:t>
                        </w:r>
                        <w:r w:rsidRPr="00780B76">
                          <w:rPr>
                            <w:rFonts w:ascii="Consolas" w:eastAsiaTheme="minorHAnsi" w:hAnsi="Consolas" w:cs="Consolas"/>
                            <w:color w:val="008000"/>
                            <w:sz w:val="19"/>
                            <w:szCs w:val="19"/>
                            <w:lang w:val="en-US"/>
                          </w:rPr>
                          <w:t>//</w:t>
                        </w:r>
                        <w:r>
                          <w:rPr>
                            <w:rFonts w:ascii="Consolas" w:eastAsiaTheme="minorHAnsi" w:hAnsi="Consolas" w:cs="Consolas"/>
                            <w:color w:val="008000"/>
                            <w:sz w:val="19"/>
                            <w:szCs w:val="19"/>
                          </w:rPr>
                          <w:t>Матрица</w:t>
                        </w:r>
                        <w:r w:rsidRPr="00780B76">
                          <w:rPr>
                            <w:rFonts w:ascii="Consolas" w:eastAsiaTheme="minorHAnsi" w:hAnsi="Consolas" w:cs="Consolas"/>
                            <w:color w:val="008000"/>
                            <w:sz w:val="19"/>
                            <w:szCs w:val="19"/>
                            <w:lang w:val="en-US"/>
                          </w:rPr>
                          <w:t xml:space="preserve"> </w:t>
                        </w:r>
                        <w:r>
                          <w:rPr>
                            <w:rFonts w:ascii="Consolas" w:eastAsiaTheme="minorHAnsi" w:hAnsi="Consolas" w:cs="Consolas"/>
                            <w:color w:val="008000"/>
                            <w:sz w:val="19"/>
                            <w:szCs w:val="19"/>
                          </w:rPr>
                          <w:t>переноса</w:t>
                        </w:r>
                      </w:p>
                      <w:p w14:paraId="304888AD" w14:textId="77777777" w:rsidR="007F013D" w:rsidRPr="00780B76" w:rsidRDefault="007F013D" w:rsidP="00780B76">
                        <w:pPr>
                          <w:widowControl/>
                          <w:adjustRightInd w:val="0"/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  <w:lang w:val="en-US"/>
                          </w:rPr>
                        </w:pPr>
                        <w:r w:rsidRPr="00780B76"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  <w:lang w:val="en-US"/>
                          </w:rPr>
                          <w:t xml:space="preserve">    </w:t>
                        </w:r>
                        <w:proofErr w:type="spellStart"/>
                        <w:r w:rsidRPr="00780B76"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  <w:lang w:val="en-US"/>
                          </w:rPr>
                          <w:t>glm</w:t>
                        </w:r>
                        <w:proofErr w:type="spellEnd"/>
                        <w:r w:rsidRPr="00780B76"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  <w:lang w:val="en-US"/>
                          </w:rPr>
                          <w:t>::</w:t>
                        </w:r>
                        <w:r w:rsidRPr="00780B76">
                          <w:rPr>
                            <w:rFonts w:ascii="Consolas" w:eastAsiaTheme="minorHAnsi" w:hAnsi="Consolas" w:cs="Consolas"/>
                            <w:color w:val="2B91AF"/>
                            <w:sz w:val="19"/>
                            <w:szCs w:val="19"/>
                            <w:lang w:val="en-US"/>
                          </w:rPr>
                          <w:t>mat4</w:t>
                        </w:r>
                        <w:r w:rsidRPr="00780B76"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  <w:lang w:val="en-US"/>
                          </w:rPr>
                          <w:t xml:space="preserve"> rotation(1.0f);</w:t>
                        </w:r>
                        <w:r w:rsidRPr="00780B76">
                          <w:rPr>
                            <w:rFonts w:ascii="Consolas" w:eastAsiaTheme="minorHAnsi" w:hAnsi="Consolas" w:cs="Consolas"/>
                            <w:color w:val="008000"/>
                            <w:sz w:val="19"/>
                            <w:szCs w:val="19"/>
                            <w:lang w:val="en-US"/>
                          </w:rPr>
                          <w:t>//</w:t>
                        </w:r>
                        <w:r>
                          <w:rPr>
                            <w:rFonts w:ascii="Consolas" w:eastAsiaTheme="minorHAnsi" w:hAnsi="Consolas" w:cs="Consolas"/>
                            <w:color w:val="008000"/>
                            <w:sz w:val="19"/>
                            <w:szCs w:val="19"/>
                          </w:rPr>
                          <w:t>Матрица</w:t>
                        </w:r>
                        <w:r w:rsidRPr="00780B76">
                          <w:rPr>
                            <w:rFonts w:ascii="Consolas" w:eastAsiaTheme="minorHAnsi" w:hAnsi="Consolas" w:cs="Consolas"/>
                            <w:color w:val="008000"/>
                            <w:sz w:val="19"/>
                            <w:szCs w:val="19"/>
                            <w:lang w:val="en-US"/>
                          </w:rPr>
                          <w:t xml:space="preserve"> </w:t>
                        </w:r>
                        <w:r>
                          <w:rPr>
                            <w:rFonts w:ascii="Consolas" w:eastAsiaTheme="minorHAnsi" w:hAnsi="Consolas" w:cs="Consolas"/>
                            <w:color w:val="008000"/>
                            <w:sz w:val="19"/>
                            <w:szCs w:val="19"/>
                          </w:rPr>
                          <w:t>вращения</w:t>
                        </w:r>
                      </w:p>
                      <w:p w14:paraId="69B0210C" w14:textId="77777777" w:rsidR="007F013D" w:rsidRDefault="007F013D" w:rsidP="00780B76">
                        <w:pPr>
                          <w:widowControl/>
                          <w:adjustRightInd w:val="0"/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</w:pPr>
                        <w:r w:rsidRPr="00780B76"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  <w:lang w:val="en-US"/>
                          </w:rPr>
                          <w:t xml:space="preserve">    </w:t>
                        </w:r>
                        <w:proofErr w:type="spellStart"/>
                        <w:r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  <w:t>glm</w:t>
                        </w:r>
                        <w:proofErr w:type="spellEnd"/>
                        <w:r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  <w:t>::</w:t>
                        </w:r>
                        <w:r>
                          <w:rPr>
                            <w:rFonts w:ascii="Consolas" w:eastAsiaTheme="minorHAnsi" w:hAnsi="Consolas" w:cs="Consolas"/>
                            <w:color w:val="2B91AF"/>
                            <w:sz w:val="19"/>
                            <w:szCs w:val="19"/>
                          </w:rPr>
                          <w:t>mat4</w:t>
                        </w:r>
                        <w:r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  <w:t>scale</w:t>
                        </w:r>
                        <w:proofErr w:type="spellEnd"/>
                        <w:r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  <w:t>(1.0f);</w:t>
                        </w:r>
                        <w:r>
                          <w:rPr>
                            <w:rFonts w:ascii="Consolas" w:eastAsiaTheme="minorHAnsi" w:hAnsi="Consolas" w:cs="Consolas"/>
                            <w:color w:val="008000"/>
                            <w:sz w:val="19"/>
                            <w:szCs w:val="19"/>
                          </w:rPr>
                          <w:t>//Матрица масштабирования</w:t>
                        </w:r>
                      </w:p>
                      <w:p w14:paraId="24F0BF26" w14:textId="77777777" w:rsidR="007F013D" w:rsidRDefault="007F013D" w:rsidP="00780B76">
                        <w:pPr>
                          <w:widowControl/>
                          <w:adjustRightInd w:val="0"/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</w:pPr>
                      </w:p>
                      <w:p w14:paraId="42E1DCF6" w14:textId="77777777" w:rsidR="007F013D" w:rsidRPr="00780B76" w:rsidRDefault="007F013D" w:rsidP="00780B76">
                        <w:pPr>
                          <w:widowControl/>
                          <w:adjustRightInd w:val="0"/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  <w:lang w:val="en-US"/>
                          </w:rPr>
                        </w:pPr>
                        <w:r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  <w:t xml:space="preserve">    </w:t>
                        </w:r>
                        <w:r w:rsidRPr="00780B76"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  <w:lang w:val="en-US"/>
                          </w:rPr>
                          <w:t xml:space="preserve">translation </w:t>
                        </w:r>
                        <w:r w:rsidRPr="00780B76">
                          <w:rPr>
                            <w:rFonts w:ascii="Consolas" w:eastAsiaTheme="minorHAnsi" w:hAnsi="Consolas" w:cs="Consolas"/>
                            <w:color w:val="008080"/>
                            <w:sz w:val="19"/>
                            <w:szCs w:val="19"/>
                            <w:lang w:val="en-US"/>
                          </w:rPr>
                          <w:t>=</w:t>
                        </w:r>
                        <w:r w:rsidRPr="00780B76"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  <w:lang w:val="en-US"/>
                          </w:rPr>
                          <w:t xml:space="preserve"> </w:t>
                        </w:r>
                        <w:proofErr w:type="spellStart"/>
                        <w:r w:rsidRPr="00780B76"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  <w:lang w:val="en-US"/>
                          </w:rPr>
                          <w:t>glm</w:t>
                        </w:r>
                        <w:proofErr w:type="spellEnd"/>
                        <w:r w:rsidRPr="00780B76"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  <w:lang w:val="en-US"/>
                          </w:rPr>
                          <w:t>::translate(</w:t>
                        </w:r>
                      </w:p>
                      <w:p w14:paraId="6DE6A022" w14:textId="77777777" w:rsidR="007F013D" w:rsidRPr="00780B76" w:rsidRDefault="007F013D" w:rsidP="00780B76">
                        <w:pPr>
                          <w:widowControl/>
                          <w:adjustRightInd w:val="0"/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  <w:lang w:val="en-US"/>
                          </w:rPr>
                        </w:pPr>
                        <w:r w:rsidRPr="00780B76"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  <w:lang w:val="en-US"/>
                          </w:rPr>
                          <w:t xml:space="preserve">        translation,</w:t>
                        </w:r>
                        <w:r w:rsidRPr="00780B76">
                          <w:rPr>
                            <w:rFonts w:ascii="Consolas" w:eastAsiaTheme="minorHAnsi" w:hAnsi="Consolas" w:cs="Consolas"/>
                            <w:color w:val="008000"/>
                            <w:sz w:val="19"/>
                            <w:szCs w:val="19"/>
                            <w:lang w:val="en-US"/>
                          </w:rPr>
                          <w:t>//</w:t>
                        </w:r>
                        <w:r>
                          <w:rPr>
                            <w:rFonts w:ascii="Consolas" w:eastAsiaTheme="minorHAnsi" w:hAnsi="Consolas" w:cs="Consolas"/>
                            <w:color w:val="008000"/>
                            <w:sz w:val="19"/>
                            <w:szCs w:val="19"/>
                          </w:rPr>
                          <w:t>Матрица</w:t>
                        </w:r>
                        <w:r w:rsidRPr="00780B76">
                          <w:rPr>
                            <w:rFonts w:ascii="Consolas" w:eastAsiaTheme="minorHAnsi" w:hAnsi="Consolas" w:cs="Consolas"/>
                            <w:color w:val="008000"/>
                            <w:sz w:val="19"/>
                            <w:szCs w:val="19"/>
                            <w:lang w:val="en-US"/>
                          </w:rPr>
                          <w:t xml:space="preserve"> </w:t>
                        </w:r>
                        <w:r>
                          <w:rPr>
                            <w:rFonts w:ascii="Consolas" w:eastAsiaTheme="minorHAnsi" w:hAnsi="Consolas" w:cs="Consolas"/>
                            <w:color w:val="008000"/>
                            <w:sz w:val="19"/>
                            <w:szCs w:val="19"/>
                          </w:rPr>
                          <w:t>переноса</w:t>
                        </w:r>
                      </w:p>
                      <w:p w14:paraId="439A1F3A" w14:textId="77777777" w:rsidR="007F013D" w:rsidRDefault="007F013D" w:rsidP="00780B76">
                        <w:pPr>
                          <w:widowControl/>
                          <w:adjustRightInd w:val="0"/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</w:pPr>
                        <w:r w:rsidRPr="00780B76"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  <w:lang w:val="en-US"/>
                          </w:rPr>
                          <w:t xml:space="preserve">        </w:t>
                        </w:r>
                        <w:proofErr w:type="spellStart"/>
                        <w:r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  <w:t>glm</w:t>
                        </w:r>
                        <w:proofErr w:type="spellEnd"/>
                        <w:r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  <w:t>::</w:t>
                        </w:r>
                        <w:r>
                          <w:rPr>
                            <w:rFonts w:ascii="Consolas" w:eastAsiaTheme="minorHAnsi" w:hAnsi="Consolas" w:cs="Consolas"/>
                            <w:color w:val="2B91AF"/>
                            <w:sz w:val="19"/>
                            <w:szCs w:val="19"/>
                          </w:rPr>
                          <w:t>vec3</w:t>
                        </w:r>
                        <w:r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  <w:t>(0.0f,0.2f,0.0f)</w:t>
                        </w:r>
                        <w:r>
                          <w:rPr>
                            <w:rFonts w:ascii="Consolas" w:eastAsiaTheme="minorHAnsi" w:hAnsi="Consolas" w:cs="Consolas"/>
                            <w:color w:val="008000"/>
                            <w:sz w:val="19"/>
                            <w:szCs w:val="19"/>
                          </w:rPr>
                          <w:t>//Вектор переноса</w:t>
                        </w:r>
                      </w:p>
                      <w:p w14:paraId="0AACDD0C" w14:textId="77777777" w:rsidR="007F013D" w:rsidRPr="00780B76" w:rsidRDefault="007F013D" w:rsidP="00780B76">
                        <w:pPr>
                          <w:widowControl/>
                          <w:adjustRightInd w:val="0"/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  <w:lang w:val="en-US"/>
                          </w:rPr>
                        </w:pPr>
                        <w:r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  <w:t xml:space="preserve">    </w:t>
                        </w:r>
                        <w:r w:rsidRPr="00780B76"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  <w:lang w:val="en-US"/>
                          </w:rPr>
                          <w:t>);</w:t>
                        </w:r>
                      </w:p>
                      <w:p w14:paraId="24A8DB32" w14:textId="77777777" w:rsidR="007F013D" w:rsidRPr="00780B76" w:rsidRDefault="007F013D" w:rsidP="00780B76">
                        <w:pPr>
                          <w:widowControl/>
                          <w:adjustRightInd w:val="0"/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  <w:lang w:val="en-US"/>
                          </w:rPr>
                        </w:pPr>
                      </w:p>
                      <w:p w14:paraId="7CEDCBBA" w14:textId="77777777" w:rsidR="007F013D" w:rsidRPr="00780B76" w:rsidRDefault="007F013D" w:rsidP="00780B76">
                        <w:pPr>
                          <w:widowControl/>
                          <w:adjustRightInd w:val="0"/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  <w:lang w:val="en-US"/>
                          </w:rPr>
                        </w:pPr>
                        <w:r w:rsidRPr="00780B76"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  <w:lang w:val="en-US"/>
                          </w:rPr>
                          <w:t xml:space="preserve">    rotation </w:t>
                        </w:r>
                        <w:r w:rsidRPr="00780B76">
                          <w:rPr>
                            <w:rFonts w:ascii="Consolas" w:eastAsiaTheme="minorHAnsi" w:hAnsi="Consolas" w:cs="Consolas"/>
                            <w:color w:val="008080"/>
                            <w:sz w:val="19"/>
                            <w:szCs w:val="19"/>
                            <w:lang w:val="en-US"/>
                          </w:rPr>
                          <w:t>=</w:t>
                        </w:r>
                        <w:r w:rsidRPr="00780B76"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  <w:lang w:val="en-US"/>
                          </w:rPr>
                          <w:t xml:space="preserve"> </w:t>
                        </w:r>
                        <w:proofErr w:type="spellStart"/>
                        <w:r w:rsidRPr="00780B76"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  <w:lang w:val="en-US"/>
                          </w:rPr>
                          <w:t>glm</w:t>
                        </w:r>
                        <w:proofErr w:type="spellEnd"/>
                        <w:r w:rsidRPr="00780B76"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  <w:lang w:val="en-US"/>
                          </w:rPr>
                          <w:t>::rotate(</w:t>
                        </w:r>
                      </w:p>
                      <w:p w14:paraId="49AD921C" w14:textId="77777777" w:rsidR="007F013D" w:rsidRPr="00780B76" w:rsidRDefault="007F013D" w:rsidP="00780B76">
                        <w:pPr>
                          <w:widowControl/>
                          <w:adjustRightInd w:val="0"/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  <w:lang w:val="en-US"/>
                          </w:rPr>
                        </w:pPr>
                        <w:r w:rsidRPr="00780B76"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  <w:lang w:val="en-US"/>
                          </w:rPr>
                          <w:t xml:space="preserve">        rotation,</w:t>
                        </w:r>
                        <w:r w:rsidRPr="00780B76">
                          <w:rPr>
                            <w:rFonts w:ascii="Consolas" w:eastAsiaTheme="minorHAnsi" w:hAnsi="Consolas" w:cs="Consolas"/>
                            <w:color w:val="008000"/>
                            <w:sz w:val="19"/>
                            <w:szCs w:val="19"/>
                            <w:lang w:val="en-US"/>
                          </w:rPr>
                          <w:t>//</w:t>
                        </w:r>
                        <w:r>
                          <w:rPr>
                            <w:rFonts w:ascii="Consolas" w:eastAsiaTheme="minorHAnsi" w:hAnsi="Consolas" w:cs="Consolas"/>
                            <w:color w:val="008000"/>
                            <w:sz w:val="19"/>
                            <w:szCs w:val="19"/>
                          </w:rPr>
                          <w:t>Матрица</w:t>
                        </w:r>
                        <w:r w:rsidRPr="00780B76">
                          <w:rPr>
                            <w:rFonts w:ascii="Consolas" w:eastAsiaTheme="minorHAnsi" w:hAnsi="Consolas" w:cs="Consolas"/>
                            <w:color w:val="008000"/>
                            <w:sz w:val="19"/>
                            <w:szCs w:val="19"/>
                            <w:lang w:val="en-US"/>
                          </w:rPr>
                          <w:t xml:space="preserve"> </w:t>
                        </w:r>
                        <w:r>
                          <w:rPr>
                            <w:rFonts w:ascii="Consolas" w:eastAsiaTheme="minorHAnsi" w:hAnsi="Consolas" w:cs="Consolas"/>
                            <w:color w:val="008000"/>
                            <w:sz w:val="19"/>
                            <w:szCs w:val="19"/>
                          </w:rPr>
                          <w:t>вращения</w:t>
                        </w:r>
                      </w:p>
                      <w:p w14:paraId="22CB199C" w14:textId="77777777" w:rsidR="007F013D" w:rsidRPr="00780B76" w:rsidRDefault="007F013D" w:rsidP="00780B76">
                        <w:pPr>
                          <w:widowControl/>
                          <w:adjustRightInd w:val="0"/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  <w:lang w:val="en-US"/>
                          </w:rPr>
                        </w:pPr>
                        <w:r w:rsidRPr="00780B76"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  <w:lang w:val="en-US"/>
                          </w:rPr>
                          <w:t xml:space="preserve">        </w:t>
                        </w:r>
                        <w:proofErr w:type="spellStart"/>
                        <w:r w:rsidRPr="00780B76"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  <w:lang w:val="en-US"/>
                          </w:rPr>
                          <w:t>glm</w:t>
                        </w:r>
                        <w:proofErr w:type="spellEnd"/>
                        <w:r w:rsidRPr="00780B76"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  <w:lang w:val="en-US"/>
                          </w:rPr>
                          <w:t>::radians(90.f),</w:t>
                        </w:r>
                        <w:r w:rsidRPr="00780B76">
                          <w:rPr>
                            <w:rFonts w:ascii="Consolas" w:eastAsiaTheme="minorHAnsi" w:hAnsi="Consolas" w:cs="Consolas"/>
                            <w:color w:val="008000"/>
                            <w:sz w:val="19"/>
                            <w:szCs w:val="19"/>
                            <w:lang w:val="en-US"/>
                          </w:rPr>
                          <w:t>//</w:t>
                        </w:r>
                        <w:r>
                          <w:rPr>
                            <w:rFonts w:ascii="Consolas" w:eastAsiaTheme="minorHAnsi" w:hAnsi="Consolas" w:cs="Consolas"/>
                            <w:color w:val="008000"/>
                            <w:sz w:val="19"/>
                            <w:szCs w:val="19"/>
                          </w:rPr>
                          <w:t>Угол</w:t>
                        </w:r>
                        <w:r w:rsidRPr="00780B76">
                          <w:rPr>
                            <w:rFonts w:ascii="Consolas" w:eastAsiaTheme="minorHAnsi" w:hAnsi="Consolas" w:cs="Consolas"/>
                            <w:color w:val="008000"/>
                            <w:sz w:val="19"/>
                            <w:szCs w:val="19"/>
                            <w:lang w:val="en-US"/>
                          </w:rPr>
                          <w:t xml:space="preserve"> </w:t>
                        </w:r>
                        <w:r>
                          <w:rPr>
                            <w:rFonts w:ascii="Consolas" w:eastAsiaTheme="minorHAnsi" w:hAnsi="Consolas" w:cs="Consolas"/>
                            <w:color w:val="008000"/>
                            <w:sz w:val="19"/>
                            <w:szCs w:val="19"/>
                          </w:rPr>
                          <w:t>вращения</w:t>
                        </w:r>
                      </w:p>
                      <w:p w14:paraId="64A23C8D" w14:textId="77777777" w:rsidR="007F013D" w:rsidRPr="00780B76" w:rsidRDefault="007F013D" w:rsidP="00780B76">
                        <w:pPr>
                          <w:widowControl/>
                          <w:adjustRightInd w:val="0"/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  <w:lang w:val="en-US"/>
                          </w:rPr>
                        </w:pPr>
                        <w:r w:rsidRPr="00780B76"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  <w:lang w:val="en-US"/>
                          </w:rPr>
                          <w:t xml:space="preserve">        </w:t>
                        </w:r>
                        <w:proofErr w:type="spellStart"/>
                        <w:r w:rsidRPr="00780B76"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  <w:lang w:val="en-US"/>
                          </w:rPr>
                          <w:t>glm</w:t>
                        </w:r>
                        <w:proofErr w:type="spellEnd"/>
                        <w:r w:rsidRPr="00780B76"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  <w:lang w:val="en-US"/>
                          </w:rPr>
                          <w:t>::</w:t>
                        </w:r>
                        <w:r w:rsidRPr="00780B76">
                          <w:rPr>
                            <w:rFonts w:ascii="Consolas" w:eastAsiaTheme="minorHAnsi" w:hAnsi="Consolas" w:cs="Consolas"/>
                            <w:color w:val="2B91AF"/>
                            <w:sz w:val="19"/>
                            <w:szCs w:val="19"/>
                            <w:lang w:val="en-US"/>
                          </w:rPr>
                          <w:t>vec3</w:t>
                        </w:r>
                        <w:r w:rsidRPr="00780B76"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  <w:lang w:val="en-US"/>
                          </w:rPr>
                          <w:t>(0.0f,0.0f,1.0f)</w:t>
                        </w:r>
                        <w:r w:rsidRPr="00780B76">
                          <w:rPr>
                            <w:rFonts w:ascii="Consolas" w:eastAsiaTheme="minorHAnsi" w:hAnsi="Consolas" w:cs="Consolas"/>
                            <w:color w:val="008000"/>
                            <w:sz w:val="19"/>
                            <w:szCs w:val="19"/>
                            <w:lang w:val="en-US"/>
                          </w:rPr>
                          <w:t>//</w:t>
                        </w:r>
                        <w:r>
                          <w:rPr>
                            <w:rFonts w:ascii="Consolas" w:eastAsiaTheme="minorHAnsi" w:hAnsi="Consolas" w:cs="Consolas"/>
                            <w:color w:val="008000"/>
                            <w:sz w:val="19"/>
                            <w:szCs w:val="19"/>
                          </w:rPr>
                          <w:t>Ось</w:t>
                        </w:r>
                        <w:r w:rsidRPr="00780B76">
                          <w:rPr>
                            <w:rFonts w:ascii="Consolas" w:eastAsiaTheme="minorHAnsi" w:hAnsi="Consolas" w:cs="Consolas"/>
                            <w:color w:val="008000"/>
                            <w:sz w:val="19"/>
                            <w:szCs w:val="19"/>
                            <w:lang w:val="en-US"/>
                          </w:rPr>
                          <w:t xml:space="preserve"> </w:t>
                        </w:r>
                        <w:r>
                          <w:rPr>
                            <w:rFonts w:ascii="Consolas" w:eastAsiaTheme="minorHAnsi" w:hAnsi="Consolas" w:cs="Consolas"/>
                            <w:color w:val="008000"/>
                            <w:sz w:val="19"/>
                            <w:szCs w:val="19"/>
                          </w:rPr>
                          <w:t>вращения</w:t>
                        </w:r>
                      </w:p>
                      <w:p w14:paraId="3EF9E6FB" w14:textId="77777777" w:rsidR="007F013D" w:rsidRPr="00780B76" w:rsidRDefault="007F013D" w:rsidP="00780B76">
                        <w:pPr>
                          <w:widowControl/>
                          <w:adjustRightInd w:val="0"/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  <w:lang w:val="en-US"/>
                          </w:rPr>
                        </w:pPr>
                        <w:r w:rsidRPr="00780B76"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  <w:lang w:val="en-US"/>
                          </w:rPr>
                          <w:t xml:space="preserve">    );</w:t>
                        </w:r>
                      </w:p>
                      <w:p w14:paraId="141F0B65" w14:textId="77777777" w:rsidR="007F013D" w:rsidRPr="00780B76" w:rsidRDefault="007F013D" w:rsidP="00780B76">
                        <w:pPr>
                          <w:widowControl/>
                          <w:adjustRightInd w:val="0"/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  <w:lang w:val="en-US"/>
                          </w:rPr>
                        </w:pPr>
                      </w:p>
                      <w:p w14:paraId="0604DDDD" w14:textId="77777777" w:rsidR="007F013D" w:rsidRPr="00780B76" w:rsidRDefault="007F013D" w:rsidP="00780B76">
                        <w:pPr>
                          <w:widowControl/>
                          <w:adjustRightInd w:val="0"/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  <w:lang w:val="en-US"/>
                          </w:rPr>
                        </w:pPr>
                        <w:r w:rsidRPr="00780B76"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  <w:lang w:val="en-US"/>
                          </w:rPr>
                          <w:t xml:space="preserve">    scale </w:t>
                        </w:r>
                        <w:r w:rsidRPr="00780B76">
                          <w:rPr>
                            <w:rFonts w:ascii="Consolas" w:eastAsiaTheme="minorHAnsi" w:hAnsi="Consolas" w:cs="Consolas"/>
                            <w:color w:val="008080"/>
                            <w:sz w:val="19"/>
                            <w:szCs w:val="19"/>
                            <w:lang w:val="en-US"/>
                          </w:rPr>
                          <w:t>=</w:t>
                        </w:r>
                        <w:r w:rsidRPr="00780B76"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  <w:lang w:val="en-US"/>
                          </w:rPr>
                          <w:t xml:space="preserve"> </w:t>
                        </w:r>
                        <w:proofErr w:type="spellStart"/>
                        <w:r w:rsidRPr="00780B76"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  <w:lang w:val="en-US"/>
                          </w:rPr>
                          <w:t>glm</w:t>
                        </w:r>
                        <w:proofErr w:type="spellEnd"/>
                        <w:r w:rsidRPr="00780B76"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  <w:lang w:val="en-US"/>
                          </w:rPr>
                          <w:t>::scale(</w:t>
                        </w:r>
                      </w:p>
                      <w:p w14:paraId="03C0154C" w14:textId="77777777" w:rsidR="007F013D" w:rsidRPr="00780B76" w:rsidRDefault="007F013D" w:rsidP="00780B76">
                        <w:pPr>
                          <w:widowControl/>
                          <w:adjustRightInd w:val="0"/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  <w:lang w:val="en-US"/>
                          </w:rPr>
                        </w:pPr>
                        <w:r w:rsidRPr="00780B76"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  <w:lang w:val="en-US"/>
                          </w:rPr>
                          <w:t xml:space="preserve">        scale, </w:t>
                        </w:r>
                        <w:r w:rsidRPr="00780B76">
                          <w:rPr>
                            <w:rFonts w:ascii="Consolas" w:eastAsiaTheme="minorHAnsi" w:hAnsi="Consolas" w:cs="Consolas"/>
                            <w:color w:val="008000"/>
                            <w:sz w:val="19"/>
                            <w:szCs w:val="19"/>
                            <w:lang w:val="en-US"/>
                          </w:rPr>
                          <w:t>//</w:t>
                        </w:r>
                        <w:r>
                          <w:rPr>
                            <w:rFonts w:ascii="Consolas" w:eastAsiaTheme="minorHAnsi" w:hAnsi="Consolas" w:cs="Consolas"/>
                            <w:color w:val="008000"/>
                            <w:sz w:val="19"/>
                            <w:szCs w:val="19"/>
                          </w:rPr>
                          <w:t>Матрица</w:t>
                        </w:r>
                        <w:r w:rsidRPr="00780B76">
                          <w:rPr>
                            <w:rFonts w:ascii="Consolas" w:eastAsiaTheme="minorHAnsi" w:hAnsi="Consolas" w:cs="Consolas"/>
                            <w:color w:val="008000"/>
                            <w:sz w:val="19"/>
                            <w:szCs w:val="19"/>
                            <w:lang w:val="en-US"/>
                          </w:rPr>
                          <w:t xml:space="preserve"> </w:t>
                        </w:r>
                        <w:r>
                          <w:rPr>
                            <w:rFonts w:ascii="Consolas" w:eastAsiaTheme="minorHAnsi" w:hAnsi="Consolas" w:cs="Consolas"/>
                            <w:color w:val="008000"/>
                            <w:sz w:val="19"/>
                            <w:szCs w:val="19"/>
                          </w:rPr>
                          <w:t>масштабирование</w:t>
                        </w:r>
                      </w:p>
                      <w:p w14:paraId="7AFDA5F3" w14:textId="77777777" w:rsidR="007F013D" w:rsidRDefault="007F013D" w:rsidP="00780B76">
                        <w:pPr>
                          <w:widowControl/>
                          <w:adjustRightInd w:val="0"/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</w:pPr>
                        <w:r w:rsidRPr="00780B76"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  <w:lang w:val="en-US"/>
                          </w:rPr>
                          <w:t xml:space="preserve">        </w:t>
                        </w:r>
                        <w:proofErr w:type="spellStart"/>
                        <w:r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  <w:t>glm</w:t>
                        </w:r>
                        <w:proofErr w:type="spellEnd"/>
                        <w:r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  <w:t>::</w:t>
                        </w:r>
                        <w:r>
                          <w:rPr>
                            <w:rFonts w:ascii="Consolas" w:eastAsiaTheme="minorHAnsi" w:hAnsi="Consolas" w:cs="Consolas"/>
                            <w:color w:val="2B91AF"/>
                            <w:sz w:val="19"/>
                            <w:szCs w:val="19"/>
                          </w:rPr>
                          <w:t>vec3</w:t>
                        </w:r>
                        <w:r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  <w:t>(0.5f,0.5f,1.0f)</w:t>
                        </w:r>
                        <w:r>
                          <w:rPr>
                            <w:rFonts w:ascii="Consolas" w:eastAsiaTheme="minorHAnsi" w:hAnsi="Consolas" w:cs="Consolas"/>
                            <w:color w:val="008000"/>
                            <w:sz w:val="19"/>
                            <w:szCs w:val="19"/>
                          </w:rPr>
                          <w:t>//Значение масштаба</w:t>
                        </w:r>
                      </w:p>
                      <w:p w14:paraId="6FD454F5" w14:textId="77777777" w:rsidR="007F013D" w:rsidRPr="00780B76" w:rsidRDefault="007F013D" w:rsidP="00780B76">
                        <w:pPr>
                          <w:widowControl/>
                          <w:adjustRightInd w:val="0"/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  <w:lang w:val="en-US"/>
                          </w:rPr>
                        </w:pPr>
                        <w:r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  <w:t xml:space="preserve">    </w:t>
                        </w:r>
                        <w:r w:rsidRPr="00780B76"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  <w:lang w:val="en-US"/>
                          </w:rPr>
                          <w:t>);</w:t>
                        </w:r>
                      </w:p>
                      <w:p w14:paraId="3FCC3A9B" w14:textId="77777777" w:rsidR="007F013D" w:rsidRPr="00780B76" w:rsidRDefault="007F013D" w:rsidP="00780B76">
                        <w:pPr>
                          <w:widowControl/>
                          <w:adjustRightInd w:val="0"/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  <w:lang w:val="en-US"/>
                          </w:rPr>
                        </w:pPr>
                      </w:p>
                      <w:p w14:paraId="18F1330A" w14:textId="77777777" w:rsidR="007F013D" w:rsidRPr="00780B76" w:rsidRDefault="007F013D" w:rsidP="00780B76">
                        <w:pPr>
                          <w:widowControl/>
                          <w:adjustRightInd w:val="0"/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  <w:lang w:val="en-US"/>
                          </w:rPr>
                        </w:pPr>
                        <w:r w:rsidRPr="00780B76"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  <w:lang w:val="en-US"/>
                          </w:rPr>
                          <w:t xml:space="preserve">    </w:t>
                        </w:r>
                        <w:r w:rsidRPr="00780B76">
                          <w:rPr>
                            <w:rFonts w:ascii="Consolas" w:eastAsiaTheme="minorHAnsi" w:hAnsi="Consolas" w:cs="Consolas"/>
                            <w:color w:val="008000"/>
                            <w:sz w:val="19"/>
                            <w:szCs w:val="19"/>
                            <w:lang w:val="en-US"/>
                          </w:rPr>
                          <w:t>//</w:t>
                        </w:r>
                        <w:r>
                          <w:rPr>
                            <w:rFonts w:ascii="Consolas" w:eastAsiaTheme="minorHAnsi" w:hAnsi="Consolas" w:cs="Consolas"/>
                            <w:color w:val="008000"/>
                            <w:sz w:val="19"/>
                            <w:szCs w:val="19"/>
                          </w:rPr>
                          <w:t>Инициализация</w:t>
                        </w:r>
                        <w:r w:rsidRPr="00780B76">
                          <w:rPr>
                            <w:rFonts w:ascii="Consolas" w:eastAsiaTheme="minorHAnsi" w:hAnsi="Consolas" w:cs="Consolas"/>
                            <w:color w:val="008000"/>
                            <w:sz w:val="19"/>
                            <w:szCs w:val="19"/>
                            <w:lang w:val="en-US"/>
                          </w:rPr>
                          <w:t xml:space="preserve"> </w:t>
                        </w:r>
                        <w:r>
                          <w:rPr>
                            <w:rFonts w:ascii="Consolas" w:eastAsiaTheme="minorHAnsi" w:hAnsi="Consolas" w:cs="Consolas"/>
                            <w:color w:val="008000"/>
                            <w:sz w:val="19"/>
                            <w:szCs w:val="19"/>
                          </w:rPr>
                          <w:t>таймера</w:t>
                        </w:r>
                      </w:p>
                      <w:p w14:paraId="783FBB3B" w14:textId="77777777" w:rsidR="007F013D" w:rsidRPr="00780B76" w:rsidRDefault="007F013D" w:rsidP="00780B76">
                        <w:pPr>
                          <w:widowControl/>
                          <w:adjustRightInd w:val="0"/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  <w:lang w:val="en-US"/>
                          </w:rPr>
                        </w:pPr>
                        <w:r w:rsidRPr="00780B76"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  <w:lang w:val="en-US"/>
                          </w:rPr>
                          <w:t xml:space="preserve">    </w:t>
                        </w:r>
                        <w:r w:rsidRPr="00780B76">
                          <w:rPr>
                            <w:rFonts w:ascii="Consolas" w:eastAsiaTheme="minorHAnsi" w:hAnsi="Consolas" w:cs="Consolas"/>
                            <w:color w:val="0000FF"/>
                            <w:sz w:val="19"/>
                            <w:szCs w:val="19"/>
                            <w:lang w:val="en-US"/>
                          </w:rPr>
                          <w:t>auto</w:t>
                        </w:r>
                        <w:r w:rsidRPr="00780B76"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  <w:lang w:val="en-US"/>
                          </w:rPr>
                          <w:t xml:space="preserve"> Timer = std::chrono::</w:t>
                        </w:r>
                        <w:proofErr w:type="spellStart"/>
                        <w:r w:rsidRPr="00780B76">
                          <w:rPr>
                            <w:rFonts w:ascii="Consolas" w:eastAsiaTheme="minorHAnsi" w:hAnsi="Consolas" w:cs="Consolas"/>
                            <w:color w:val="2B91AF"/>
                            <w:sz w:val="19"/>
                            <w:szCs w:val="19"/>
                            <w:lang w:val="en-US"/>
                          </w:rPr>
                          <w:t>high_resolution_clock</w:t>
                        </w:r>
                        <w:proofErr w:type="spellEnd"/>
                        <w:r w:rsidRPr="00780B76"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  <w:lang w:val="en-US"/>
                          </w:rPr>
                          <w:t>();</w:t>
                        </w:r>
                      </w:p>
                      <w:p w14:paraId="3FFEB3E7" w14:textId="77777777" w:rsidR="007F013D" w:rsidRPr="00780B76" w:rsidRDefault="007F013D" w:rsidP="00780B76">
                        <w:pPr>
                          <w:widowControl/>
                          <w:adjustRightInd w:val="0"/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  <w:lang w:val="en-US"/>
                          </w:rPr>
                        </w:pPr>
                      </w:p>
                      <w:p w14:paraId="29488D4B" w14:textId="77777777" w:rsidR="007F013D" w:rsidRDefault="007F013D" w:rsidP="00780B76">
                        <w:pPr>
                          <w:widowControl/>
                          <w:adjustRightInd w:val="0"/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</w:pPr>
                        <w:r w:rsidRPr="00780B76"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  <w:lang w:val="en-US"/>
                          </w:rPr>
                          <w:t xml:space="preserve">    </w:t>
                        </w:r>
                        <w:r>
                          <w:rPr>
                            <w:rFonts w:ascii="Consolas" w:eastAsiaTheme="minorHAnsi" w:hAnsi="Consolas" w:cs="Consolas"/>
                            <w:color w:val="008000"/>
                            <w:sz w:val="19"/>
                            <w:szCs w:val="19"/>
                          </w:rPr>
                          <w:t>//Затраченное время для отрисовки одного кадра</w:t>
                        </w:r>
                      </w:p>
                      <w:p w14:paraId="6160386B" w14:textId="5F61510F" w:rsidR="007F013D" w:rsidRPr="00EA5368" w:rsidRDefault="007F013D" w:rsidP="00780B76">
                        <w:pPr>
                          <w:rPr>
                            <w:sz w:val="28"/>
                            <w:szCs w:val="28"/>
                            <w:lang w:val="en-US"/>
                          </w:rPr>
                        </w:pPr>
                        <w:r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  <w:t xml:space="preserve">    </w:t>
                        </w:r>
                        <w:proofErr w:type="spellStart"/>
                        <w:r>
                          <w:rPr>
                            <w:rFonts w:ascii="Consolas" w:eastAsiaTheme="minorHAnsi" w:hAnsi="Consolas" w:cs="Consolas"/>
                            <w:color w:val="0000FF"/>
                            <w:sz w:val="19"/>
                            <w:szCs w:val="19"/>
                          </w:rPr>
                          <w:t>double</w:t>
                        </w:r>
                        <w:proofErr w:type="spellEnd"/>
                        <w:r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  <w:t>DeltaTime</w:t>
                        </w:r>
                        <w:proofErr w:type="spellEnd"/>
                        <w:r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  <w:t xml:space="preserve"> = 0;</w:t>
                        </w:r>
                      </w:p>
                    </w:txbxContent>
                  </v:textbox>
                  <w10:wrap type="square"/>
                </v:shape>
              </w:pict>
            </mc:Fallback>
          </mc:AlternateContent>
        </w:r>
      </w:del>
    </w:p>
    <w:p w14:paraId="3FCA04F3" w14:textId="3FDDAADA" w:rsidR="004C44E1" w:rsidDel="003A5FE2" w:rsidRDefault="00822CBA" w:rsidP="00822CBA">
      <w:pPr>
        <w:pStyle w:val="a3"/>
        <w:spacing w:before="8"/>
        <w:rPr>
          <w:del w:id="2846" w:author="John Gil" w:date="2022-08-24T16:11:00Z"/>
        </w:rPr>
      </w:pPr>
      <w:del w:id="2847" w:author="John Gil" w:date="2022-08-24T16:11:00Z">
        <w:r w:rsidDel="003A5FE2">
          <w:delText xml:space="preserve">Далее создается </w:delText>
        </w:r>
        <w:r w:rsidR="00780B76" w:rsidDel="003A5FE2">
          <w:delText xml:space="preserve">программа из двух шейдеров и массив вертексов. Описание создания этих объектов было описано ранее. С помощью библиотеки </w:delText>
        </w:r>
        <w:r w:rsidR="00780B76" w:rsidDel="003A5FE2">
          <w:rPr>
            <w:lang w:val="en-US"/>
          </w:rPr>
          <w:delText>GLM</w:delText>
        </w:r>
        <w:r w:rsidR="00780B76" w:rsidRPr="00780B76" w:rsidDel="003A5FE2">
          <w:delText xml:space="preserve"> </w:delText>
        </w:r>
        <w:r w:rsidR="00780B76" w:rsidDel="003A5FE2">
          <w:delText>создается три объекта</w:delText>
        </w:r>
        <w:r w:rsidR="00780B76" w:rsidRPr="00780B76" w:rsidDel="003A5FE2">
          <w:delText xml:space="preserve">, </w:delText>
        </w:r>
        <w:r w:rsidR="00780B76" w:rsidDel="003A5FE2">
          <w:delText xml:space="preserve">хранящих матрицы для реализации геометрических преобразований. </w:delText>
        </w:r>
        <w:r w:rsidR="00EA5368" w:rsidDel="003A5FE2">
          <w:rPr>
            <w:lang w:val="en-US"/>
          </w:rPr>
          <w:delText>t</w:delText>
        </w:r>
        <w:r w:rsidR="00780B76" w:rsidDel="003A5FE2">
          <w:rPr>
            <w:lang w:val="en-US"/>
          </w:rPr>
          <w:delText>ranslation</w:delText>
        </w:r>
        <w:r w:rsidR="00780B76" w:rsidRPr="00EA5368" w:rsidDel="003A5FE2">
          <w:delText xml:space="preserve"> – </w:delText>
        </w:r>
        <w:r w:rsidR="00780B76" w:rsidDel="003A5FE2">
          <w:delText>матрица переноса</w:delText>
        </w:r>
        <w:r w:rsidR="00780B76" w:rsidRPr="00EA5368" w:rsidDel="003A5FE2">
          <w:delText xml:space="preserve">, </w:delText>
        </w:r>
        <w:r w:rsidR="00780B76" w:rsidDel="003A5FE2">
          <w:rPr>
            <w:lang w:val="en-US"/>
          </w:rPr>
          <w:delText>rotation</w:delText>
        </w:r>
        <w:r w:rsidR="00780B76" w:rsidRPr="00EA5368" w:rsidDel="003A5FE2">
          <w:delText xml:space="preserve"> – </w:delText>
        </w:r>
        <w:r w:rsidR="00780B76" w:rsidDel="003A5FE2">
          <w:delText>матрица вращения</w:delText>
        </w:r>
        <w:r w:rsidR="00780B76" w:rsidRPr="00EA5368" w:rsidDel="003A5FE2">
          <w:delText xml:space="preserve">, </w:delText>
        </w:r>
        <w:r w:rsidR="00780B76" w:rsidDel="003A5FE2">
          <w:rPr>
            <w:lang w:val="en-US"/>
          </w:rPr>
          <w:delText>scale</w:delText>
        </w:r>
        <w:r w:rsidR="00780B76" w:rsidRPr="00EA5368" w:rsidDel="003A5FE2">
          <w:delText xml:space="preserve"> – </w:delText>
        </w:r>
        <w:r w:rsidR="00780B76" w:rsidDel="003A5FE2">
          <w:delText>матрица масштабирования.</w:delText>
        </w:r>
        <w:r w:rsidR="00EA5368" w:rsidRPr="00EA5368" w:rsidDel="003A5FE2">
          <w:delText xml:space="preserve"> </w:delText>
        </w:r>
        <w:r w:rsidR="00EA5368" w:rsidDel="003A5FE2">
          <w:delText xml:space="preserve">Матрицы инициализируются </w:delText>
        </w:r>
        <w:r w:rsidR="004C44E1" w:rsidDel="003A5FE2">
          <w:delText>с помощью конструктора. При передаче единицы в конструктор</w:delText>
        </w:r>
        <w:r w:rsidR="004C44E1" w:rsidRPr="004C44E1" w:rsidDel="003A5FE2">
          <w:delText xml:space="preserve">, </w:delText>
        </w:r>
        <w:r w:rsidR="004C44E1" w:rsidDel="003A5FE2">
          <w:delText xml:space="preserve">главная диагональ заполняется единицами. </w:delText>
        </w:r>
      </w:del>
    </w:p>
    <w:p w14:paraId="01445839" w14:textId="35F05652" w:rsidR="004C44E1" w:rsidDel="003A5FE2" w:rsidRDefault="004C44E1" w:rsidP="00822CBA">
      <w:pPr>
        <w:pStyle w:val="a3"/>
        <w:spacing w:before="8"/>
        <w:rPr>
          <w:del w:id="2848" w:author="John Gil" w:date="2022-08-24T16:11:00Z"/>
        </w:rPr>
      </w:pPr>
    </w:p>
    <w:p w14:paraId="348C5BA7" w14:textId="1893561A" w:rsidR="004C44E1" w:rsidDel="003A5FE2" w:rsidRDefault="00B5794D" w:rsidP="00822CBA">
      <w:pPr>
        <w:pStyle w:val="a3"/>
        <w:spacing w:before="8"/>
        <w:rPr>
          <w:del w:id="2849" w:author="John Gil" w:date="2022-08-24T16:11:00Z"/>
        </w:rPr>
      </w:pPr>
      <m:oMathPara>
        <m:oMath>
          <m:d>
            <m:dPr>
              <m:ctrlPr>
                <w:del w:id="2850" w:author="John Gil" w:date="2022-08-24T16:11:00Z">
                  <w:rPr>
                    <w:rFonts w:ascii="Cambria Math" w:hAnsi="Cambria Math"/>
                    <w:i/>
                    <w:sz w:val="32"/>
                    <w:szCs w:val="32"/>
                    <w:lang w:eastAsia="ru-RU"/>
                  </w:rPr>
                </w:del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del w:id="2851" w:author="John Gil" w:date="2022-08-24T16:11:00Z">
                      <w:rPr>
                        <w:rFonts w:ascii="Cambria Math" w:hAnsi="Cambria Math"/>
                        <w:i/>
                        <w:sz w:val="32"/>
                        <w:szCs w:val="32"/>
                        <w:lang w:eastAsia="ru-RU"/>
                      </w:rPr>
                    </w:del>
                  </m:ctrlPr>
                </m:mPr>
                <m:mr>
                  <m:e>
                    <m:r>
                      <w:del w:id="2852" w:author="John Gil" w:date="2022-08-24T16:11:00Z">
                        <w:rPr>
                          <w:rFonts w:ascii="Cambria Math" w:hAnsi="Cambria Math"/>
                          <w:sz w:val="32"/>
                          <w:szCs w:val="32"/>
                          <w:lang w:eastAsia="ru-RU"/>
                        </w:rPr>
                        <m:t>1</m:t>
                      </w:del>
                    </m:r>
                  </m:e>
                  <m:e>
                    <m:r>
                      <w:del w:id="2853" w:author="John Gil" w:date="2022-08-24T16:11:00Z">
                        <w:rPr>
                          <w:rFonts w:ascii="Cambria Math" w:hAnsi="Cambria Math"/>
                          <w:sz w:val="32"/>
                          <w:szCs w:val="32"/>
                          <w:lang w:eastAsia="ru-RU"/>
                        </w:rPr>
                        <m:t>0</m:t>
                      </w:del>
                    </m:r>
                  </m:e>
                  <m:e>
                    <m:m>
                      <m:mPr>
                        <m:mcs>
                          <m:mc>
                            <m:mcPr>
                              <m:count m:val="2"/>
                              <m:mcJc m:val="center"/>
                            </m:mcPr>
                          </m:mc>
                        </m:mcs>
                        <m:ctrlPr>
                          <w:del w:id="2854" w:author="John Gil" w:date="2022-08-24T16:11:00Z">
                            <w:rPr>
                              <w:rFonts w:ascii="Cambria Math" w:hAnsi="Cambria Math"/>
                              <w:i/>
                              <w:sz w:val="32"/>
                              <w:szCs w:val="32"/>
                              <w:lang w:eastAsia="ru-RU"/>
                            </w:rPr>
                          </w:del>
                        </m:ctrlPr>
                      </m:mPr>
                      <m:mr>
                        <m:e>
                          <m:r>
                            <w:del w:id="2855" w:author="John Gil" w:date="2022-08-24T16:11:00Z">
                              <w:rPr>
                                <w:rFonts w:ascii="Cambria Math" w:hAnsi="Cambria Math"/>
                                <w:sz w:val="32"/>
                                <w:szCs w:val="32"/>
                                <w:lang w:eastAsia="ru-RU"/>
                              </w:rPr>
                              <m:t>0</m:t>
                            </w:del>
                          </m:r>
                        </m:e>
                        <m:e>
                          <m:sSub>
                            <m:sSubPr>
                              <m:ctrlPr>
                                <w:del w:id="2856" w:author="John Gil" w:date="2022-08-24T16:11:00Z">
                                  <w:rPr>
                                    <w:rFonts w:ascii="Cambria Math" w:hAnsi="Cambria Math"/>
                                    <w:i/>
                                    <w:sz w:val="32"/>
                                    <w:szCs w:val="32"/>
                                    <w:lang w:eastAsia="ru-RU"/>
                                  </w:rPr>
                                </w:del>
                              </m:ctrlPr>
                            </m:sSubPr>
                            <m:e>
                              <m:r>
                                <w:del w:id="2857" w:author="John Gil" w:date="2022-08-24T16:11:00Z">
                                  <w:rPr>
                                    <w:rFonts w:ascii="Cambria Math" w:hAnsi="Cambria Math"/>
                                    <w:sz w:val="32"/>
                                    <w:szCs w:val="32"/>
                                    <w:lang w:eastAsia="ru-RU"/>
                                  </w:rPr>
                                  <m:t>T</m:t>
                                </w:del>
                              </m:r>
                            </m:e>
                            <m:sub>
                              <m:r>
                                <w:del w:id="2858" w:author="John Gil" w:date="2022-08-24T16:11:00Z">
                                  <w:rPr>
                                    <w:rFonts w:ascii="Cambria Math" w:hAnsi="Cambria Math"/>
                                    <w:sz w:val="32"/>
                                    <w:szCs w:val="32"/>
                                    <w:lang w:eastAsia="ru-RU"/>
                                  </w:rPr>
                                  <m:t>x</m:t>
                                </w:del>
                              </m:r>
                            </m:sub>
                          </m:sSub>
                        </m:e>
                      </m:mr>
                    </m:m>
                  </m:e>
                </m:mr>
                <m:mr>
                  <m:e>
                    <m:r>
                      <w:del w:id="2859" w:author="John Gil" w:date="2022-08-24T16:11:00Z">
                        <w:rPr>
                          <w:rFonts w:ascii="Cambria Math" w:hAnsi="Cambria Math"/>
                          <w:sz w:val="32"/>
                          <w:szCs w:val="32"/>
                          <w:lang w:eastAsia="ru-RU"/>
                        </w:rPr>
                        <m:t>0</m:t>
                      </w:del>
                    </m:r>
                  </m:e>
                  <m:e>
                    <m:r>
                      <w:del w:id="2860" w:author="John Gil" w:date="2022-08-24T16:11:00Z">
                        <w:rPr>
                          <w:rFonts w:ascii="Cambria Math" w:hAnsi="Cambria Math"/>
                          <w:sz w:val="32"/>
                          <w:szCs w:val="32"/>
                          <w:lang w:eastAsia="ru-RU"/>
                        </w:rPr>
                        <m:t>1</m:t>
                      </w:del>
                    </m:r>
                  </m:e>
                  <m:e>
                    <m:m>
                      <m:mPr>
                        <m:mcs>
                          <m:mc>
                            <m:mcPr>
                              <m:count m:val="2"/>
                              <m:mcJc m:val="center"/>
                            </m:mcPr>
                          </m:mc>
                        </m:mcs>
                        <m:ctrlPr>
                          <w:del w:id="2861" w:author="John Gil" w:date="2022-08-24T16:11:00Z">
                            <w:rPr>
                              <w:rFonts w:ascii="Cambria Math" w:hAnsi="Cambria Math"/>
                              <w:i/>
                              <w:sz w:val="32"/>
                              <w:szCs w:val="32"/>
                              <w:lang w:eastAsia="ru-RU"/>
                            </w:rPr>
                          </w:del>
                        </m:ctrlPr>
                      </m:mPr>
                      <m:mr>
                        <m:e>
                          <m:r>
                            <w:del w:id="2862" w:author="John Gil" w:date="2022-08-24T16:11:00Z">
                              <w:rPr>
                                <w:rFonts w:ascii="Cambria Math" w:hAnsi="Cambria Math"/>
                                <w:sz w:val="32"/>
                                <w:szCs w:val="32"/>
                                <w:lang w:eastAsia="ru-RU"/>
                              </w:rPr>
                              <m:t>0</m:t>
                            </w:del>
                          </m:r>
                        </m:e>
                        <m:e>
                          <m:sSub>
                            <m:sSubPr>
                              <m:ctrlPr>
                                <w:del w:id="2863" w:author="John Gil" w:date="2022-08-24T16:11:00Z">
                                  <w:rPr>
                                    <w:rFonts w:ascii="Cambria Math" w:hAnsi="Cambria Math"/>
                                    <w:i/>
                                    <w:sz w:val="32"/>
                                    <w:szCs w:val="32"/>
                                    <w:lang w:eastAsia="ru-RU"/>
                                  </w:rPr>
                                </w:del>
                              </m:ctrlPr>
                            </m:sSubPr>
                            <m:e>
                              <m:r>
                                <w:del w:id="2864" w:author="John Gil" w:date="2022-08-24T16:11:00Z">
                                  <w:rPr>
                                    <w:rFonts w:ascii="Cambria Math" w:hAnsi="Cambria Math"/>
                                    <w:sz w:val="32"/>
                                    <w:szCs w:val="32"/>
                                    <w:lang w:eastAsia="ru-RU"/>
                                  </w:rPr>
                                  <m:t>T</m:t>
                                </w:del>
                              </m:r>
                            </m:e>
                            <m:sub>
                              <m:r>
                                <w:del w:id="2865" w:author="John Gil" w:date="2022-08-24T16:11:00Z">
                                  <w:rPr>
                                    <w:rFonts w:ascii="Cambria Math" w:hAnsi="Cambria Math"/>
                                    <w:sz w:val="32"/>
                                    <w:szCs w:val="32"/>
                                    <w:lang w:eastAsia="ru-RU"/>
                                  </w:rPr>
                                  <m:t>y</m:t>
                                </w:del>
                              </m:r>
                            </m:sub>
                          </m:sSub>
                        </m:e>
                      </m:mr>
                    </m:m>
                  </m:e>
                </m:mr>
                <m:m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del w:id="2866" w:author="John Gil" w:date="2022-08-24T16:11:00Z">
                            <w:rPr>
                              <w:rFonts w:ascii="Cambria Math" w:hAnsi="Cambria Math"/>
                              <w:i/>
                              <w:sz w:val="32"/>
                              <w:szCs w:val="32"/>
                              <w:lang w:eastAsia="ru-RU"/>
                            </w:rPr>
                          </w:del>
                        </m:ctrlPr>
                      </m:mPr>
                      <m:mr>
                        <m:e>
                          <m:r>
                            <w:del w:id="2867" w:author="John Gil" w:date="2022-08-24T16:11:00Z">
                              <w:rPr>
                                <w:rFonts w:ascii="Cambria Math" w:hAnsi="Cambria Math"/>
                                <w:sz w:val="32"/>
                                <w:szCs w:val="32"/>
                                <w:lang w:eastAsia="ru-RU"/>
                              </w:rPr>
                              <m:t>0</m:t>
                            </w:del>
                          </m:r>
                        </m:e>
                      </m:mr>
                      <m:mr>
                        <m:e>
                          <m:r>
                            <w:del w:id="2868" w:author="John Gil" w:date="2022-08-24T16:11:00Z">
                              <w:rPr>
                                <w:rFonts w:ascii="Cambria Math" w:hAnsi="Cambria Math"/>
                                <w:sz w:val="32"/>
                                <w:szCs w:val="32"/>
                                <w:lang w:eastAsia="ru-RU"/>
                              </w:rPr>
                              <m:t>0</m:t>
                            </w:del>
                          </m:r>
                        </m:e>
                      </m:mr>
                    </m:m>
                  </m:e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del w:id="2869" w:author="John Gil" w:date="2022-08-24T16:11:00Z">
                            <w:rPr>
                              <w:rFonts w:ascii="Cambria Math" w:hAnsi="Cambria Math"/>
                              <w:i/>
                              <w:sz w:val="32"/>
                              <w:szCs w:val="32"/>
                              <w:lang w:eastAsia="ru-RU"/>
                            </w:rPr>
                          </w:del>
                        </m:ctrlPr>
                      </m:mPr>
                      <m:mr>
                        <m:e>
                          <m:r>
                            <w:del w:id="2870" w:author="John Gil" w:date="2022-08-24T16:11:00Z">
                              <w:rPr>
                                <w:rFonts w:ascii="Cambria Math" w:hAnsi="Cambria Math"/>
                                <w:sz w:val="32"/>
                                <w:szCs w:val="32"/>
                                <w:lang w:eastAsia="ru-RU"/>
                              </w:rPr>
                              <m:t>0</m:t>
                            </w:del>
                          </m:r>
                        </m:e>
                      </m:mr>
                      <m:mr>
                        <m:e>
                          <m:r>
                            <w:del w:id="2871" w:author="John Gil" w:date="2022-08-24T16:11:00Z">
                              <w:rPr>
                                <w:rFonts w:ascii="Cambria Math" w:hAnsi="Cambria Math"/>
                                <w:sz w:val="32"/>
                                <w:szCs w:val="32"/>
                                <w:lang w:eastAsia="ru-RU"/>
                              </w:rPr>
                              <m:t>0</m:t>
                            </w:del>
                          </m:r>
                        </m:e>
                      </m:mr>
                    </m:m>
                  </m:e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del w:id="2872" w:author="John Gil" w:date="2022-08-24T16:11:00Z">
                            <w:rPr>
                              <w:rFonts w:ascii="Cambria Math" w:hAnsi="Cambria Math"/>
                              <w:i/>
                              <w:sz w:val="32"/>
                              <w:szCs w:val="32"/>
                              <w:lang w:eastAsia="ru-RU"/>
                            </w:rPr>
                          </w:del>
                        </m:ctrlPr>
                      </m:mPr>
                      <m:mr>
                        <m:e>
                          <m:m>
                            <m:mPr>
                              <m:mcs>
                                <m:mc>
                                  <m:mcPr>
                                    <m:count m:val="2"/>
                                    <m:mcJc m:val="center"/>
                                  </m:mcPr>
                                </m:mc>
                              </m:mcs>
                              <m:ctrlPr>
                                <w:del w:id="2873" w:author="John Gil" w:date="2022-08-24T16:11:00Z">
                                  <w:rPr>
                                    <w:rFonts w:ascii="Cambria Math" w:hAnsi="Cambria Math"/>
                                    <w:i/>
                                    <w:sz w:val="32"/>
                                    <w:szCs w:val="32"/>
                                    <w:lang w:eastAsia="ru-RU"/>
                                  </w:rPr>
                                </w:del>
                              </m:ctrlPr>
                            </m:mPr>
                            <m:mr>
                              <m:e>
                                <m:r>
                                  <w:del w:id="2874" w:author="John Gil" w:date="2022-08-24T16:11:00Z">
                                    <w:rPr>
                                      <w:rFonts w:ascii="Cambria Math" w:hAnsi="Cambria Math"/>
                                      <w:sz w:val="32"/>
                                      <w:szCs w:val="32"/>
                                      <w:lang w:eastAsia="ru-RU"/>
                                    </w:rPr>
                                    <m:t>1</m:t>
                                  </w:del>
                                </m:r>
                              </m:e>
                              <m:e>
                                <m:sSub>
                                  <m:sSubPr>
                                    <m:ctrlPr>
                                      <w:del w:id="2875" w:author="John Gil" w:date="2022-08-24T16:11:00Z">
                                        <w:rPr>
                                          <w:rFonts w:ascii="Cambria Math" w:hAnsi="Cambria Math"/>
                                          <w:i/>
                                          <w:sz w:val="32"/>
                                          <w:szCs w:val="32"/>
                                          <w:lang w:eastAsia="ru-RU"/>
                                        </w:rPr>
                                      </w:del>
                                    </m:ctrlPr>
                                  </m:sSubPr>
                                  <m:e>
                                    <m:r>
                                      <w:del w:id="2876" w:author="John Gil" w:date="2022-08-24T16:11:00Z">
                                        <w:rPr>
                                          <w:rFonts w:ascii="Cambria Math" w:hAnsi="Cambria Math"/>
                                          <w:sz w:val="32"/>
                                          <w:szCs w:val="32"/>
                                          <w:lang w:eastAsia="ru-RU"/>
                                        </w:rPr>
                                        <m:t>T</m:t>
                                      </w:del>
                                    </m:r>
                                  </m:e>
                                  <m:sub>
                                    <m:r>
                                      <w:del w:id="2877" w:author="John Gil" w:date="2022-08-24T16:11:00Z">
                                        <w:rPr>
                                          <w:rFonts w:ascii="Cambria Math" w:hAnsi="Cambria Math"/>
                                          <w:sz w:val="32"/>
                                          <w:szCs w:val="32"/>
                                          <w:lang w:eastAsia="ru-RU"/>
                                        </w:rPr>
                                        <m:t>z</m:t>
                                      </w:del>
                                    </m:r>
                                  </m:sub>
                                </m:sSub>
                              </m:e>
                            </m:mr>
                          </m:m>
                        </m:e>
                      </m:mr>
                      <m:mr>
                        <m:e>
                          <m:m>
                            <m:mPr>
                              <m:mcs>
                                <m:mc>
                                  <m:mcPr>
                                    <m:count m:val="2"/>
                                    <m:mcJc m:val="center"/>
                                  </m:mcPr>
                                </m:mc>
                              </m:mcs>
                              <m:ctrlPr>
                                <w:del w:id="2878" w:author="John Gil" w:date="2022-08-24T16:11:00Z">
                                  <w:rPr>
                                    <w:rFonts w:ascii="Cambria Math" w:hAnsi="Cambria Math"/>
                                    <w:i/>
                                    <w:sz w:val="32"/>
                                    <w:szCs w:val="32"/>
                                    <w:lang w:eastAsia="ru-RU"/>
                                  </w:rPr>
                                </w:del>
                              </m:ctrlPr>
                            </m:mPr>
                            <m:mr>
                              <m:e>
                                <m:r>
                                  <w:del w:id="2879" w:author="John Gil" w:date="2022-08-24T16:11:00Z">
                                    <w:rPr>
                                      <w:rFonts w:ascii="Cambria Math" w:hAnsi="Cambria Math"/>
                                      <w:sz w:val="32"/>
                                      <w:szCs w:val="32"/>
                                      <w:lang w:eastAsia="ru-RU"/>
                                    </w:rPr>
                                    <m:t>0</m:t>
                                  </w:del>
                                </m:r>
                              </m:e>
                              <m:e>
                                <m:r>
                                  <w:del w:id="2880" w:author="John Gil" w:date="2022-08-24T16:11:00Z">
                                    <w:rPr>
                                      <w:rFonts w:ascii="Cambria Math" w:hAnsi="Cambria Math"/>
                                      <w:sz w:val="32"/>
                                      <w:szCs w:val="32"/>
                                      <w:lang w:eastAsia="ru-RU"/>
                                    </w:rPr>
                                    <m:t>1</m:t>
                                  </w:del>
                                </m:r>
                              </m:e>
                            </m:mr>
                          </m:m>
                        </m:e>
                      </m:mr>
                    </m:m>
                  </m:e>
                </m:mr>
              </m:m>
            </m:e>
          </m:d>
        </m:oMath>
      </m:oMathPara>
    </w:p>
    <w:p w14:paraId="5DBE9D4F" w14:textId="675AEA8D" w:rsidR="004C44E1" w:rsidDel="003A5FE2" w:rsidRDefault="004C44E1" w:rsidP="00822CBA">
      <w:pPr>
        <w:pStyle w:val="a3"/>
        <w:spacing w:before="8"/>
        <w:rPr>
          <w:del w:id="2881" w:author="John Gil" w:date="2022-08-24T16:11:00Z"/>
        </w:rPr>
      </w:pPr>
    </w:p>
    <w:p w14:paraId="4361657A" w14:textId="158E16D3" w:rsidR="00822CBA" w:rsidDel="003A5FE2" w:rsidRDefault="004C44E1" w:rsidP="00B32AA0">
      <w:pPr>
        <w:pStyle w:val="a3"/>
        <w:spacing w:before="8"/>
        <w:rPr>
          <w:del w:id="2882" w:author="John Gil" w:date="2022-08-24T16:11:00Z"/>
        </w:rPr>
      </w:pPr>
      <w:del w:id="2883" w:author="John Gil" w:date="2022-08-24T16:11:00Z">
        <w:r w:rsidDel="003A5FE2">
          <w:delText xml:space="preserve">Функция </w:delText>
        </w:r>
        <w:r w:rsidDel="003A5FE2">
          <w:rPr>
            <w:lang w:val="en-US"/>
          </w:rPr>
          <w:delText>glm</w:delText>
        </w:r>
        <w:r w:rsidRPr="004C44E1" w:rsidDel="003A5FE2">
          <w:delText>::</w:delText>
        </w:r>
        <w:r w:rsidDel="003A5FE2">
          <w:rPr>
            <w:lang w:val="en-US"/>
          </w:rPr>
          <w:delText>translate</w:delText>
        </w:r>
        <w:r w:rsidRPr="004C44E1" w:rsidDel="003A5FE2">
          <w:delText xml:space="preserve"> </w:delText>
        </w:r>
        <w:r w:rsidDel="003A5FE2">
          <w:delText>формирует матрицу переноса</w:delText>
        </w:r>
        <w:r w:rsidRPr="004C44E1" w:rsidDel="003A5FE2">
          <w:delText xml:space="preserve">, </w:delText>
        </w:r>
        <w:r w:rsidR="00B32AA0" w:rsidDel="003A5FE2">
          <w:delText xml:space="preserve">заполняя значения </w:delText>
        </w:r>
        <w:r w:rsidR="00B32AA0" w:rsidRPr="00B32AA0" w:rsidDel="003A5FE2">
          <w:delText>(</w:delText>
        </w:r>
        <m:oMath>
          <m:sSub>
            <m:sSubPr>
              <m:ctrlPr>
                <w:rPr>
                  <w:rFonts w:ascii="Cambria Math" w:hAnsi="Cambria Math"/>
                  <w:i/>
                  <w:sz w:val="32"/>
                  <w:szCs w:val="32"/>
                  <w:lang w:eastAsia="ru-RU"/>
                </w:rPr>
              </m:ctrlPr>
            </m:sSubPr>
            <m:e>
              <m:r>
                <w:rPr>
                  <w:rFonts w:ascii="Cambria Math" w:hAnsi="Cambria Math"/>
                  <w:sz w:val="32"/>
                  <w:szCs w:val="32"/>
                  <w:lang w:eastAsia="ru-RU"/>
                </w:rPr>
                <m:t>T</m:t>
              </m:r>
            </m:e>
            <m:sub>
              <m:r>
                <w:rPr>
                  <w:rFonts w:ascii="Cambria Math" w:hAnsi="Cambria Math"/>
                  <w:sz w:val="32"/>
                  <w:szCs w:val="32"/>
                  <w:lang w:eastAsia="ru-RU"/>
                </w:rPr>
                <m:t>x</m:t>
              </m:r>
            </m:sub>
          </m:sSub>
          <m:r>
            <w:rPr>
              <w:rFonts w:ascii="Cambria Math" w:hAnsi="Cambria Math"/>
              <w:sz w:val="32"/>
              <w:szCs w:val="32"/>
              <w:lang w:eastAsia="ru-RU"/>
            </w:rPr>
            <m:t>,</m:t>
          </m:r>
          <m:sSub>
            <m:sSubPr>
              <m:ctrlPr>
                <w:rPr>
                  <w:rFonts w:ascii="Cambria Math" w:hAnsi="Cambria Math"/>
                  <w:i/>
                  <w:sz w:val="32"/>
                  <w:szCs w:val="32"/>
                  <w:lang w:eastAsia="ru-RU"/>
                </w:rPr>
              </m:ctrlPr>
            </m:sSubPr>
            <m:e>
              <m:r>
                <w:rPr>
                  <w:rFonts w:ascii="Cambria Math" w:hAnsi="Cambria Math"/>
                  <w:sz w:val="32"/>
                  <w:szCs w:val="32"/>
                  <w:lang w:eastAsia="ru-RU"/>
                </w:rPr>
                <m:t>T</m:t>
              </m:r>
            </m:e>
            <m:sub>
              <m:r>
                <w:rPr>
                  <w:rFonts w:ascii="Cambria Math" w:hAnsi="Cambria Math"/>
                  <w:sz w:val="32"/>
                  <w:szCs w:val="32"/>
                  <w:lang w:eastAsia="ru-RU"/>
                </w:rPr>
                <m:t>y</m:t>
              </m:r>
            </m:sub>
          </m:sSub>
          <m:r>
            <w:rPr>
              <w:rFonts w:ascii="Cambria Math" w:hAnsi="Cambria Math"/>
              <w:sz w:val="32"/>
              <w:szCs w:val="32"/>
              <w:lang w:eastAsia="ru-RU"/>
            </w:rPr>
            <m:t>,</m:t>
          </m:r>
          <m:sSub>
            <m:sSubPr>
              <m:ctrlPr>
                <w:rPr>
                  <w:rFonts w:ascii="Cambria Math" w:hAnsi="Cambria Math"/>
                  <w:i/>
                  <w:sz w:val="32"/>
                  <w:szCs w:val="32"/>
                  <w:lang w:eastAsia="ru-RU"/>
                </w:rPr>
              </m:ctrlPr>
            </m:sSubPr>
            <m:e>
              <m:r>
                <w:rPr>
                  <w:rFonts w:ascii="Cambria Math" w:hAnsi="Cambria Math"/>
                  <w:sz w:val="32"/>
                  <w:szCs w:val="32"/>
                  <w:lang w:eastAsia="ru-RU"/>
                </w:rPr>
                <m:t>T</m:t>
              </m:r>
            </m:e>
            <m:sub>
              <m:r>
                <w:rPr>
                  <w:rFonts w:ascii="Cambria Math" w:hAnsi="Cambria Math"/>
                  <w:sz w:val="32"/>
                  <w:szCs w:val="32"/>
                  <w:lang w:eastAsia="ru-RU"/>
                </w:rPr>
                <m:t>z</m:t>
              </m:r>
            </m:sub>
          </m:sSub>
        </m:oMath>
        <w:r w:rsidR="00B32AA0" w:rsidRPr="00B32AA0" w:rsidDel="003A5FE2">
          <w:delText xml:space="preserve">) </w:delText>
        </w:r>
        <w:r w:rsidR="00B32AA0" w:rsidDel="003A5FE2">
          <w:delText>в передаваемой через параметр матрице</w:delText>
        </w:r>
        <w:r w:rsidR="00B32AA0" w:rsidRPr="00B32AA0" w:rsidDel="003A5FE2">
          <w:delText>.</w:delText>
        </w:r>
      </w:del>
    </w:p>
    <w:p w14:paraId="0D7C804C" w14:textId="070E5D3F" w:rsidR="00B32AA0" w:rsidDel="003A5FE2" w:rsidRDefault="00B32AA0" w:rsidP="00B32AA0">
      <w:pPr>
        <w:pStyle w:val="a3"/>
        <w:spacing w:before="8"/>
        <w:rPr>
          <w:del w:id="2884" w:author="John Gil" w:date="2022-08-24T16:11:00Z"/>
        </w:rPr>
      </w:pPr>
    </w:p>
    <w:p w14:paraId="75428566" w14:textId="17E166F0" w:rsidR="00B32AA0" w:rsidRPr="00822CBA" w:rsidDel="003A5FE2" w:rsidRDefault="00B5794D" w:rsidP="00B32AA0">
      <w:pPr>
        <w:widowControl/>
        <w:autoSpaceDE/>
        <w:autoSpaceDN/>
        <w:spacing w:after="160"/>
        <w:ind w:left="707"/>
        <w:rPr>
          <w:del w:id="2885" w:author="John Gil" w:date="2022-08-24T16:11:00Z"/>
          <w:rFonts w:ascii="Cambria Math" w:hAnsi="Cambria Math"/>
          <w:i/>
          <w:sz w:val="32"/>
          <w:szCs w:val="32"/>
          <w:lang w:eastAsia="ru-RU"/>
        </w:rPr>
      </w:pPr>
      <m:oMathPara>
        <m:oMath>
          <m:d>
            <m:dPr>
              <m:begChr m:val="["/>
              <m:endChr m:val="]"/>
              <m:ctrlPr>
                <w:del w:id="2886" w:author="John Gil" w:date="2022-08-24T16:11:00Z">
                  <w:rPr>
                    <w:rFonts w:ascii="Cambria Math" w:hAnsi="Cambria Math"/>
                    <w:i/>
                    <w:sz w:val="32"/>
                    <w:szCs w:val="32"/>
                    <w:lang w:eastAsia="ru-RU"/>
                  </w:rPr>
                </w:del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del w:id="2887" w:author="John Gil" w:date="2022-08-24T16:11:00Z">
                      <w:rPr>
                        <w:rFonts w:ascii="Cambria Math" w:hAnsi="Cambria Math"/>
                        <w:i/>
                        <w:sz w:val="32"/>
                        <w:szCs w:val="32"/>
                        <w:lang w:eastAsia="ru-RU"/>
                      </w:rPr>
                    </w:del>
                  </m:ctrlPr>
                </m:mPr>
                <m:m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del w:id="2888" w:author="John Gil" w:date="2022-08-24T16:11:00Z">
                            <w:rPr>
                              <w:rFonts w:ascii="Cambria Math" w:hAnsi="Cambria Math"/>
                              <w:i/>
                              <w:sz w:val="32"/>
                              <w:szCs w:val="32"/>
                              <w:lang w:eastAsia="ru-RU"/>
                            </w:rPr>
                          </w:del>
                        </m:ctrlPr>
                      </m:mPr>
                      <m:mr>
                        <m:e>
                          <m:r>
                            <w:del w:id="2889" w:author="John Gil" w:date="2022-08-24T16:11:00Z">
                              <w:rPr>
                                <w:rFonts w:ascii="Cambria Math" w:hAnsi="Cambria Math"/>
                                <w:sz w:val="32"/>
                                <w:szCs w:val="32"/>
                                <w:lang w:eastAsia="ru-RU"/>
                              </w:rPr>
                              <m:t>cosφ</m:t>
                            </w:del>
                          </m:r>
                        </m:e>
                      </m:mr>
                    </m:m>
                  </m:e>
                  <m:e>
                    <m:r>
                      <w:del w:id="2890" w:author="John Gil" w:date="2022-08-24T16:11:00Z">
                        <w:rPr>
                          <w:rFonts w:ascii="Cambria Math" w:hAnsi="Cambria Math"/>
                          <w:sz w:val="32"/>
                          <w:szCs w:val="32"/>
                          <w:lang w:eastAsia="ru-RU"/>
                        </w:rPr>
                        <m:t xml:space="preserve">   -sinφ </m:t>
                      </w:del>
                    </m:r>
                  </m:e>
                  <m:e>
                    <m:r>
                      <w:del w:id="2891" w:author="John Gil" w:date="2022-08-24T16:11:00Z">
                        <w:rPr>
                          <w:rFonts w:ascii="Cambria Math" w:hAnsi="Cambria Math"/>
                          <w:sz w:val="32"/>
                          <w:szCs w:val="32"/>
                          <w:lang w:eastAsia="ru-RU"/>
                        </w:rPr>
                        <m:t xml:space="preserve"> </m:t>
                      </w:del>
                    </m:r>
                    <m:m>
                      <m:mPr>
                        <m:mcs>
                          <m:mc>
                            <m:mcPr>
                              <m:count m:val="2"/>
                              <m:mcJc m:val="center"/>
                            </m:mcPr>
                          </m:mc>
                        </m:mcs>
                        <m:ctrlPr>
                          <w:del w:id="2892" w:author="John Gil" w:date="2022-08-24T16:11:00Z">
                            <w:rPr>
                              <w:rFonts w:ascii="Cambria Math" w:hAnsi="Cambria Math"/>
                              <w:i/>
                              <w:sz w:val="32"/>
                              <w:szCs w:val="32"/>
                              <w:lang w:eastAsia="ru-RU"/>
                            </w:rPr>
                          </w:del>
                        </m:ctrlPr>
                      </m:mPr>
                      <m:mr>
                        <m:e>
                          <m:r>
                            <w:del w:id="2893" w:author="John Gil" w:date="2022-08-24T16:11:00Z">
                              <w:rPr>
                                <w:rFonts w:ascii="Cambria Math" w:hAnsi="Cambria Math"/>
                                <w:sz w:val="32"/>
                                <w:szCs w:val="32"/>
                                <w:lang w:eastAsia="ru-RU"/>
                              </w:rPr>
                              <m:t xml:space="preserve">0   </m:t>
                            </w:del>
                          </m:r>
                        </m:e>
                        <m:e>
                          <m:r>
                            <w:del w:id="2894" w:author="John Gil" w:date="2022-08-24T16:11:00Z">
                              <w:rPr>
                                <w:rFonts w:ascii="Cambria Math" w:hAnsi="Cambria Math"/>
                                <w:sz w:val="32"/>
                                <w:szCs w:val="32"/>
                                <w:lang w:eastAsia="ru-RU"/>
                              </w:rPr>
                              <m:t xml:space="preserve">   0</m:t>
                            </w:del>
                          </m:r>
                        </m:e>
                      </m:mr>
                    </m:m>
                  </m:e>
                </m:mr>
                <m:mr>
                  <m:e>
                    <m:r>
                      <w:del w:id="2895" w:author="John Gil" w:date="2022-08-24T16:11:00Z">
                        <w:rPr>
                          <w:rFonts w:ascii="Cambria Math" w:hAnsi="Cambria Math"/>
                          <w:sz w:val="32"/>
                          <w:szCs w:val="32"/>
                          <w:lang w:eastAsia="ru-RU"/>
                        </w:rPr>
                        <m:t>sinφ</m:t>
                      </w:del>
                    </m:r>
                  </m:e>
                  <m:e>
                    <m:r>
                      <w:del w:id="2896" w:author="John Gil" w:date="2022-08-24T16:11:00Z">
                        <w:rPr>
                          <w:rFonts w:ascii="Cambria Math" w:hAnsi="Cambria Math"/>
                          <w:sz w:val="32"/>
                          <w:szCs w:val="32"/>
                          <w:lang w:eastAsia="ru-RU"/>
                        </w:rPr>
                        <m:t xml:space="preserve">    </m:t>
                      </w:del>
                    </m:r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del w:id="2897" w:author="John Gil" w:date="2022-08-24T16:11:00Z">
                            <w:rPr>
                              <w:rFonts w:ascii="Cambria Math" w:hAnsi="Cambria Math"/>
                              <w:i/>
                              <w:sz w:val="32"/>
                              <w:szCs w:val="32"/>
                              <w:lang w:eastAsia="ru-RU"/>
                            </w:rPr>
                          </w:del>
                        </m:ctrlPr>
                      </m:mPr>
                      <m:mr>
                        <m:e>
                          <m:r>
                            <w:del w:id="2898" w:author="John Gil" w:date="2022-08-24T16:11:00Z">
                              <w:rPr>
                                <w:rFonts w:ascii="Cambria Math" w:hAnsi="Cambria Math"/>
                                <w:sz w:val="32"/>
                                <w:szCs w:val="32"/>
                                <w:lang w:eastAsia="ru-RU"/>
                              </w:rPr>
                              <m:t>cosφ</m:t>
                            </w:del>
                          </m:r>
                        </m:e>
                      </m:mr>
                    </m:m>
                  </m:e>
                  <m:e>
                    <m:r>
                      <w:del w:id="2899" w:author="John Gil" w:date="2022-08-24T16:11:00Z">
                        <w:rPr>
                          <w:rFonts w:ascii="Cambria Math" w:hAnsi="Cambria Math"/>
                          <w:sz w:val="32"/>
                          <w:szCs w:val="32"/>
                          <w:lang w:eastAsia="ru-RU"/>
                        </w:rPr>
                        <m:t xml:space="preserve"> </m:t>
                      </w:del>
                    </m:r>
                    <m:m>
                      <m:mPr>
                        <m:mcs>
                          <m:mc>
                            <m:mcPr>
                              <m:count m:val="2"/>
                              <m:mcJc m:val="center"/>
                            </m:mcPr>
                          </m:mc>
                        </m:mcs>
                        <m:ctrlPr>
                          <w:del w:id="2900" w:author="John Gil" w:date="2022-08-24T16:11:00Z">
                            <w:rPr>
                              <w:rFonts w:ascii="Cambria Math" w:hAnsi="Cambria Math"/>
                              <w:i/>
                              <w:sz w:val="32"/>
                              <w:szCs w:val="32"/>
                              <w:lang w:eastAsia="ru-RU"/>
                            </w:rPr>
                          </w:del>
                        </m:ctrlPr>
                      </m:mPr>
                      <m:mr>
                        <m:e>
                          <m:r>
                            <w:del w:id="2901" w:author="John Gil" w:date="2022-08-24T16:11:00Z">
                              <w:rPr>
                                <w:rFonts w:ascii="Cambria Math" w:hAnsi="Cambria Math"/>
                                <w:sz w:val="32"/>
                                <w:szCs w:val="32"/>
                                <w:lang w:eastAsia="ru-RU"/>
                              </w:rPr>
                              <m:t>0</m:t>
                            </w:del>
                          </m:r>
                        </m:e>
                        <m:e>
                          <m:r>
                            <w:del w:id="2902" w:author="John Gil" w:date="2022-08-24T16:11:00Z">
                              <w:rPr>
                                <w:rFonts w:ascii="Cambria Math" w:hAnsi="Cambria Math"/>
                                <w:sz w:val="32"/>
                                <w:szCs w:val="32"/>
                                <w:lang w:eastAsia="ru-RU"/>
                              </w:rPr>
                              <m:t xml:space="preserve">      0</m:t>
                            </w:del>
                          </m:r>
                        </m:e>
                      </m:mr>
                    </m:m>
                  </m:e>
                </m:mr>
                <m:m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del w:id="2903" w:author="John Gil" w:date="2022-08-24T16:11:00Z">
                            <w:rPr>
                              <w:rFonts w:ascii="Cambria Math" w:hAnsi="Cambria Math"/>
                              <w:i/>
                              <w:sz w:val="32"/>
                              <w:szCs w:val="32"/>
                              <w:lang w:eastAsia="ru-RU"/>
                            </w:rPr>
                          </w:del>
                        </m:ctrlPr>
                      </m:mPr>
                      <m:mr>
                        <m:e>
                          <m:r>
                            <w:del w:id="2904" w:author="John Gil" w:date="2022-08-24T16:11:00Z">
                              <w:rPr>
                                <w:rFonts w:ascii="Cambria Math" w:hAnsi="Cambria Math"/>
                                <w:sz w:val="32"/>
                                <w:szCs w:val="32"/>
                                <w:lang w:eastAsia="ru-RU"/>
                              </w:rPr>
                              <m:t>0</m:t>
                            </w:del>
                          </m:r>
                        </m:e>
                      </m:mr>
                      <m:mr>
                        <m:e>
                          <m:r>
                            <w:del w:id="2905" w:author="John Gil" w:date="2022-08-24T16:11:00Z">
                              <w:rPr>
                                <w:rFonts w:ascii="Cambria Math" w:hAnsi="Cambria Math"/>
                                <w:sz w:val="32"/>
                                <w:szCs w:val="32"/>
                                <w:lang w:eastAsia="ru-RU"/>
                              </w:rPr>
                              <m:t>0</m:t>
                            </w:del>
                          </m:r>
                        </m:e>
                      </m:mr>
                    </m:m>
                  </m:e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del w:id="2906" w:author="John Gil" w:date="2022-08-24T16:11:00Z">
                            <w:rPr>
                              <w:rFonts w:ascii="Cambria Math" w:hAnsi="Cambria Math"/>
                              <w:i/>
                              <w:sz w:val="32"/>
                              <w:szCs w:val="32"/>
                              <w:lang w:eastAsia="ru-RU"/>
                            </w:rPr>
                          </w:del>
                        </m:ctrlPr>
                      </m:mPr>
                      <m:mr>
                        <m:e>
                          <m:r>
                            <w:del w:id="2907" w:author="John Gil" w:date="2022-08-24T16:11:00Z">
                              <w:rPr>
                                <w:rFonts w:ascii="Cambria Math" w:hAnsi="Cambria Math"/>
                                <w:sz w:val="32"/>
                                <w:szCs w:val="32"/>
                                <w:lang w:eastAsia="ru-RU"/>
                              </w:rPr>
                              <m:t xml:space="preserve">    0</m:t>
                            </w:del>
                          </m:r>
                        </m:e>
                      </m:mr>
                      <m:mr>
                        <m:e>
                          <m:r>
                            <w:del w:id="2908" w:author="John Gil" w:date="2022-08-24T16:11:00Z">
                              <w:rPr>
                                <w:rFonts w:ascii="Cambria Math" w:hAnsi="Cambria Math"/>
                                <w:sz w:val="32"/>
                                <w:szCs w:val="32"/>
                                <w:lang w:eastAsia="ru-RU"/>
                              </w:rPr>
                              <m:t xml:space="preserve">    0</m:t>
                            </w:del>
                          </m:r>
                        </m:e>
                      </m:mr>
                    </m:m>
                  </m:e>
                  <m:e>
                    <m:m>
                      <m:mPr>
                        <m:mcs>
                          <m:mc>
                            <m:mcPr>
                              <m:count m:val="2"/>
                              <m:mcJc m:val="center"/>
                            </m:mcPr>
                          </m:mc>
                        </m:mcs>
                        <m:ctrlPr>
                          <w:del w:id="2909" w:author="John Gil" w:date="2022-08-24T16:11:00Z">
                            <w:rPr>
                              <w:rFonts w:ascii="Cambria Math" w:hAnsi="Cambria Math"/>
                              <w:i/>
                              <w:sz w:val="32"/>
                              <w:szCs w:val="32"/>
                              <w:lang w:eastAsia="ru-RU"/>
                            </w:rPr>
                          </w:del>
                        </m:ctrlPr>
                      </m:mPr>
                      <m:mr>
                        <m:e>
                          <m:m>
                            <m:mPr>
                              <m:mcs>
                                <m:mc>
                                  <m:mcPr>
                                    <m:count m:val="1"/>
                                    <m:mcJc m:val="center"/>
                                  </m:mcPr>
                                </m:mc>
                              </m:mcs>
                              <m:ctrlPr>
                                <w:del w:id="2910" w:author="John Gil" w:date="2022-08-24T16:11:00Z">
                                  <w:rPr>
                                    <w:rFonts w:ascii="Cambria Math" w:hAnsi="Cambria Math"/>
                                    <w:i/>
                                    <w:sz w:val="32"/>
                                    <w:szCs w:val="32"/>
                                    <w:lang w:eastAsia="ru-RU"/>
                                  </w:rPr>
                                </w:del>
                              </m:ctrlPr>
                            </m:mPr>
                            <m:mr>
                              <m:e>
                                <m:r>
                                  <w:del w:id="2911" w:author="John Gil" w:date="2022-08-24T16:11:00Z">
                                    <w:rPr>
                                      <w:rFonts w:ascii="Cambria Math" w:hAnsi="Cambria Math"/>
                                      <w:sz w:val="32"/>
                                      <w:szCs w:val="32"/>
                                      <w:lang w:eastAsia="ru-RU"/>
                                    </w:rPr>
                                    <m:t xml:space="preserve"> 1</m:t>
                                  </w:del>
                                </m:r>
                              </m:e>
                            </m:mr>
                            <m:mr>
                              <m:e>
                                <m:r>
                                  <w:del w:id="2912" w:author="John Gil" w:date="2022-08-24T16:11:00Z">
                                    <w:rPr>
                                      <w:rFonts w:ascii="Cambria Math" w:hAnsi="Cambria Math"/>
                                      <w:sz w:val="32"/>
                                      <w:szCs w:val="32"/>
                                      <w:lang w:eastAsia="ru-RU"/>
                                    </w:rPr>
                                    <m:t xml:space="preserve"> 0</m:t>
                                  </w:del>
                                </m:r>
                              </m:e>
                            </m:mr>
                          </m:m>
                        </m:e>
                        <m:e>
                          <m:m>
                            <m:mPr>
                              <m:mcs>
                                <m:mc>
                                  <m:mcPr>
                                    <m:count m:val="1"/>
                                    <m:mcJc m:val="center"/>
                                  </m:mcPr>
                                </m:mc>
                              </m:mcs>
                              <m:ctrlPr>
                                <w:del w:id="2913" w:author="John Gil" w:date="2022-08-24T16:11:00Z">
                                  <w:rPr>
                                    <w:rFonts w:ascii="Cambria Math" w:hAnsi="Cambria Math"/>
                                    <w:i/>
                                    <w:sz w:val="32"/>
                                    <w:szCs w:val="32"/>
                                    <w:lang w:eastAsia="ru-RU"/>
                                  </w:rPr>
                                </w:del>
                              </m:ctrlPr>
                            </m:mPr>
                            <m:mr>
                              <m:e>
                                <m:r>
                                  <w:del w:id="2914" w:author="John Gil" w:date="2022-08-24T16:11:00Z">
                                    <w:rPr>
                                      <w:rFonts w:ascii="Cambria Math" w:hAnsi="Cambria Math"/>
                                      <w:sz w:val="32"/>
                                      <w:szCs w:val="32"/>
                                      <w:lang w:eastAsia="ru-RU"/>
                                    </w:rPr>
                                    <m:t xml:space="preserve">      0</m:t>
                                  </w:del>
                                </m:r>
                              </m:e>
                            </m:mr>
                            <m:mr>
                              <m:e>
                                <m:r>
                                  <w:del w:id="2915" w:author="John Gil" w:date="2022-08-24T16:11:00Z">
                                    <w:rPr>
                                      <w:rFonts w:ascii="Cambria Math" w:hAnsi="Cambria Math"/>
                                      <w:sz w:val="32"/>
                                      <w:szCs w:val="32"/>
                                      <w:lang w:eastAsia="ru-RU"/>
                                    </w:rPr>
                                    <m:t xml:space="preserve">      1</m:t>
                                  </w:del>
                                </m:r>
                              </m:e>
                            </m:mr>
                          </m:m>
                        </m:e>
                      </m:mr>
                    </m:m>
                  </m:e>
                </m:mr>
              </m:m>
            </m:e>
          </m:d>
        </m:oMath>
      </m:oMathPara>
    </w:p>
    <w:p w14:paraId="1502131A" w14:textId="3D36B18C" w:rsidR="00B32AA0" w:rsidDel="003A5FE2" w:rsidRDefault="00B32AA0" w:rsidP="00B32AA0">
      <w:pPr>
        <w:pStyle w:val="a3"/>
        <w:spacing w:before="8"/>
        <w:rPr>
          <w:del w:id="2916" w:author="John Gil" w:date="2022-08-24T16:11:00Z"/>
        </w:rPr>
      </w:pPr>
    </w:p>
    <w:p w14:paraId="022DFA0B" w14:textId="2735EFFB" w:rsidR="00822CBA" w:rsidDel="003A5FE2" w:rsidRDefault="00B32AA0" w:rsidP="00B32AA0">
      <w:pPr>
        <w:pStyle w:val="a3"/>
        <w:spacing w:before="8"/>
        <w:rPr>
          <w:del w:id="2917" w:author="John Gil" w:date="2022-08-24T16:11:00Z"/>
        </w:rPr>
      </w:pPr>
      <w:del w:id="2918" w:author="John Gil" w:date="2022-08-24T16:11:00Z">
        <w:r w:rsidDel="003A5FE2">
          <w:delText xml:space="preserve">Функция </w:delText>
        </w:r>
        <w:r w:rsidDel="003A5FE2">
          <w:rPr>
            <w:lang w:val="en-US"/>
          </w:rPr>
          <w:delText>glm</w:delText>
        </w:r>
        <w:r w:rsidRPr="00B32AA0" w:rsidDel="003A5FE2">
          <w:delText>::</w:delText>
        </w:r>
        <w:r w:rsidDel="003A5FE2">
          <w:rPr>
            <w:lang w:val="en-US"/>
          </w:rPr>
          <w:delText>rotate</w:delText>
        </w:r>
        <w:r w:rsidRPr="00B32AA0" w:rsidDel="003A5FE2">
          <w:delText xml:space="preserve"> </w:delText>
        </w:r>
        <w:r w:rsidDel="003A5FE2">
          <w:delText>формирует матрицу вращения</w:delText>
        </w:r>
        <w:r w:rsidRPr="00B32AA0" w:rsidDel="003A5FE2">
          <w:delText xml:space="preserve">, </w:delText>
        </w:r>
        <w:r w:rsidDel="003A5FE2">
          <w:delText>на основе параметра угла вращения</w:delText>
        </w:r>
        <w:r w:rsidRPr="00B32AA0" w:rsidDel="003A5FE2">
          <w:delText xml:space="preserve">, </w:delText>
        </w:r>
        <w:r w:rsidDel="003A5FE2">
          <w:delText>и оси</w:delText>
        </w:r>
        <w:r w:rsidRPr="00B32AA0" w:rsidDel="003A5FE2">
          <w:delText xml:space="preserve">, </w:delText>
        </w:r>
        <w:r w:rsidDel="003A5FE2">
          <w:delText xml:space="preserve">вокруг которой будет вращаться объект. В нашем случае объект вращается вокруг оси </w:delText>
        </w:r>
        <w:r w:rsidDel="003A5FE2">
          <w:rPr>
            <w:lang w:val="en-US"/>
          </w:rPr>
          <w:delText>Z</w:delText>
        </w:r>
        <w:r w:rsidRPr="00B32AA0" w:rsidDel="003A5FE2">
          <w:delText xml:space="preserve">, </w:delText>
        </w:r>
        <w:r w:rsidDel="003A5FE2">
          <w:delText>поэтому матрица будет принимать указанный ранее вид.</w:delText>
        </w:r>
      </w:del>
    </w:p>
    <w:p w14:paraId="7C12524A" w14:textId="5B443424" w:rsidR="002F5672" w:rsidRPr="00B32AA0" w:rsidDel="003A5FE2" w:rsidRDefault="002F5672" w:rsidP="00B32AA0">
      <w:pPr>
        <w:pStyle w:val="a3"/>
        <w:spacing w:before="8"/>
        <w:rPr>
          <w:del w:id="2919" w:author="John Gil" w:date="2022-08-24T16:11:00Z"/>
        </w:rPr>
      </w:pPr>
    </w:p>
    <w:p w14:paraId="616109AF" w14:textId="41953AE0" w:rsidR="00C85A57" w:rsidRPr="007D09F1" w:rsidDel="003A5FE2" w:rsidRDefault="00B5794D" w:rsidP="00036547">
      <w:pPr>
        <w:pStyle w:val="a3"/>
        <w:spacing w:before="8"/>
        <w:rPr>
          <w:del w:id="2920" w:author="John Gil" w:date="2022-08-24T16:11:00Z"/>
          <w:sz w:val="32"/>
          <w:szCs w:val="32"/>
          <w:lang w:eastAsia="ru-RU"/>
        </w:rPr>
      </w:pPr>
      <m:oMathPara>
        <m:oMath>
          <m:d>
            <m:dPr>
              <m:ctrlPr>
                <w:del w:id="2921" w:author="John Gil" w:date="2022-08-24T16:11:00Z">
                  <w:rPr>
                    <w:rFonts w:ascii="Cambria Math" w:hAnsi="Cambria Math"/>
                    <w:i/>
                    <w:sz w:val="32"/>
                    <w:szCs w:val="32"/>
                    <w:lang w:eastAsia="ru-RU"/>
                  </w:rPr>
                </w:del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del w:id="2922" w:author="John Gil" w:date="2022-08-24T16:11:00Z">
                      <w:rPr>
                        <w:rFonts w:ascii="Cambria Math" w:hAnsi="Cambria Math"/>
                        <w:i/>
                        <w:sz w:val="32"/>
                        <w:szCs w:val="32"/>
                        <w:lang w:eastAsia="ru-RU"/>
                      </w:rPr>
                    </w:del>
                  </m:ctrlPr>
                </m:mPr>
                <m:mr>
                  <m:e>
                    <m:sSub>
                      <m:sSubPr>
                        <m:ctrlPr>
                          <w:del w:id="2923" w:author="John Gil" w:date="2022-08-24T16:11:00Z">
                            <w:rPr>
                              <w:rFonts w:ascii="Cambria Math" w:hAnsi="Cambria Math"/>
                              <w:i/>
                              <w:sz w:val="32"/>
                              <w:szCs w:val="32"/>
                              <w:lang w:eastAsia="ru-RU"/>
                            </w:rPr>
                          </w:del>
                        </m:ctrlPr>
                      </m:sSubPr>
                      <m:e>
                        <m:r>
                          <w:del w:id="2924" w:author="John Gil" w:date="2022-08-24T16:11:00Z">
                            <w:rPr>
                              <w:rFonts w:ascii="Cambria Math" w:hAnsi="Cambria Math"/>
                              <w:sz w:val="32"/>
                              <w:szCs w:val="32"/>
                              <w:lang w:eastAsia="ru-RU"/>
                            </w:rPr>
                            <m:t>S</m:t>
                          </w:del>
                        </m:r>
                      </m:e>
                      <m:sub>
                        <m:r>
                          <w:del w:id="2925" w:author="John Gil" w:date="2022-08-24T16:11:00Z">
                            <w:rPr>
                              <w:rFonts w:ascii="Cambria Math" w:hAnsi="Cambria Math"/>
                              <w:sz w:val="32"/>
                              <w:szCs w:val="32"/>
                              <w:lang w:eastAsia="ru-RU"/>
                            </w:rPr>
                            <m:t>x</m:t>
                          </w:del>
                        </m:r>
                      </m:sub>
                    </m:sSub>
                  </m:e>
                  <m:e>
                    <m:r>
                      <w:del w:id="2926" w:author="John Gil" w:date="2022-08-24T16:11:00Z">
                        <w:rPr>
                          <w:rFonts w:ascii="Cambria Math" w:hAnsi="Cambria Math"/>
                          <w:sz w:val="32"/>
                          <w:szCs w:val="32"/>
                          <w:lang w:eastAsia="ru-RU"/>
                        </w:rPr>
                        <m:t>0</m:t>
                      </w:del>
                    </m:r>
                  </m:e>
                  <m:e>
                    <m:m>
                      <m:mPr>
                        <m:mcs>
                          <m:mc>
                            <m:mcPr>
                              <m:count m:val="2"/>
                              <m:mcJc m:val="center"/>
                            </m:mcPr>
                          </m:mc>
                        </m:mcs>
                        <m:ctrlPr>
                          <w:del w:id="2927" w:author="John Gil" w:date="2022-08-24T16:11:00Z">
                            <w:rPr>
                              <w:rFonts w:ascii="Cambria Math" w:hAnsi="Cambria Math"/>
                              <w:i/>
                              <w:sz w:val="32"/>
                              <w:szCs w:val="32"/>
                              <w:lang w:eastAsia="ru-RU"/>
                            </w:rPr>
                          </w:del>
                        </m:ctrlPr>
                      </m:mPr>
                      <m:mr>
                        <m:e>
                          <m:r>
                            <w:del w:id="2928" w:author="John Gil" w:date="2022-08-24T16:11:00Z">
                              <w:rPr>
                                <w:rFonts w:ascii="Cambria Math" w:hAnsi="Cambria Math"/>
                                <w:sz w:val="32"/>
                                <w:szCs w:val="32"/>
                                <w:lang w:eastAsia="ru-RU"/>
                              </w:rPr>
                              <m:t>0</m:t>
                            </w:del>
                          </m:r>
                        </m:e>
                        <m:e>
                          <m:r>
                            <w:del w:id="2929" w:author="John Gil" w:date="2022-08-24T16:11:00Z">
                              <w:rPr>
                                <w:rFonts w:ascii="Cambria Math" w:hAnsi="Cambria Math"/>
                                <w:sz w:val="32"/>
                                <w:szCs w:val="32"/>
                                <w:lang w:eastAsia="ru-RU"/>
                              </w:rPr>
                              <m:t xml:space="preserve">  0</m:t>
                            </w:del>
                          </m:r>
                        </m:e>
                      </m:mr>
                    </m:m>
                  </m:e>
                </m:mr>
                <m:mr>
                  <m:e>
                    <m:r>
                      <w:del w:id="2930" w:author="John Gil" w:date="2022-08-24T16:11:00Z">
                        <w:rPr>
                          <w:rFonts w:ascii="Cambria Math" w:hAnsi="Cambria Math"/>
                          <w:sz w:val="32"/>
                          <w:szCs w:val="32"/>
                          <w:lang w:eastAsia="ru-RU"/>
                        </w:rPr>
                        <m:t>0</m:t>
                      </w:del>
                    </m:r>
                  </m:e>
                  <m:e>
                    <m:sSub>
                      <m:sSubPr>
                        <m:ctrlPr>
                          <w:del w:id="2931" w:author="John Gil" w:date="2022-08-24T16:11:00Z">
                            <w:rPr>
                              <w:rFonts w:ascii="Cambria Math" w:hAnsi="Cambria Math"/>
                              <w:i/>
                              <w:sz w:val="32"/>
                              <w:szCs w:val="32"/>
                              <w:lang w:eastAsia="ru-RU"/>
                            </w:rPr>
                          </w:del>
                        </m:ctrlPr>
                      </m:sSubPr>
                      <m:e>
                        <m:r>
                          <w:del w:id="2932" w:author="John Gil" w:date="2022-08-24T16:11:00Z">
                            <w:rPr>
                              <w:rFonts w:ascii="Cambria Math" w:hAnsi="Cambria Math"/>
                              <w:sz w:val="32"/>
                              <w:szCs w:val="32"/>
                              <w:lang w:eastAsia="ru-RU"/>
                            </w:rPr>
                            <m:t>S</m:t>
                          </w:del>
                        </m:r>
                      </m:e>
                      <m:sub>
                        <m:r>
                          <w:del w:id="2933" w:author="John Gil" w:date="2022-08-24T16:11:00Z">
                            <w:rPr>
                              <w:rFonts w:ascii="Cambria Math" w:hAnsi="Cambria Math"/>
                              <w:sz w:val="32"/>
                              <w:szCs w:val="32"/>
                              <w:lang w:eastAsia="ru-RU"/>
                            </w:rPr>
                            <m:t>y</m:t>
                          </w:del>
                        </m:r>
                      </m:sub>
                    </m:sSub>
                  </m:e>
                  <m:e>
                    <m:m>
                      <m:mPr>
                        <m:mcs>
                          <m:mc>
                            <m:mcPr>
                              <m:count m:val="2"/>
                              <m:mcJc m:val="center"/>
                            </m:mcPr>
                          </m:mc>
                        </m:mcs>
                        <m:ctrlPr>
                          <w:del w:id="2934" w:author="John Gil" w:date="2022-08-24T16:11:00Z">
                            <w:rPr>
                              <w:rFonts w:ascii="Cambria Math" w:hAnsi="Cambria Math"/>
                              <w:i/>
                              <w:sz w:val="32"/>
                              <w:szCs w:val="32"/>
                              <w:lang w:eastAsia="ru-RU"/>
                            </w:rPr>
                          </w:del>
                        </m:ctrlPr>
                      </m:mPr>
                      <m:mr>
                        <m:e>
                          <m:r>
                            <w:del w:id="2935" w:author="John Gil" w:date="2022-08-24T16:11:00Z">
                              <w:rPr>
                                <w:rFonts w:ascii="Cambria Math" w:hAnsi="Cambria Math"/>
                                <w:sz w:val="32"/>
                                <w:szCs w:val="32"/>
                                <w:lang w:eastAsia="ru-RU"/>
                              </w:rPr>
                              <m:t>0</m:t>
                            </w:del>
                          </m:r>
                        </m:e>
                        <m:e>
                          <m:r>
                            <w:del w:id="2936" w:author="John Gil" w:date="2022-08-24T16:11:00Z">
                              <w:rPr>
                                <w:rFonts w:ascii="Cambria Math" w:hAnsi="Cambria Math"/>
                                <w:sz w:val="32"/>
                                <w:szCs w:val="32"/>
                                <w:lang w:eastAsia="ru-RU"/>
                              </w:rPr>
                              <m:t xml:space="preserve">  0</m:t>
                            </w:del>
                          </m:r>
                        </m:e>
                      </m:mr>
                    </m:m>
                  </m:e>
                </m:mr>
                <m:m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del w:id="2937" w:author="John Gil" w:date="2022-08-24T16:11:00Z">
                            <w:rPr>
                              <w:rFonts w:ascii="Cambria Math" w:hAnsi="Cambria Math"/>
                              <w:i/>
                              <w:sz w:val="32"/>
                              <w:szCs w:val="32"/>
                              <w:lang w:eastAsia="ru-RU"/>
                            </w:rPr>
                          </w:del>
                        </m:ctrlPr>
                      </m:mPr>
                      <m:mr>
                        <m:e>
                          <m:r>
                            <w:del w:id="2938" w:author="John Gil" w:date="2022-08-24T16:11:00Z">
                              <w:rPr>
                                <w:rFonts w:ascii="Cambria Math" w:hAnsi="Cambria Math"/>
                                <w:sz w:val="32"/>
                                <w:szCs w:val="32"/>
                                <w:lang w:eastAsia="ru-RU"/>
                              </w:rPr>
                              <m:t>0</m:t>
                            </w:del>
                          </m:r>
                        </m:e>
                      </m:mr>
                      <m:mr>
                        <m:e>
                          <m:r>
                            <w:del w:id="2939" w:author="John Gil" w:date="2022-08-24T16:11:00Z">
                              <w:rPr>
                                <w:rFonts w:ascii="Cambria Math" w:hAnsi="Cambria Math"/>
                                <w:sz w:val="32"/>
                                <w:szCs w:val="32"/>
                                <w:lang w:eastAsia="ru-RU"/>
                              </w:rPr>
                              <m:t>0</m:t>
                            </w:del>
                          </m:r>
                        </m:e>
                      </m:mr>
                    </m:m>
                  </m:e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del w:id="2940" w:author="John Gil" w:date="2022-08-24T16:11:00Z">
                            <w:rPr>
                              <w:rFonts w:ascii="Cambria Math" w:hAnsi="Cambria Math"/>
                              <w:i/>
                              <w:sz w:val="32"/>
                              <w:szCs w:val="32"/>
                              <w:lang w:eastAsia="ru-RU"/>
                            </w:rPr>
                          </w:del>
                        </m:ctrlPr>
                      </m:mPr>
                      <m:mr>
                        <m:e>
                          <m:r>
                            <w:del w:id="2941" w:author="John Gil" w:date="2022-08-24T16:11:00Z">
                              <w:rPr>
                                <w:rFonts w:ascii="Cambria Math" w:hAnsi="Cambria Math"/>
                                <w:sz w:val="32"/>
                                <w:szCs w:val="32"/>
                                <w:lang w:eastAsia="ru-RU"/>
                              </w:rPr>
                              <m:t>0</m:t>
                            </w:del>
                          </m:r>
                        </m:e>
                      </m:mr>
                      <m:mr>
                        <m:e>
                          <m:r>
                            <w:del w:id="2942" w:author="John Gil" w:date="2022-08-24T16:11:00Z">
                              <w:rPr>
                                <w:rFonts w:ascii="Cambria Math" w:hAnsi="Cambria Math"/>
                                <w:sz w:val="32"/>
                                <w:szCs w:val="32"/>
                                <w:lang w:eastAsia="ru-RU"/>
                              </w:rPr>
                              <m:t>0</m:t>
                            </w:del>
                          </m:r>
                        </m:e>
                      </m:mr>
                    </m:m>
                  </m:e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del w:id="2943" w:author="John Gil" w:date="2022-08-24T16:11:00Z">
                            <w:rPr>
                              <w:rFonts w:ascii="Cambria Math" w:hAnsi="Cambria Math"/>
                              <w:i/>
                              <w:sz w:val="32"/>
                              <w:szCs w:val="32"/>
                              <w:lang w:eastAsia="ru-RU"/>
                            </w:rPr>
                          </w:del>
                        </m:ctrlPr>
                      </m:mPr>
                      <m:mr>
                        <m:e>
                          <m:m>
                            <m:mPr>
                              <m:mcs>
                                <m:mc>
                                  <m:mcPr>
                                    <m:count m:val="2"/>
                                    <m:mcJc m:val="center"/>
                                  </m:mcPr>
                                </m:mc>
                              </m:mcs>
                              <m:ctrlPr>
                                <w:del w:id="2944" w:author="John Gil" w:date="2022-08-24T16:11:00Z">
                                  <w:rPr>
                                    <w:rFonts w:ascii="Cambria Math" w:hAnsi="Cambria Math"/>
                                    <w:i/>
                                    <w:sz w:val="32"/>
                                    <w:szCs w:val="32"/>
                                    <w:lang w:eastAsia="ru-RU"/>
                                  </w:rPr>
                                </w:del>
                              </m:ctrlPr>
                            </m:mPr>
                            <m:mr>
                              <m:e>
                                <m:sSub>
                                  <m:sSubPr>
                                    <m:ctrlPr>
                                      <w:del w:id="2945" w:author="John Gil" w:date="2022-08-24T16:11:00Z">
                                        <w:rPr>
                                          <w:rFonts w:ascii="Cambria Math" w:hAnsi="Cambria Math"/>
                                          <w:i/>
                                          <w:sz w:val="32"/>
                                          <w:szCs w:val="32"/>
                                          <w:lang w:eastAsia="ru-RU"/>
                                        </w:rPr>
                                      </w:del>
                                    </m:ctrlPr>
                                  </m:sSubPr>
                                  <m:e>
                                    <m:r>
                                      <w:del w:id="2946" w:author="John Gil" w:date="2022-08-24T16:11:00Z">
                                        <w:rPr>
                                          <w:rFonts w:ascii="Cambria Math" w:hAnsi="Cambria Math"/>
                                          <w:sz w:val="32"/>
                                          <w:szCs w:val="32"/>
                                          <w:lang w:eastAsia="ru-RU"/>
                                        </w:rPr>
                                        <m:t>S</m:t>
                                      </w:del>
                                    </m:r>
                                  </m:e>
                                  <m:sub>
                                    <m:r>
                                      <w:del w:id="2947" w:author="John Gil" w:date="2022-08-24T16:11:00Z">
                                        <w:rPr>
                                          <w:rFonts w:ascii="Cambria Math" w:hAnsi="Cambria Math"/>
                                          <w:sz w:val="32"/>
                                          <w:szCs w:val="32"/>
                                          <w:lang w:eastAsia="ru-RU"/>
                                        </w:rPr>
                                        <m:t>x</m:t>
                                      </w:del>
                                    </m:r>
                                  </m:sub>
                                </m:sSub>
                              </m:e>
                              <m:e>
                                <m:r>
                                  <w:del w:id="2948" w:author="John Gil" w:date="2022-08-24T16:11:00Z">
                                    <w:rPr>
                                      <w:rFonts w:ascii="Cambria Math" w:hAnsi="Cambria Math"/>
                                      <w:sz w:val="32"/>
                                      <w:szCs w:val="32"/>
                                      <w:lang w:eastAsia="ru-RU"/>
                                    </w:rPr>
                                    <m:t>0</m:t>
                                  </w:del>
                                </m:r>
                              </m:e>
                            </m:mr>
                          </m:m>
                        </m:e>
                      </m:mr>
                      <m:mr>
                        <m:e>
                          <m:m>
                            <m:mPr>
                              <m:mcs>
                                <m:mc>
                                  <m:mcPr>
                                    <m:count m:val="2"/>
                                    <m:mcJc m:val="center"/>
                                  </m:mcPr>
                                </m:mc>
                              </m:mcs>
                              <m:ctrlPr>
                                <w:del w:id="2949" w:author="John Gil" w:date="2022-08-24T16:11:00Z">
                                  <w:rPr>
                                    <w:rFonts w:ascii="Cambria Math" w:hAnsi="Cambria Math"/>
                                    <w:i/>
                                    <w:sz w:val="32"/>
                                    <w:szCs w:val="32"/>
                                    <w:lang w:eastAsia="ru-RU"/>
                                  </w:rPr>
                                </w:del>
                              </m:ctrlPr>
                            </m:mPr>
                            <m:mr>
                              <m:e>
                                <m:r>
                                  <w:del w:id="2950" w:author="John Gil" w:date="2022-08-24T16:11:00Z">
                                    <w:rPr>
                                      <w:rFonts w:ascii="Cambria Math" w:hAnsi="Cambria Math"/>
                                      <w:sz w:val="32"/>
                                      <w:szCs w:val="32"/>
                                      <w:lang w:eastAsia="ru-RU"/>
                                    </w:rPr>
                                    <m:t>0</m:t>
                                  </w:del>
                                </m:r>
                              </m:e>
                              <m:e>
                                <m:r>
                                  <w:del w:id="2951" w:author="John Gil" w:date="2022-08-24T16:11:00Z">
                                    <w:rPr>
                                      <w:rFonts w:ascii="Cambria Math" w:hAnsi="Cambria Math"/>
                                      <w:sz w:val="32"/>
                                      <w:szCs w:val="32"/>
                                      <w:lang w:eastAsia="ru-RU"/>
                                    </w:rPr>
                                    <m:t xml:space="preserve">  1</m:t>
                                  </w:del>
                                </m:r>
                              </m:e>
                            </m:mr>
                          </m:m>
                        </m:e>
                      </m:mr>
                    </m:m>
                  </m:e>
                </m:mr>
              </m:m>
            </m:e>
          </m:d>
        </m:oMath>
      </m:oMathPara>
    </w:p>
    <w:p w14:paraId="68D4467C" w14:textId="15008C34" w:rsidR="007D09F1" w:rsidDel="003A5FE2" w:rsidRDefault="007D09F1" w:rsidP="00036547">
      <w:pPr>
        <w:pStyle w:val="a3"/>
        <w:spacing w:before="8"/>
        <w:rPr>
          <w:del w:id="2952" w:author="John Gil" w:date="2022-08-24T16:11:00Z"/>
        </w:rPr>
      </w:pPr>
    </w:p>
    <w:p w14:paraId="2201FEF4" w14:textId="34A3DB63" w:rsidR="002F5672" w:rsidDel="003A5FE2" w:rsidRDefault="00B32AA0" w:rsidP="000E677C">
      <w:pPr>
        <w:pStyle w:val="a3"/>
        <w:spacing w:before="8"/>
        <w:rPr>
          <w:del w:id="2953" w:author="John Gil" w:date="2022-08-24T16:11:00Z"/>
        </w:rPr>
      </w:pPr>
      <w:del w:id="2954" w:author="John Gil" w:date="2022-08-24T16:11:00Z">
        <w:r w:rsidDel="003A5FE2">
          <w:delText xml:space="preserve">Функция </w:delText>
        </w:r>
        <w:r w:rsidDel="003A5FE2">
          <w:rPr>
            <w:lang w:val="en-US"/>
          </w:rPr>
          <w:delText>glm</w:delText>
        </w:r>
        <w:r w:rsidRPr="004C44E1" w:rsidDel="003A5FE2">
          <w:delText>::</w:delText>
        </w:r>
        <w:r w:rsidDel="003A5FE2">
          <w:rPr>
            <w:lang w:val="en-US"/>
          </w:rPr>
          <w:delText>scale</w:delText>
        </w:r>
        <w:r w:rsidRPr="004C44E1" w:rsidDel="003A5FE2">
          <w:delText xml:space="preserve"> </w:delText>
        </w:r>
        <w:r w:rsidDel="003A5FE2">
          <w:delText>формирует матрицу масштабирования</w:delText>
        </w:r>
        <w:r w:rsidRPr="004C44E1" w:rsidDel="003A5FE2">
          <w:delText xml:space="preserve">, </w:delText>
        </w:r>
        <w:r w:rsidDel="003A5FE2">
          <w:delText xml:space="preserve">заполняя значения </w:delText>
        </w:r>
        <w:r w:rsidRPr="00B32AA0" w:rsidDel="003A5FE2">
          <w:delText>(</w:delText>
        </w:r>
        <m:oMath>
          <m:sSub>
            <m:sSubPr>
              <m:ctrlPr>
                <w:rPr>
                  <w:rFonts w:ascii="Cambria Math" w:hAnsi="Cambria Math"/>
                  <w:i/>
                  <w:sz w:val="32"/>
                  <w:szCs w:val="32"/>
                  <w:lang w:eastAsia="ru-RU"/>
                </w:rPr>
              </m:ctrlPr>
            </m:sSubPr>
            <m:e>
              <m:r>
                <w:rPr>
                  <w:rFonts w:ascii="Cambria Math" w:hAnsi="Cambria Math"/>
                  <w:sz w:val="32"/>
                  <w:szCs w:val="32"/>
                  <w:lang w:val="en-US" w:eastAsia="ru-RU"/>
                </w:rPr>
                <m:t>S</m:t>
              </m:r>
            </m:e>
            <m:sub>
              <m:r>
                <w:rPr>
                  <w:rFonts w:ascii="Cambria Math" w:hAnsi="Cambria Math"/>
                  <w:sz w:val="32"/>
                  <w:szCs w:val="32"/>
                  <w:lang w:eastAsia="ru-RU"/>
                </w:rPr>
                <m:t>x</m:t>
              </m:r>
            </m:sub>
          </m:sSub>
          <m:r>
            <w:rPr>
              <w:rFonts w:ascii="Cambria Math" w:hAnsi="Cambria Math"/>
              <w:sz w:val="32"/>
              <w:szCs w:val="32"/>
              <w:lang w:eastAsia="ru-RU"/>
            </w:rPr>
            <m:t>,</m:t>
          </m:r>
          <m:sSub>
            <m:sSubPr>
              <m:ctrlPr>
                <w:rPr>
                  <w:rFonts w:ascii="Cambria Math" w:hAnsi="Cambria Math"/>
                  <w:i/>
                  <w:sz w:val="32"/>
                  <w:szCs w:val="32"/>
                  <w:lang w:eastAsia="ru-RU"/>
                </w:rPr>
              </m:ctrlPr>
            </m:sSubPr>
            <m:e>
              <m:r>
                <w:rPr>
                  <w:rFonts w:ascii="Cambria Math" w:hAnsi="Cambria Math"/>
                  <w:sz w:val="32"/>
                  <w:szCs w:val="32"/>
                  <w:lang w:eastAsia="ru-RU"/>
                </w:rPr>
                <m:t>S</m:t>
              </m:r>
            </m:e>
            <m:sub>
              <m:r>
                <w:rPr>
                  <w:rFonts w:ascii="Cambria Math" w:hAnsi="Cambria Math"/>
                  <w:sz w:val="32"/>
                  <w:szCs w:val="32"/>
                  <w:lang w:eastAsia="ru-RU"/>
                </w:rPr>
                <m:t>y</m:t>
              </m:r>
            </m:sub>
          </m:sSub>
          <m:r>
            <w:rPr>
              <w:rFonts w:ascii="Cambria Math" w:hAnsi="Cambria Math"/>
              <w:sz w:val="32"/>
              <w:szCs w:val="32"/>
              <w:lang w:eastAsia="ru-RU"/>
            </w:rPr>
            <m:t>,</m:t>
          </m:r>
          <m:sSub>
            <m:sSubPr>
              <m:ctrlPr>
                <w:rPr>
                  <w:rFonts w:ascii="Cambria Math" w:hAnsi="Cambria Math"/>
                  <w:i/>
                  <w:sz w:val="32"/>
                  <w:szCs w:val="32"/>
                  <w:lang w:eastAsia="ru-RU"/>
                </w:rPr>
              </m:ctrlPr>
            </m:sSubPr>
            <m:e>
              <m:r>
                <w:rPr>
                  <w:rFonts w:ascii="Cambria Math" w:hAnsi="Cambria Math"/>
                  <w:sz w:val="32"/>
                  <w:szCs w:val="32"/>
                  <w:lang w:eastAsia="ru-RU"/>
                </w:rPr>
                <m:t>S</m:t>
              </m:r>
            </m:e>
            <m:sub>
              <m:r>
                <w:rPr>
                  <w:rFonts w:ascii="Cambria Math" w:hAnsi="Cambria Math"/>
                  <w:sz w:val="32"/>
                  <w:szCs w:val="32"/>
                  <w:lang w:eastAsia="ru-RU"/>
                </w:rPr>
                <m:t>z</m:t>
              </m:r>
            </m:sub>
          </m:sSub>
        </m:oMath>
        <w:r w:rsidRPr="00B32AA0" w:rsidDel="003A5FE2">
          <w:delText xml:space="preserve">) </w:delText>
        </w:r>
        <w:r w:rsidDel="003A5FE2">
          <w:delText>в передаваемой через параметр матрице</w:delText>
        </w:r>
        <w:r w:rsidRPr="00B32AA0" w:rsidDel="003A5FE2">
          <w:delText>.</w:delText>
        </w:r>
      </w:del>
    </w:p>
    <w:p w14:paraId="2A14F3AA" w14:textId="03035FE8" w:rsidR="00287C03" w:rsidDel="003A5FE2" w:rsidRDefault="002F5672" w:rsidP="00B32AA0">
      <w:pPr>
        <w:pStyle w:val="a3"/>
        <w:spacing w:before="8"/>
        <w:rPr>
          <w:del w:id="2955" w:author="John Gil" w:date="2022-08-24T16:11:00Z"/>
        </w:rPr>
      </w:pPr>
      <w:del w:id="2956" w:author="John Gil" w:date="2022-08-24T16:11:00Z">
        <w:r w:rsidDel="003A5FE2">
          <w:delText xml:space="preserve">Переменная </w:delText>
        </w:r>
        <w:r w:rsidDel="003A5FE2">
          <w:rPr>
            <w:lang w:val="en-US"/>
          </w:rPr>
          <w:delText>Timer</w:delText>
        </w:r>
        <w:r w:rsidRPr="002F5672" w:rsidDel="003A5FE2">
          <w:delText xml:space="preserve"> </w:delText>
        </w:r>
        <w:r w:rsidDel="003A5FE2">
          <w:delText xml:space="preserve">используется для </w:delText>
        </w:r>
        <w:r w:rsidR="00287C03" w:rsidDel="003A5FE2">
          <w:delText xml:space="preserve">отсчета времени начала отрисовки кадра. </w:delText>
        </w:r>
        <w:r w:rsidR="00287C03" w:rsidDel="003A5FE2">
          <w:rPr>
            <w:lang w:val="en-US"/>
          </w:rPr>
          <w:delText>DeltaTime</w:delText>
        </w:r>
        <w:r w:rsidR="00287C03" w:rsidRPr="00287C03" w:rsidDel="003A5FE2">
          <w:delText xml:space="preserve"> – </w:delText>
        </w:r>
        <w:r w:rsidR="00287C03" w:rsidDel="003A5FE2">
          <w:delText>переменная</w:delText>
        </w:r>
        <w:r w:rsidR="00287C03" w:rsidRPr="00287C03" w:rsidDel="003A5FE2">
          <w:delText xml:space="preserve">, </w:delText>
        </w:r>
        <w:r w:rsidR="00287C03" w:rsidDel="003A5FE2">
          <w:delText>хранящая время отрисовки одного кадра (время выполнения итерации главного цикла).</w:delText>
        </w:r>
      </w:del>
    </w:p>
    <w:p w14:paraId="7403F84C" w14:textId="196ED495" w:rsidR="00287C03" w:rsidRPr="00841011" w:rsidDel="003A5FE2" w:rsidRDefault="00841011" w:rsidP="00B32AA0">
      <w:pPr>
        <w:pStyle w:val="a3"/>
        <w:spacing w:before="8"/>
        <w:rPr>
          <w:del w:id="2957" w:author="John Gil" w:date="2022-08-24T16:11:00Z"/>
        </w:rPr>
      </w:pPr>
      <w:del w:id="2958" w:author="John Gil" w:date="2022-08-24T16:11:00Z">
        <w:r w:rsidDel="003A5FE2">
          <w:delText>Рассмотрим исходный код главного цикла</w:delText>
        </w:r>
        <w:r w:rsidRPr="00841011" w:rsidDel="003A5FE2">
          <w:delText>:</w:delText>
        </w:r>
      </w:del>
    </w:p>
    <w:p w14:paraId="7B928225" w14:textId="3F70AC48" w:rsidR="002F5672" w:rsidRPr="002F5672" w:rsidDel="003A5FE2" w:rsidRDefault="000E677C" w:rsidP="00B32AA0">
      <w:pPr>
        <w:pStyle w:val="a3"/>
        <w:spacing w:before="8"/>
        <w:rPr>
          <w:del w:id="2959" w:author="John Gil" w:date="2022-08-24T16:11:00Z"/>
        </w:rPr>
      </w:pPr>
      <w:del w:id="2960" w:author="John Gil" w:date="2022-08-24T16:11:00Z">
        <w:r w:rsidDel="003A5FE2">
          <w:rPr>
            <w:noProof/>
          </w:rPr>
          <mc:AlternateContent>
            <mc:Choice Requires="wps">
              <w:drawing>
                <wp:anchor distT="45720" distB="45720" distL="114300" distR="114300" simplePos="0" relativeHeight="251669504" behindDoc="0" locked="0" layoutInCell="1" allowOverlap="1" wp14:anchorId="0DBC8FCA" wp14:editId="6033E61C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257810</wp:posOffset>
                  </wp:positionV>
                  <wp:extent cx="5991225" cy="1404620"/>
                  <wp:effectExtent l="0" t="0" r="28575" b="25400"/>
                  <wp:wrapSquare wrapText="bothSides"/>
                  <wp:docPr id="5" name="Надпись 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5991225" cy="140462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FD4DFCB" w14:textId="77777777" w:rsidR="007F013D" w:rsidRPr="000E677C" w:rsidRDefault="007F013D" w:rsidP="000E677C">
                              <w:pPr>
                                <w:widowControl/>
                                <w:adjustRightInd w:val="0"/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  <w:lang w:val="en-US"/>
                                </w:rPr>
                              </w:pPr>
                              <w:r w:rsidRPr="000E677C"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  <w:lang w:val="en-US"/>
                                </w:rPr>
                                <w:t xml:space="preserve">    </w:t>
                              </w:r>
                              <w:r w:rsidRPr="000E677C">
                                <w:rPr>
                                  <w:rFonts w:ascii="Consolas" w:eastAsiaTheme="minorHAnsi" w:hAnsi="Consolas" w:cs="Consolas"/>
                                  <w:color w:val="0000FF"/>
                                  <w:sz w:val="19"/>
                                  <w:szCs w:val="19"/>
                                  <w:lang w:val="en-US"/>
                                </w:rPr>
                                <w:t>while</w:t>
                              </w:r>
                              <w:r w:rsidRPr="000E677C"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  <w:lang w:val="en-US"/>
                                </w:rPr>
                                <w:t xml:space="preserve"> (!glfwWindowShouldClose(window))</w:t>
                              </w:r>
                              <w:r w:rsidRPr="000E677C">
                                <w:rPr>
                                  <w:rFonts w:ascii="Consolas" w:eastAsiaTheme="minorHAnsi" w:hAnsi="Consolas" w:cs="Consolas"/>
                                  <w:color w:val="008000"/>
                                  <w:sz w:val="19"/>
                                  <w:szCs w:val="19"/>
                                  <w:lang w:val="en-US"/>
                                </w:rPr>
                                <w:t>//</w:t>
                              </w:r>
                              <w:r>
                                <w:rPr>
                                  <w:rFonts w:ascii="Consolas" w:eastAsiaTheme="minorHAnsi" w:hAnsi="Consolas" w:cs="Consolas"/>
                                  <w:color w:val="008000"/>
                                  <w:sz w:val="19"/>
                                  <w:szCs w:val="19"/>
                                </w:rPr>
                                <w:t>Пока</w:t>
                              </w:r>
                              <w:r w:rsidRPr="000E677C">
                                <w:rPr>
                                  <w:rFonts w:ascii="Consolas" w:eastAsiaTheme="minorHAnsi" w:hAnsi="Consolas" w:cs="Consolas"/>
                                  <w:color w:val="008000"/>
                                  <w:sz w:val="19"/>
                                  <w:szCs w:val="19"/>
                                  <w:lang w:val="en-US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 w:eastAsiaTheme="minorHAnsi" w:hAnsi="Consolas" w:cs="Consolas"/>
                                  <w:color w:val="008000"/>
                                  <w:sz w:val="19"/>
                                  <w:szCs w:val="19"/>
                                </w:rPr>
                                <w:t>окно</w:t>
                              </w:r>
                              <w:r w:rsidRPr="000E677C">
                                <w:rPr>
                                  <w:rFonts w:ascii="Consolas" w:eastAsiaTheme="minorHAnsi" w:hAnsi="Consolas" w:cs="Consolas"/>
                                  <w:color w:val="008000"/>
                                  <w:sz w:val="19"/>
                                  <w:szCs w:val="19"/>
                                  <w:lang w:val="en-US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 w:eastAsiaTheme="minorHAnsi" w:hAnsi="Consolas" w:cs="Consolas"/>
                                  <w:color w:val="008000"/>
                                  <w:sz w:val="19"/>
                                  <w:szCs w:val="19"/>
                                </w:rPr>
                                <w:t>не</w:t>
                              </w:r>
                              <w:r w:rsidRPr="000E677C">
                                <w:rPr>
                                  <w:rFonts w:ascii="Consolas" w:eastAsiaTheme="minorHAnsi" w:hAnsi="Consolas" w:cs="Consolas"/>
                                  <w:color w:val="008000"/>
                                  <w:sz w:val="19"/>
                                  <w:szCs w:val="19"/>
                                  <w:lang w:val="en-US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 w:eastAsiaTheme="minorHAnsi" w:hAnsi="Consolas" w:cs="Consolas"/>
                                  <w:color w:val="008000"/>
                                  <w:sz w:val="19"/>
                                  <w:szCs w:val="19"/>
                                </w:rPr>
                                <w:t>закрыто</w:t>
                              </w:r>
                            </w:p>
                            <w:p w14:paraId="749A2F08" w14:textId="77777777" w:rsidR="007F013D" w:rsidRDefault="007F013D" w:rsidP="000E677C">
                              <w:pPr>
                                <w:widowControl/>
                                <w:adjustRightInd w:val="0"/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</w:pPr>
                              <w:r w:rsidRPr="000E677C"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  <w:lang w:val="en-US"/>
                                </w:rPr>
                                <w:t xml:space="preserve">    </w:t>
                              </w:r>
                              <w:r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  <w:t>{</w:t>
                              </w:r>
                            </w:p>
                            <w:p w14:paraId="5A0B4043" w14:textId="77777777" w:rsidR="007F013D" w:rsidRDefault="007F013D" w:rsidP="000E677C">
                              <w:pPr>
                                <w:widowControl/>
                                <w:adjustRightInd w:val="0"/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</w:pPr>
                              <w:r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  <w:t xml:space="preserve">        </w:t>
                              </w:r>
                              <w:proofErr w:type="spellStart"/>
                              <w:r>
                                <w:rPr>
                                  <w:rFonts w:ascii="Consolas" w:eastAsiaTheme="minorHAnsi" w:hAnsi="Consolas" w:cs="Consolas"/>
                                  <w:color w:val="0000FF"/>
                                  <w:sz w:val="19"/>
                                  <w:szCs w:val="19"/>
                                </w:rPr>
                                <w:t>auto</w:t>
                              </w:r>
                              <w:proofErr w:type="spellEnd"/>
                              <w:r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  <w:t>beginTime</w:t>
                              </w:r>
                              <w:proofErr w:type="spellEnd"/>
                              <w:r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  <w:t xml:space="preserve"> = </w:t>
                              </w:r>
                              <w:proofErr w:type="spellStart"/>
                              <w:r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  <w:t>Timer.now</w:t>
                              </w:r>
                              <w:proofErr w:type="spellEnd"/>
                              <w:r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  <w:t>();</w:t>
                              </w:r>
                              <w:r>
                                <w:rPr>
                                  <w:rFonts w:ascii="Consolas" w:eastAsiaTheme="minorHAnsi" w:hAnsi="Consolas" w:cs="Consolas"/>
                                  <w:color w:val="008000"/>
                                  <w:sz w:val="19"/>
                                  <w:szCs w:val="19"/>
                                </w:rPr>
                                <w:t>//Получаем время начала итерации цикла</w:t>
                              </w:r>
                            </w:p>
                            <w:p w14:paraId="1CE3E142" w14:textId="77777777" w:rsidR="007F013D" w:rsidRDefault="007F013D" w:rsidP="000E677C">
                              <w:pPr>
                                <w:widowControl/>
                                <w:adjustRightInd w:val="0"/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</w:pPr>
                              <w:r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  <w:t xml:space="preserve">        </w:t>
                              </w:r>
                              <w:r>
                                <w:rPr>
                                  <w:rFonts w:ascii="Consolas" w:eastAsiaTheme="minorHAnsi" w:hAnsi="Consolas" w:cs="Consolas"/>
                                  <w:color w:val="008000"/>
                                  <w:sz w:val="19"/>
                                  <w:szCs w:val="19"/>
                                </w:rPr>
                                <w:t>//Цвет обновления окна</w:t>
                              </w:r>
                            </w:p>
                            <w:p w14:paraId="1C8880FB" w14:textId="71F9BA95" w:rsidR="007F013D" w:rsidRDefault="007F013D" w:rsidP="000E677C">
                              <w:pPr>
                                <w:widowControl/>
                                <w:adjustRightInd w:val="0"/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</w:pPr>
                              <w:r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  <w:t xml:space="preserve">        </w:t>
                              </w:r>
                              <w:proofErr w:type="spellStart"/>
                              <w:r>
                                <w:rPr>
                                  <w:rFonts w:ascii="Consolas" w:eastAsiaTheme="minorHAnsi" w:hAnsi="Consolas" w:cs="Consolas"/>
                                  <w:color w:val="6F008A"/>
                                  <w:sz w:val="19"/>
                                  <w:szCs w:val="19"/>
                                </w:rPr>
                                <w:t>glClearColor</w:t>
                              </w:r>
                              <w:proofErr w:type="spellEnd"/>
                              <w:r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  <w:t>(0.3f, 0.3f, 0.3f, 1.0f);</w:t>
                              </w:r>
                            </w:p>
                            <w:p w14:paraId="3BC8E1BE" w14:textId="77777777" w:rsidR="007F013D" w:rsidRDefault="007F013D" w:rsidP="000E677C">
                              <w:pPr>
                                <w:widowControl/>
                                <w:adjustRightInd w:val="0"/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</w:pPr>
                              <w:r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  <w:t xml:space="preserve">        </w:t>
                              </w:r>
                              <w:r>
                                <w:rPr>
                                  <w:rFonts w:ascii="Consolas" w:eastAsiaTheme="minorHAnsi" w:hAnsi="Consolas" w:cs="Consolas"/>
                                  <w:color w:val="008000"/>
                                  <w:sz w:val="19"/>
                                  <w:szCs w:val="19"/>
                                </w:rPr>
                                <w:t>//Стереть все с экрана перед отрисовкой следующего кадра</w:t>
                              </w:r>
                            </w:p>
                            <w:p w14:paraId="24891795" w14:textId="6F68BE54" w:rsidR="007F013D" w:rsidRDefault="007F013D" w:rsidP="000E677C">
                              <w:pPr>
                                <w:widowControl/>
                                <w:adjustRightInd w:val="0"/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</w:pPr>
                              <w:r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  <w:t xml:space="preserve">        </w:t>
                              </w:r>
                              <w:r>
                                <w:rPr>
                                  <w:rFonts w:ascii="Consolas" w:eastAsiaTheme="minorHAnsi" w:hAnsi="Consolas" w:cs="Consolas"/>
                                  <w:color w:val="008000"/>
                                  <w:sz w:val="19"/>
                                  <w:szCs w:val="19"/>
                                </w:rPr>
                                <w:t>//(Освободить буфер, хранящий цвет пикселей примитивов и освободить буфер глубины)</w:t>
                              </w:r>
                            </w:p>
                            <w:p w14:paraId="3B5FC522" w14:textId="61B0DAB3" w:rsidR="007F013D" w:rsidRPr="000E677C" w:rsidRDefault="007F013D" w:rsidP="000E677C">
                              <w:pPr>
                                <w:widowControl/>
                                <w:adjustRightInd w:val="0"/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  <w:lang w:val="en-US"/>
                                </w:rPr>
                              </w:pPr>
                              <w:r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  <w:t xml:space="preserve">        </w:t>
                              </w:r>
                              <w:proofErr w:type="spellStart"/>
                              <w:r w:rsidRPr="000E677C">
                                <w:rPr>
                                  <w:rFonts w:ascii="Consolas" w:eastAsiaTheme="minorHAnsi" w:hAnsi="Consolas" w:cs="Consolas"/>
                                  <w:color w:val="6F008A"/>
                                  <w:sz w:val="19"/>
                                  <w:szCs w:val="19"/>
                                  <w:lang w:val="en-US"/>
                                </w:rPr>
                                <w:t>glClear</w:t>
                              </w:r>
                              <w:proofErr w:type="spellEnd"/>
                              <w:r w:rsidRPr="000E677C"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  <w:lang w:val="en-US"/>
                                </w:rPr>
                                <w:t>(</w:t>
                              </w:r>
                              <w:r w:rsidRPr="000E677C">
                                <w:rPr>
                                  <w:rFonts w:ascii="Consolas" w:eastAsiaTheme="minorHAnsi" w:hAnsi="Consolas" w:cs="Consolas"/>
                                  <w:color w:val="6F008A"/>
                                  <w:sz w:val="19"/>
                                  <w:szCs w:val="19"/>
                                  <w:lang w:val="en-US"/>
                                </w:rPr>
                                <w:t>GL_COLOR_BUFFER_BIT</w:t>
                              </w:r>
                              <w:r w:rsidRPr="000E677C"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  <w:lang w:val="en-US"/>
                                </w:rPr>
                                <w:t xml:space="preserve"> | </w:t>
                              </w:r>
                              <w:r w:rsidRPr="000E677C">
                                <w:rPr>
                                  <w:rFonts w:ascii="Consolas" w:eastAsiaTheme="minorHAnsi" w:hAnsi="Consolas" w:cs="Consolas"/>
                                  <w:color w:val="6F008A"/>
                                  <w:sz w:val="19"/>
                                  <w:szCs w:val="19"/>
                                  <w:lang w:val="en-US"/>
                                </w:rPr>
                                <w:t>GL_DEPTH_BUFFER_BIT</w:t>
                              </w:r>
                              <w:r w:rsidRPr="000E677C"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  <w:lang w:val="en-US"/>
                                </w:rPr>
                                <w:t>);</w:t>
                              </w:r>
                            </w:p>
                            <w:p w14:paraId="641A77CD" w14:textId="348D7ABF" w:rsidR="007F013D" w:rsidRDefault="007F013D" w:rsidP="000E677C">
                              <w:pPr>
                                <w:widowControl/>
                                <w:adjustRightInd w:val="0"/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</w:pPr>
                              <w:r w:rsidRPr="00BF2F83"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  <w:lang w:val="en-US"/>
                                </w:rPr>
                                <w:t xml:space="preserve">        </w:t>
                              </w:r>
                              <w:r>
                                <w:rPr>
                                  <w:rFonts w:ascii="Consolas" w:eastAsiaTheme="minorHAnsi" w:hAnsi="Consolas" w:cs="Consolas"/>
                                  <w:color w:val="008000"/>
                                  <w:sz w:val="19"/>
                                  <w:szCs w:val="19"/>
                                </w:rPr>
                                <w:t>//Выставить значение состояния текущей используемой программы</w:t>
                              </w:r>
                            </w:p>
                            <w:p w14:paraId="5E40DBF7" w14:textId="5CD4904E" w:rsidR="007F013D" w:rsidRDefault="007F013D" w:rsidP="000E677C">
                              <w:pPr>
                                <w:widowControl/>
                                <w:adjustRightInd w:val="0"/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</w:pPr>
                              <w:r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  <w:t xml:space="preserve">        </w:t>
                              </w:r>
                              <w:proofErr w:type="spellStart"/>
                              <w:r>
                                <w:rPr>
                                  <w:rFonts w:ascii="Consolas" w:eastAsiaTheme="minorHAnsi" w:hAnsi="Consolas" w:cs="Consolas"/>
                                  <w:color w:val="6F008A"/>
                                  <w:sz w:val="19"/>
                                  <w:szCs w:val="19"/>
                                </w:rPr>
                                <w:t>glUseProgram</w:t>
                              </w:r>
                              <w:proofErr w:type="spellEnd"/>
                              <w:r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  <w:t>(</w:t>
                              </w:r>
                              <w:proofErr w:type="spellStart"/>
                              <w:r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  <w:t>prog</w:t>
                              </w:r>
                              <w:proofErr w:type="spellEnd"/>
                              <w:r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  <w:t>);</w:t>
                              </w:r>
                            </w:p>
                            <w:p w14:paraId="794374BC" w14:textId="77777777" w:rsidR="007F013D" w:rsidRDefault="007F013D" w:rsidP="000E677C">
                              <w:pPr>
                                <w:widowControl/>
                                <w:adjustRightInd w:val="0"/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</w:pPr>
                              <w:r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  <w:t xml:space="preserve">        </w:t>
                              </w:r>
                              <w:r>
                                <w:rPr>
                                  <w:rFonts w:ascii="Consolas" w:eastAsiaTheme="minorHAnsi" w:hAnsi="Consolas" w:cs="Consolas"/>
                                  <w:color w:val="008000"/>
                                  <w:sz w:val="19"/>
                                  <w:szCs w:val="19"/>
                                </w:rPr>
                                <w:t>//Пример обработки ввода с клавиатуры (для выполнения задания)</w:t>
                              </w:r>
                            </w:p>
                            <w:p w14:paraId="2BE2409E" w14:textId="77777777" w:rsidR="007F013D" w:rsidRPr="000E677C" w:rsidRDefault="007F013D" w:rsidP="000E677C">
                              <w:pPr>
                                <w:widowControl/>
                                <w:adjustRightInd w:val="0"/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  <w:lang w:val="en-US"/>
                                </w:rPr>
                              </w:pPr>
                              <w:r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  <w:t xml:space="preserve">        </w:t>
                              </w:r>
                              <w:r w:rsidRPr="000E677C">
                                <w:rPr>
                                  <w:rFonts w:ascii="Consolas" w:eastAsiaTheme="minorHAnsi" w:hAnsi="Consolas" w:cs="Consolas"/>
                                  <w:color w:val="0000FF"/>
                                  <w:sz w:val="19"/>
                                  <w:szCs w:val="19"/>
                                  <w:lang w:val="en-US"/>
                                </w:rPr>
                                <w:t>if</w:t>
                              </w:r>
                              <w:r w:rsidRPr="000E677C"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  <w:lang w:val="en-US"/>
                                </w:rPr>
                                <w:t xml:space="preserve"> (</w:t>
                              </w:r>
                              <w:proofErr w:type="spellStart"/>
                              <w:r w:rsidRPr="000E677C"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  <w:lang w:val="en-US"/>
                                </w:rPr>
                                <w:t>glfwGetKey</w:t>
                              </w:r>
                              <w:proofErr w:type="spellEnd"/>
                              <w:r w:rsidRPr="000E677C"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  <w:lang w:val="en-US"/>
                                </w:rPr>
                                <w:t>(</w:t>
                              </w:r>
                              <w:proofErr w:type="spellStart"/>
                              <w:r w:rsidRPr="000E677C"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  <w:lang w:val="en-US"/>
                                </w:rPr>
                                <w:t>window,</w:t>
                              </w:r>
                              <w:r w:rsidRPr="000E677C">
                                <w:rPr>
                                  <w:rFonts w:ascii="Consolas" w:eastAsiaTheme="minorHAnsi" w:hAnsi="Consolas" w:cs="Consolas"/>
                                  <w:color w:val="6F008A"/>
                                  <w:sz w:val="19"/>
                                  <w:szCs w:val="19"/>
                                  <w:lang w:val="en-US"/>
                                </w:rPr>
                                <w:t>GLFW_KEY_A</w:t>
                              </w:r>
                              <w:proofErr w:type="spellEnd"/>
                              <w:r w:rsidRPr="000E677C"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  <w:lang w:val="en-US"/>
                                </w:rPr>
                                <w:t>))</w:t>
                              </w:r>
                            </w:p>
                            <w:p w14:paraId="21D5ABAB" w14:textId="77777777" w:rsidR="007F013D" w:rsidRDefault="007F013D" w:rsidP="000E677C">
                              <w:pPr>
                                <w:widowControl/>
                                <w:adjustRightInd w:val="0"/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</w:pPr>
                              <w:r w:rsidRPr="000E677C"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  <w:lang w:val="en-US"/>
                                </w:rPr>
                                <w:t xml:space="preserve">        </w:t>
                              </w:r>
                              <w:r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  <w:t>{</w:t>
                              </w:r>
                            </w:p>
                            <w:p w14:paraId="1D27706D" w14:textId="77777777" w:rsidR="007F013D" w:rsidRDefault="007F013D" w:rsidP="000E677C">
                              <w:pPr>
                                <w:widowControl/>
                                <w:adjustRightInd w:val="0"/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</w:pPr>
                              <w:r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  <w:t xml:space="preserve">            </w:t>
                              </w:r>
                              <w:r>
                                <w:rPr>
                                  <w:rFonts w:ascii="Consolas" w:eastAsiaTheme="minorHAnsi" w:hAnsi="Consolas" w:cs="Consolas"/>
                                  <w:color w:val="008000"/>
                                  <w:sz w:val="19"/>
                                  <w:szCs w:val="19"/>
                                </w:rPr>
                                <w:t>//Обработка ввода с клавиатуры</w:t>
                              </w:r>
                            </w:p>
                            <w:p w14:paraId="0D10CD02" w14:textId="77777777" w:rsidR="007F013D" w:rsidRDefault="007F013D" w:rsidP="000E677C">
                              <w:pPr>
                                <w:widowControl/>
                                <w:adjustRightInd w:val="0"/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</w:pPr>
                              <w:r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  <w:t xml:space="preserve">            </w:t>
                              </w:r>
                              <w:proofErr w:type="spellStart"/>
                              <w:r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  <w:t>std</w:t>
                              </w:r>
                              <w:proofErr w:type="spellEnd"/>
                              <w:r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  <w:t>::</w:t>
                              </w:r>
                              <w:proofErr w:type="spellStart"/>
                              <w:r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  <w:t>cout</w:t>
                              </w:r>
                              <w:proofErr w:type="spellEnd"/>
                              <w:r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 w:eastAsiaTheme="minorHAnsi" w:hAnsi="Consolas" w:cs="Consolas"/>
                                  <w:color w:val="008080"/>
                                  <w:sz w:val="19"/>
                                  <w:szCs w:val="19"/>
                                </w:rPr>
                                <w:t>&lt;&lt;</w:t>
                              </w:r>
                              <w:r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 w:eastAsiaTheme="minorHAnsi" w:hAnsi="Consolas" w:cs="Consolas"/>
                                  <w:color w:val="A31515"/>
                                  <w:sz w:val="19"/>
                                  <w:szCs w:val="19"/>
                                </w:rPr>
                                <w:t>"Клавиша А нажата"</w:t>
                              </w:r>
                              <w:r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 w:eastAsiaTheme="minorHAnsi" w:hAnsi="Consolas" w:cs="Consolas"/>
                                  <w:color w:val="008080"/>
                                  <w:sz w:val="19"/>
                                  <w:szCs w:val="19"/>
                                </w:rPr>
                                <w:t>&lt;&lt;</w:t>
                              </w:r>
                              <w:r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  <w:t>std</w:t>
                              </w:r>
                              <w:proofErr w:type="spellEnd"/>
                              <w:r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  <w:t>::</w:t>
                              </w:r>
                              <w:proofErr w:type="spellStart"/>
                              <w:r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  <w:t>endl</w:t>
                              </w:r>
                              <w:proofErr w:type="spellEnd"/>
                              <w:r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  <w:t>;</w:t>
                              </w:r>
                            </w:p>
                            <w:p w14:paraId="79EFEAB4" w14:textId="3F3E872D" w:rsidR="007F013D" w:rsidRDefault="007F013D" w:rsidP="000E677C">
                              <w:pPr>
                                <w:widowControl/>
                                <w:adjustRightInd w:val="0"/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</w:pPr>
                              <w:r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  <w:t xml:space="preserve">        }</w:t>
                              </w:r>
                            </w:p>
                            <w:p w14:paraId="040C06E9" w14:textId="77777777" w:rsidR="007F013D" w:rsidRDefault="007F013D" w:rsidP="000E677C">
                              <w:pPr>
                                <w:widowControl/>
                                <w:adjustRightInd w:val="0"/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</w:pPr>
                              <w:r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  <w:t xml:space="preserve">        {</w:t>
                              </w:r>
                            </w:p>
                            <w:p w14:paraId="5C71D483" w14:textId="77777777" w:rsidR="007F013D" w:rsidRDefault="007F013D" w:rsidP="000E677C">
                              <w:pPr>
                                <w:widowControl/>
                                <w:adjustRightInd w:val="0"/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</w:pPr>
                              <w:r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  <w:t xml:space="preserve">            </w:t>
                              </w:r>
                              <w:r>
                                <w:rPr>
                                  <w:rFonts w:ascii="Consolas" w:eastAsiaTheme="minorHAnsi" w:hAnsi="Consolas" w:cs="Consolas"/>
                                  <w:color w:val="008000"/>
                                  <w:sz w:val="19"/>
                                  <w:szCs w:val="19"/>
                                </w:rPr>
                                <w:t>//Получить дескриптор значения состояния "</w:t>
                              </w:r>
                              <w:proofErr w:type="spellStart"/>
                              <w:r>
                                <w:rPr>
                                  <w:rFonts w:ascii="Consolas" w:eastAsiaTheme="minorHAnsi" w:hAnsi="Consolas" w:cs="Consolas"/>
                                  <w:color w:val="008000"/>
                                  <w:sz w:val="19"/>
                                  <w:szCs w:val="19"/>
                                </w:rPr>
                                <w:t>model</w:t>
                              </w:r>
                              <w:proofErr w:type="spellEnd"/>
                              <w:r>
                                <w:rPr>
                                  <w:rFonts w:ascii="Consolas" w:eastAsiaTheme="minorHAnsi" w:hAnsi="Consolas" w:cs="Consolas"/>
                                  <w:color w:val="008000"/>
                                  <w:sz w:val="19"/>
                                  <w:szCs w:val="19"/>
                                </w:rPr>
                                <w:t>"</w:t>
                              </w:r>
                            </w:p>
                            <w:p w14:paraId="15F28474" w14:textId="77777777" w:rsidR="007F013D" w:rsidRPr="000E677C" w:rsidRDefault="007F013D" w:rsidP="000E677C">
                              <w:pPr>
                                <w:widowControl/>
                                <w:adjustRightInd w:val="0"/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  <w:lang w:val="en-US"/>
                                </w:rPr>
                              </w:pPr>
                              <w:r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  <w:t xml:space="preserve">            </w:t>
                              </w:r>
                              <w:proofErr w:type="spellStart"/>
                              <w:r w:rsidRPr="000E677C">
                                <w:rPr>
                                  <w:rFonts w:ascii="Consolas" w:eastAsiaTheme="minorHAnsi" w:hAnsi="Consolas" w:cs="Consolas"/>
                                  <w:color w:val="2B91AF"/>
                                  <w:sz w:val="19"/>
                                  <w:szCs w:val="19"/>
                                  <w:lang w:val="en-US"/>
                                </w:rPr>
                                <w:t>GLuint</w:t>
                              </w:r>
                              <w:proofErr w:type="spellEnd"/>
                              <w:r w:rsidRPr="000E677C"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  <w:lang w:val="en-US"/>
                                </w:rPr>
                                <w:t xml:space="preserve"> location = </w:t>
                              </w:r>
                              <w:r w:rsidRPr="000E677C">
                                <w:rPr>
                                  <w:rFonts w:ascii="Consolas" w:eastAsiaTheme="minorHAnsi" w:hAnsi="Consolas" w:cs="Consolas"/>
                                  <w:color w:val="6F008A"/>
                                  <w:sz w:val="19"/>
                                  <w:szCs w:val="19"/>
                                  <w:lang w:val="en-US"/>
                                </w:rPr>
                                <w:t>glGetUniformLocation</w:t>
                              </w:r>
                              <w:r w:rsidRPr="000E677C"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  <w:lang w:val="en-US"/>
                                </w:rPr>
                                <w:t xml:space="preserve">(prog, </w:t>
                              </w:r>
                              <w:r w:rsidRPr="000E677C">
                                <w:rPr>
                                  <w:rFonts w:ascii="Consolas" w:eastAsiaTheme="minorHAnsi" w:hAnsi="Consolas" w:cs="Consolas"/>
                                  <w:color w:val="A31515"/>
                                  <w:sz w:val="19"/>
                                  <w:szCs w:val="19"/>
                                  <w:lang w:val="en-US"/>
                                </w:rPr>
                                <w:t>"model"</w:t>
                              </w:r>
                              <w:r w:rsidRPr="000E677C"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  <w:lang w:val="en-US"/>
                                </w:rPr>
                                <w:t>);</w:t>
                              </w:r>
                            </w:p>
                            <w:p w14:paraId="13D007F9" w14:textId="77777777" w:rsidR="007F013D" w:rsidRDefault="007F013D" w:rsidP="000E677C">
                              <w:pPr>
                                <w:widowControl/>
                                <w:adjustRightInd w:val="0"/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</w:pPr>
                              <w:r w:rsidRPr="000E677C"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  <w:lang w:val="en-US"/>
                                </w:rPr>
                                <w:t xml:space="preserve">            </w:t>
                              </w:r>
                              <w:r>
                                <w:rPr>
                                  <w:rFonts w:ascii="Consolas" w:eastAsiaTheme="minorHAnsi" w:hAnsi="Consolas" w:cs="Consolas"/>
                                  <w:color w:val="008000"/>
                                  <w:sz w:val="19"/>
                                  <w:szCs w:val="19"/>
                                </w:rPr>
                                <w:t>//Вычислить произведения матрицы переноса, вращения и масштабирования</w:t>
                              </w:r>
                            </w:p>
                            <w:p w14:paraId="2ECE86EB" w14:textId="77777777" w:rsidR="007F013D" w:rsidRPr="000E677C" w:rsidRDefault="007F013D" w:rsidP="000E677C">
                              <w:pPr>
                                <w:widowControl/>
                                <w:adjustRightInd w:val="0"/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  <w:lang w:val="en-US"/>
                                </w:rPr>
                              </w:pPr>
                              <w:r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  <w:t xml:space="preserve">            </w:t>
                              </w:r>
                              <w:proofErr w:type="spellStart"/>
                              <w:r w:rsidRPr="000E677C"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  <w:lang w:val="en-US"/>
                                </w:rPr>
                                <w:t>glm</w:t>
                              </w:r>
                              <w:proofErr w:type="spellEnd"/>
                              <w:r w:rsidRPr="000E677C"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  <w:lang w:val="en-US"/>
                                </w:rPr>
                                <w:t>::</w:t>
                              </w:r>
                              <w:r w:rsidRPr="000E677C">
                                <w:rPr>
                                  <w:rFonts w:ascii="Consolas" w:eastAsiaTheme="minorHAnsi" w:hAnsi="Consolas" w:cs="Consolas"/>
                                  <w:color w:val="2B91AF"/>
                                  <w:sz w:val="19"/>
                                  <w:szCs w:val="19"/>
                                  <w:lang w:val="en-US"/>
                                </w:rPr>
                                <w:t>mat4</w:t>
                              </w:r>
                              <w:r w:rsidRPr="000E677C"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  <w:lang w:val="en-US"/>
                                </w:rPr>
                                <w:t xml:space="preserve"> </w:t>
                              </w:r>
                              <w:proofErr w:type="spellStart"/>
                              <w:r w:rsidRPr="000E677C"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  <w:lang w:val="en-US"/>
                                </w:rPr>
                                <w:t>transformMatrix</w:t>
                              </w:r>
                              <w:proofErr w:type="spellEnd"/>
                              <w:r w:rsidRPr="000E677C"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  <w:lang w:val="en-US"/>
                                </w:rPr>
                                <w:t xml:space="preserve"> = translation </w:t>
                              </w:r>
                              <w:r w:rsidRPr="000E677C">
                                <w:rPr>
                                  <w:rFonts w:ascii="Consolas" w:eastAsiaTheme="minorHAnsi" w:hAnsi="Consolas" w:cs="Consolas"/>
                                  <w:color w:val="008080"/>
                                  <w:sz w:val="19"/>
                                  <w:szCs w:val="19"/>
                                  <w:lang w:val="en-US"/>
                                </w:rPr>
                                <w:t>*</w:t>
                              </w:r>
                              <w:r w:rsidRPr="000E677C"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  <w:lang w:val="en-US"/>
                                </w:rPr>
                                <w:t xml:space="preserve"> rotation </w:t>
                              </w:r>
                              <w:r w:rsidRPr="000E677C">
                                <w:rPr>
                                  <w:rFonts w:ascii="Consolas" w:eastAsiaTheme="minorHAnsi" w:hAnsi="Consolas" w:cs="Consolas"/>
                                  <w:color w:val="008080"/>
                                  <w:sz w:val="19"/>
                                  <w:szCs w:val="19"/>
                                  <w:lang w:val="en-US"/>
                                </w:rPr>
                                <w:t>*</w:t>
                              </w:r>
                              <w:r w:rsidRPr="000E677C"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  <w:lang w:val="en-US"/>
                                </w:rPr>
                                <w:t xml:space="preserve"> scale;</w:t>
                              </w:r>
                            </w:p>
                            <w:p w14:paraId="441AA656" w14:textId="77777777" w:rsidR="007F013D" w:rsidRPr="000E677C" w:rsidRDefault="007F013D" w:rsidP="000E677C">
                              <w:pPr>
                                <w:widowControl/>
                                <w:adjustRightInd w:val="0"/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  <w:lang w:val="en-US"/>
                                </w:rPr>
                              </w:pPr>
                              <w:r w:rsidRPr="000E677C"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  <w:lang w:val="en-US"/>
                                </w:rPr>
                                <w:t xml:space="preserve">            </w:t>
                              </w:r>
                              <w:r w:rsidRPr="000E677C">
                                <w:rPr>
                                  <w:rFonts w:ascii="Consolas" w:eastAsiaTheme="minorHAnsi" w:hAnsi="Consolas" w:cs="Consolas"/>
                                  <w:color w:val="008000"/>
                                  <w:sz w:val="19"/>
                                  <w:szCs w:val="19"/>
                                  <w:lang w:val="en-US"/>
                                </w:rPr>
                                <w:t>//</w:t>
                              </w:r>
                              <w:r>
                                <w:rPr>
                                  <w:rFonts w:ascii="Consolas" w:eastAsiaTheme="minorHAnsi" w:hAnsi="Consolas" w:cs="Consolas"/>
                                  <w:color w:val="008000"/>
                                  <w:sz w:val="19"/>
                                  <w:szCs w:val="19"/>
                                </w:rPr>
                                <w:t>Выставить</w:t>
                              </w:r>
                              <w:r w:rsidRPr="000E677C">
                                <w:rPr>
                                  <w:rFonts w:ascii="Consolas" w:eastAsiaTheme="minorHAnsi" w:hAnsi="Consolas" w:cs="Consolas"/>
                                  <w:color w:val="008000"/>
                                  <w:sz w:val="19"/>
                                  <w:szCs w:val="19"/>
                                  <w:lang w:val="en-US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 w:eastAsiaTheme="minorHAnsi" w:hAnsi="Consolas" w:cs="Consolas"/>
                                  <w:color w:val="008000"/>
                                  <w:sz w:val="19"/>
                                  <w:szCs w:val="19"/>
                                </w:rPr>
                                <w:t>значение</w:t>
                              </w:r>
                              <w:r w:rsidRPr="000E677C">
                                <w:rPr>
                                  <w:rFonts w:ascii="Consolas" w:eastAsiaTheme="minorHAnsi" w:hAnsi="Consolas" w:cs="Consolas"/>
                                  <w:color w:val="008000"/>
                                  <w:sz w:val="19"/>
                                  <w:szCs w:val="19"/>
                                  <w:lang w:val="en-US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 w:eastAsiaTheme="minorHAnsi" w:hAnsi="Consolas" w:cs="Consolas"/>
                                  <w:color w:val="008000"/>
                                  <w:sz w:val="19"/>
                                  <w:szCs w:val="19"/>
                                </w:rPr>
                                <w:t>состояния</w:t>
                              </w:r>
                              <w:r w:rsidRPr="000E677C">
                                <w:rPr>
                                  <w:rFonts w:ascii="Consolas" w:eastAsiaTheme="minorHAnsi" w:hAnsi="Consolas" w:cs="Consolas"/>
                                  <w:color w:val="008000"/>
                                  <w:sz w:val="19"/>
                                  <w:szCs w:val="19"/>
                                  <w:lang w:val="en-US"/>
                                </w:rPr>
                                <w:t xml:space="preserve"> model</w:t>
                              </w:r>
                            </w:p>
                            <w:p w14:paraId="4D6BF73A" w14:textId="77777777" w:rsidR="007F013D" w:rsidRPr="000E677C" w:rsidRDefault="007F013D" w:rsidP="000E677C">
                              <w:pPr>
                                <w:widowControl/>
                                <w:adjustRightInd w:val="0"/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  <w:lang w:val="en-US"/>
                                </w:rPr>
                              </w:pPr>
                              <w:r w:rsidRPr="000E677C"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  <w:lang w:val="en-US"/>
                                </w:rPr>
                                <w:t xml:space="preserve">            </w:t>
                              </w:r>
                              <w:r w:rsidRPr="000E677C">
                                <w:rPr>
                                  <w:rFonts w:ascii="Consolas" w:eastAsiaTheme="minorHAnsi" w:hAnsi="Consolas" w:cs="Consolas"/>
                                  <w:color w:val="6F008A"/>
                                  <w:sz w:val="19"/>
                                  <w:szCs w:val="19"/>
                                  <w:lang w:val="en-US"/>
                                </w:rPr>
                                <w:t>glUniformMatrix4fv</w:t>
                              </w:r>
                              <w:r w:rsidRPr="000E677C"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  <w:lang w:val="en-US"/>
                                </w:rPr>
                                <w:t xml:space="preserve">(location, 1, </w:t>
                              </w:r>
                              <w:r w:rsidRPr="000E677C">
                                <w:rPr>
                                  <w:rFonts w:ascii="Consolas" w:eastAsiaTheme="minorHAnsi" w:hAnsi="Consolas" w:cs="Consolas"/>
                                  <w:color w:val="6F008A"/>
                                  <w:sz w:val="19"/>
                                  <w:szCs w:val="19"/>
                                  <w:lang w:val="en-US"/>
                                </w:rPr>
                                <w:t>GL_FALSE</w:t>
                              </w:r>
                              <w:r w:rsidRPr="000E677C"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  <w:lang w:val="en-US"/>
                                </w:rPr>
                                <w:t xml:space="preserve">, </w:t>
                              </w:r>
                              <w:proofErr w:type="spellStart"/>
                              <w:r w:rsidRPr="000E677C"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  <w:lang w:val="en-US"/>
                                </w:rPr>
                                <w:t>glm</w:t>
                              </w:r>
                              <w:proofErr w:type="spellEnd"/>
                              <w:r w:rsidRPr="000E677C"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  <w:lang w:val="en-US"/>
                                </w:rPr>
                                <w:t>::</w:t>
                              </w:r>
                              <w:proofErr w:type="spellStart"/>
                              <w:r w:rsidRPr="000E677C"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  <w:lang w:val="en-US"/>
                                </w:rPr>
                                <w:t>value_ptr</w:t>
                              </w:r>
                              <w:proofErr w:type="spellEnd"/>
                              <w:r w:rsidRPr="000E677C"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  <w:lang w:val="en-US"/>
                                </w:rPr>
                                <w:t>(</w:t>
                              </w:r>
                              <w:proofErr w:type="spellStart"/>
                              <w:r w:rsidRPr="000E677C"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  <w:lang w:val="en-US"/>
                                </w:rPr>
                                <w:t>transformMatrix</w:t>
                              </w:r>
                              <w:proofErr w:type="spellEnd"/>
                              <w:r w:rsidRPr="000E677C"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  <w:lang w:val="en-US"/>
                                </w:rPr>
                                <w:t>));</w:t>
                              </w:r>
                            </w:p>
                            <w:p w14:paraId="41F83893" w14:textId="77777777" w:rsidR="007F013D" w:rsidRDefault="007F013D" w:rsidP="000E677C">
                              <w:pPr>
                                <w:widowControl/>
                                <w:adjustRightInd w:val="0"/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</w:pPr>
                              <w:r w:rsidRPr="000E677C"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  <w:lang w:val="en-US"/>
                                </w:rPr>
                                <w:t xml:space="preserve">        </w:t>
                              </w:r>
                              <w:r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  <w:t>}</w:t>
                              </w:r>
                            </w:p>
                            <w:p w14:paraId="6A9F2456" w14:textId="4411E0A0" w:rsidR="007F013D" w:rsidRDefault="007F013D" w:rsidP="000E677C">
                              <w:pPr>
                                <w:widowControl/>
                                <w:adjustRightInd w:val="0"/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</w:pPr>
                              <w:r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  <w:t xml:space="preserve">        </w:t>
                              </w:r>
                              <w:r>
                                <w:rPr>
                                  <w:rFonts w:ascii="Consolas" w:eastAsiaTheme="minorHAnsi" w:hAnsi="Consolas" w:cs="Consolas"/>
                                  <w:color w:val="008000"/>
                                  <w:sz w:val="19"/>
                                  <w:szCs w:val="19"/>
                                </w:rPr>
                                <w:t>//Выставить значения состояния текущего используемого массива вертексов</w:t>
                              </w:r>
                            </w:p>
                            <w:p w14:paraId="7641D546" w14:textId="77777777" w:rsidR="007F013D" w:rsidRDefault="007F013D" w:rsidP="000E677C">
                              <w:pPr>
                                <w:widowControl/>
                                <w:adjustRightInd w:val="0"/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</w:pPr>
                              <w:r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  <w:t xml:space="preserve">        </w:t>
                              </w:r>
                              <w:proofErr w:type="spellStart"/>
                              <w:r>
                                <w:rPr>
                                  <w:rFonts w:ascii="Consolas" w:eastAsiaTheme="minorHAnsi" w:hAnsi="Consolas" w:cs="Consolas"/>
                                  <w:color w:val="6F008A"/>
                                  <w:sz w:val="19"/>
                                  <w:szCs w:val="19"/>
                                </w:rPr>
                                <w:t>glBindVertexArray</w:t>
                              </w:r>
                              <w:proofErr w:type="spellEnd"/>
                              <w:r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  <w:t>(</w:t>
                              </w:r>
                              <w:proofErr w:type="spellStart"/>
                              <w:r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  <w:t>vertexArray</w:t>
                              </w:r>
                              <w:proofErr w:type="spellEnd"/>
                              <w:r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  <w:t>);</w:t>
                              </w:r>
                            </w:p>
                            <w:p w14:paraId="569FDD0F" w14:textId="77777777" w:rsidR="007F013D" w:rsidRDefault="007F013D" w:rsidP="000E677C">
                              <w:pPr>
                                <w:widowControl/>
                                <w:adjustRightInd w:val="0"/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</w:pPr>
                            </w:p>
                            <w:p w14:paraId="4DF06163" w14:textId="77777777" w:rsidR="007F013D" w:rsidRDefault="007F013D" w:rsidP="000E677C">
                              <w:pPr>
                                <w:widowControl/>
                                <w:adjustRightInd w:val="0"/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</w:pPr>
                              <w:r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  <w:t xml:space="preserve">        </w:t>
                              </w:r>
                              <w:r>
                                <w:rPr>
                                  <w:rFonts w:ascii="Consolas" w:eastAsiaTheme="minorHAnsi" w:hAnsi="Consolas" w:cs="Consolas"/>
                                  <w:color w:val="008000"/>
                                  <w:sz w:val="19"/>
                                  <w:szCs w:val="19"/>
                                </w:rPr>
                                <w:t xml:space="preserve">//Вывести на экран примитив, хранящийся в текущем </w:t>
                              </w:r>
                            </w:p>
                            <w:p w14:paraId="19D5041C" w14:textId="77777777" w:rsidR="007F013D" w:rsidRDefault="007F013D" w:rsidP="000E677C">
                              <w:pPr>
                                <w:widowControl/>
                                <w:adjustRightInd w:val="0"/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</w:pPr>
                              <w:r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  <w:t xml:space="preserve">        </w:t>
                              </w:r>
                              <w:r>
                                <w:rPr>
                                  <w:rFonts w:ascii="Consolas" w:eastAsiaTheme="minorHAnsi" w:hAnsi="Consolas" w:cs="Consolas"/>
                                  <w:color w:val="008000"/>
                                  <w:sz w:val="19"/>
                                  <w:szCs w:val="19"/>
                                </w:rPr>
                                <w:t>//используемом массиве вертексов с помощью индексов</w:t>
                              </w:r>
                            </w:p>
                            <w:p w14:paraId="1C0B644A" w14:textId="77777777" w:rsidR="007F013D" w:rsidRDefault="007F013D" w:rsidP="000E677C">
                              <w:pPr>
                                <w:widowControl/>
                                <w:adjustRightInd w:val="0"/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</w:pPr>
                              <w:r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  <w:t xml:space="preserve">        </w:t>
                              </w:r>
                              <w:r>
                                <w:rPr>
                                  <w:rFonts w:ascii="Consolas" w:eastAsiaTheme="minorHAnsi" w:hAnsi="Consolas" w:cs="Consolas"/>
                                  <w:color w:val="008000"/>
                                  <w:sz w:val="19"/>
                                  <w:szCs w:val="19"/>
                                </w:rPr>
                                <w:t>//(индексы тоже находятся в массиве вертексов)</w:t>
                              </w:r>
                            </w:p>
                            <w:p w14:paraId="7C13349C" w14:textId="77777777" w:rsidR="007F013D" w:rsidRDefault="007F013D" w:rsidP="000E677C">
                              <w:pPr>
                                <w:widowControl/>
                                <w:adjustRightInd w:val="0"/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</w:pPr>
                              <w:r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  <w:t xml:space="preserve">        </w:t>
                              </w:r>
                              <w:proofErr w:type="spellStart"/>
                              <w:r>
                                <w:rPr>
                                  <w:rFonts w:ascii="Consolas" w:eastAsiaTheme="minorHAnsi" w:hAnsi="Consolas" w:cs="Consolas"/>
                                  <w:color w:val="6F008A"/>
                                  <w:sz w:val="19"/>
                                  <w:szCs w:val="19"/>
                                </w:rPr>
                                <w:t>glDrawElements</w:t>
                              </w:r>
                              <w:proofErr w:type="spellEnd"/>
                              <w:r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  <w:t>(</w:t>
                              </w:r>
                            </w:p>
                            <w:p w14:paraId="07D63AB0" w14:textId="77777777" w:rsidR="007F013D" w:rsidRDefault="007F013D" w:rsidP="000E677C">
                              <w:pPr>
                                <w:widowControl/>
                                <w:adjustRightInd w:val="0"/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</w:pPr>
                              <w:r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  <w:t xml:space="preserve">            </w:t>
                              </w:r>
                              <w:r>
                                <w:rPr>
                                  <w:rFonts w:ascii="Consolas" w:eastAsiaTheme="minorHAnsi" w:hAnsi="Consolas" w:cs="Consolas"/>
                                  <w:color w:val="6F008A"/>
                                  <w:sz w:val="19"/>
                                  <w:szCs w:val="19"/>
                                </w:rPr>
                                <w:t>GL_TRIANGLES</w:t>
                              </w:r>
                              <w:r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  <w:t>,</w:t>
                              </w:r>
                              <w:r>
                                <w:rPr>
                                  <w:rFonts w:ascii="Consolas" w:eastAsiaTheme="minorHAnsi" w:hAnsi="Consolas" w:cs="Consolas"/>
                                  <w:color w:val="008000"/>
                                  <w:sz w:val="19"/>
                                  <w:szCs w:val="19"/>
                                </w:rPr>
                                <w:t>//Топология соединения вершин</w:t>
                              </w:r>
                            </w:p>
                            <w:p w14:paraId="409628B6" w14:textId="77777777" w:rsidR="007F013D" w:rsidRDefault="007F013D" w:rsidP="000E677C">
                              <w:pPr>
                                <w:widowControl/>
                                <w:adjustRightInd w:val="0"/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</w:pPr>
                              <w:r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  <w:t xml:space="preserve">            6,</w:t>
                              </w:r>
                              <w:r>
                                <w:rPr>
                                  <w:rFonts w:ascii="Consolas" w:eastAsiaTheme="minorHAnsi" w:hAnsi="Consolas" w:cs="Consolas"/>
                                  <w:color w:val="008000"/>
                                  <w:sz w:val="19"/>
                                  <w:szCs w:val="19"/>
                                </w:rPr>
                                <w:t>//Количество индексов (Не количество вершин!)</w:t>
                              </w:r>
                            </w:p>
                            <w:p w14:paraId="5BA49F7D" w14:textId="77777777" w:rsidR="007F013D" w:rsidRDefault="007F013D" w:rsidP="000E677C">
                              <w:pPr>
                                <w:widowControl/>
                                <w:adjustRightInd w:val="0"/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</w:pPr>
                              <w:r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  <w:t xml:space="preserve">            </w:t>
                              </w:r>
                              <w:r>
                                <w:rPr>
                                  <w:rFonts w:ascii="Consolas" w:eastAsiaTheme="minorHAnsi" w:hAnsi="Consolas" w:cs="Consolas"/>
                                  <w:color w:val="6F008A"/>
                                  <w:sz w:val="19"/>
                                  <w:szCs w:val="19"/>
                                </w:rPr>
                                <w:t>GL_UNSIGNED_INT</w:t>
                              </w:r>
                              <w:r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  <w:t>,</w:t>
                              </w:r>
                              <w:r>
                                <w:rPr>
                                  <w:rFonts w:ascii="Consolas" w:eastAsiaTheme="minorHAnsi" w:hAnsi="Consolas" w:cs="Consolas"/>
                                  <w:color w:val="008000"/>
                                  <w:sz w:val="19"/>
                                  <w:szCs w:val="19"/>
                                </w:rPr>
                                <w:t>//Тип данных индексов: беззнаковое целочисленное</w:t>
                              </w:r>
                            </w:p>
                            <w:p w14:paraId="5587624A" w14:textId="77777777" w:rsidR="007F013D" w:rsidRDefault="007F013D" w:rsidP="000E677C">
                              <w:pPr>
                                <w:widowControl/>
                                <w:adjustRightInd w:val="0"/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</w:pPr>
                              <w:r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  <w:t xml:space="preserve">            0</w:t>
                              </w:r>
                            </w:p>
                            <w:p w14:paraId="39DB8479" w14:textId="0557BC0B" w:rsidR="007F013D" w:rsidRDefault="007F013D" w:rsidP="000E677C">
                              <w:pPr>
                                <w:widowControl/>
                                <w:adjustRightInd w:val="0"/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</w:pPr>
                              <w:r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  <w:t xml:space="preserve">        );</w:t>
                              </w:r>
                            </w:p>
                            <w:p w14:paraId="3575F006" w14:textId="77777777" w:rsidR="007F013D" w:rsidRDefault="007F013D" w:rsidP="000E677C">
                              <w:pPr>
                                <w:widowControl/>
                                <w:adjustRightInd w:val="0"/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</w:pPr>
                              <w:r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  <w:t xml:space="preserve">        </w:t>
                              </w:r>
                              <w:r>
                                <w:rPr>
                                  <w:rFonts w:ascii="Consolas" w:eastAsiaTheme="minorHAnsi" w:hAnsi="Consolas" w:cs="Consolas"/>
                                  <w:color w:val="008000"/>
                                  <w:sz w:val="19"/>
                                  <w:szCs w:val="19"/>
                                </w:rPr>
                                <w:t>//Обработать оконные события</w:t>
                              </w:r>
                            </w:p>
                            <w:p w14:paraId="117EADB9" w14:textId="11D5B403" w:rsidR="007F013D" w:rsidRDefault="007F013D" w:rsidP="000E677C">
                              <w:pPr>
                                <w:widowControl/>
                                <w:adjustRightInd w:val="0"/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</w:pPr>
                              <w:r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  <w:t xml:space="preserve">        </w:t>
                              </w:r>
                              <w:proofErr w:type="spellStart"/>
                              <w:r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  <w:t>glfwPollEvents</w:t>
                              </w:r>
                              <w:proofErr w:type="spellEnd"/>
                              <w:r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  <w:t>();</w:t>
                              </w:r>
                            </w:p>
                            <w:p w14:paraId="43DB3B31" w14:textId="7C6A4DBC" w:rsidR="007F013D" w:rsidRDefault="007F013D" w:rsidP="000E677C">
                              <w:pPr>
                                <w:widowControl/>
                                <w:adjustRightInd w:val="0"/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</w:pPr>
                              <w:r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  <w:t xml:space="preserve">        </w:t>
                              </w:r>
                              <w:r>
                                <w:rPr>
                                  <w:rFonts w:ascii="Consolas" w:eastAsiaTheme="minorHAnsi" w:hAnsi="Consolas" w:cs="Consolas"/>
                                  <w:color w:val="008000"/>
                                  <w:sz w:val="19"/>
                                  <w:szCs w:val="19"/>
                                </w:rPr>
                                <w:t>//Переключить буфер, из которого необходимо вывести изображение</w:t>
                              </w:r>
                            </w:p>
                            <w:p w14:paraId="4C7AAE5A" w14:textId="77777777" w:rsidR="007F013D" w:rsidRDefault="007F013D" w:rsidP="000E677C">
                              <w:pPr>
                                <w:widowControl/>
                                <w:adjustRightInd w:val="0"/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</w:pPr>
                              <w:r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  <w:t xml:space="preserve">        </w:t>
                              </w:r>
                              <w:proofErr w:type="spellStart"/>
                              <w:r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  <w:t>glfwSwapBuffers</w:t>
                              </w:r>
                              <w:proofErr w:type="spellEnd"/>
                              <w:r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  <w:t>(</w:t>
                              </w:r>
                              <w:proofErr w:type="spellStart"/>
                              <w:r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  <w:t>window</w:t>
                              </w:r>
                              <w:proofErr w:type="spellEnd"/>
                              <w:r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  <w:t>);</w:t>
                              </w:r>
                            </w:p>
                            <w:p w14:paraId="197F8D96" w14:textId="77777777" w:rsidR="007F013D" w:rsidRDefault="007F013D" w:rsidP="000E677C">
                              <w:pPr>
                                <w:widowControl/>
                                <w:adjustRightInd w:val="0"/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</w:pPr>
                            </w:p>
                            <w:p w14:paraId="14CBD3EA" w14:textId="4E678B8A" w:rsidR="007F013D" w:rsidRDefault="007F013D" w:rsidP="000E677C">
                              <w:pPr>
                                <w:widowControl/>
                                <w:adjustRightInd w:val="0"/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</w:pPr>
                              <w:r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  <w:t xml:space="preserve">        </w:t>
                              </w:r>
                              <w:proofErr w:type="spellStart"/>
                              <w:r>
                                <w:rPr>
                                  <w:rFonts w:ascii="Consolas" w:eastAsiaTheme="minorHAnsi" w:hAnsi="Consolas" w:cs="Consolas"/>
                                  <w:color w:val="0000FF"/>
                                  <w:sz w:val="19"/>
                                  <w:szCs w:val="19"/>
                                </w:rPr>
                                <w:t>auto</w:t>
                              </w:r>
                              <w:proofErr w:type="spellEnd"/>
                              <w:r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  <w:t>endTime</w:t>
                              </w:r>
                              <w:proofErr w:type="spellEnd"/>
                              <w:r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  <w:t xml:space="preserve"> = </w:t>
                              </w:r>
                              <w:proofErr w:type="spellStart"/>
                              <w:r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  <w:t>Timer.now</w:t>
                              </w:r>
                              <w:proofErr w:type="spellEnd"/>
                              <w:r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  <w:t>();</w:t>
                              </w:r>
                              <w:r>
                                <w:rPr>
                                  <w:rFonts w:ascii="Consolas" w:eastAsiaTheme="minorHAnsi" w:hAnsi="Consolas" w:cs="Consolas"/>
                                  <w:color w:val="008000"/>
                                  <w:sz w:val="19"/>
                                  <w:szCs w:val="19"/>
                                </w:rPr>
                                <w:t>//Получаем время конца итерации цикла</w:t>
                              </w:r>
                            </w:p>
                            <w:p w14:paraId="6A8D651D" w14:textId="77777777" w:rsidR="007F013D" w:rsidRDefault="007F013D" w:rsidP="000E677C">
                              <w:pPr>
                                <w:widowControl/>
                                <w:adjustRightInd w:val="0"/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</w:pPr>
                              <w:r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  <w:t xml:space="preserve">        </w:t>
                              </w:r>
                              <w:r>
                                <w:rPr>
                                  <w:rFonts w:ascii="Consolas" w:eastAsiaTheme="minorHAnsi" w:hAnsi="Consolas" w:cs="Consolas"/>
                                  <w:color w:val="008000"/>
                                  <w:sz w:val="19"/>
                                  <w:szCs w:val="19"/>
                                </w:rPr>
                                <w:t>//Вычисляем разность между временем начала и конца итерации цикла</w:t>
                              </w:r>
                            </w:p>
                            <w:p w14:paraId="4D6CF0B6" w14:textId="77777777" w:rsidR="007F013D" w:rsidRPr="000E677C" w:rsidRDefault="007F013D" w:rsidP="000E677C">
                              <w:pPr>
                                <w:widowControl/>
                                <w:adjustRightInd w:val="0"/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  <w:lang w:val="en-US"/>
                                </w:rPr>
                              </w:pPr>
                              <w:r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  <w:t xml:space="preserve">        </w:t>
                              </w:r>
                              <w:proofErr w:type="spellStart"/>
                              <w:r w:rsidRPr="000E677C"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  <w:lang w:val="en-US"/>
                                </w:rPr>
                                <w:t>DeltaTime</w:t>
                              </w:r>
                              <w:proofErr w:type="spellEnd"/>
                              <w:r w:rsidRPr="000E677C"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  <w:lang w:val="en-US"/>
                                </w:rPr>
                                <w:t xml:space="preserve"> = (</w:t>
                              </w:r>
                              <w:r w:rsidRPr="000E677C">
                                <w:rPr>
                                  <w:rFonts w:ascii="Consolas" w:eastAsiaTheme="minorHAnsi" w:hAnsi="Consolas" w:cs="Consolas"/>
                                  <w:color w:val="0000FF"/>
                                  <w:sz w:val="19"/>
                                  <w:szCs w:val="19"/>
                                  <w:lang w:val="en-US"/>
                                </w:rPr>
                                <w:t>double</w:t>
                              </w:r>
                              <w:r w:rsidRPr="000E677C"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  <w:lang w:val="en-US"/>
                                </w:rPr>
                                <w:t>)std::chrono::duration_cast&lt;std::chrono::</w:t>
                              </w:r>
                              <w:r w:rsidRPr="000E677C">
                                <w:rPr>
                                  <w:rFonts w:ascii="Consolas" w:eastAsiaTheme="minorHAnsi" w:hAnsi="Consolas" w:cs="Consolas"/>
                                  <w:color w:val="2B91AF"/>
                                  <w:sz w:val="19"/>
                                  <w:szCs w:val="19"/>
                                  <w:lang w:val="en-US"/>
                                </w:rPr>
                                <w:t>microseconds</w:t>
                              </w:r>
                              <w:r w:rsidRPr="000E677C"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  <w:lang w:val="en-US"/>
                                </w:rPr>
                                <w:t xml:space="preserve">&gt;(endTime </w:t>
                              </w:r>
                              <w:r w:rsidRPr="000E677C">
                                <w:rPr>
                                  <w:rFonts w:ascii="Consolas" w:eastAsiaTheme="minorHAnsi" w:hAnsi="Consolas" w:cs="Consolas"/>
                                  <w:color w:val="008080"/>
                                  <w:sz w:val="19"/>
                                  <w:szCs w:val="19"/>
                                  <w:lang w:val="en-US"/>
                                </w:rPr>
                                <w:t>-</w:t>
                              </w:r>
                              <w:r w:rsidRPr="000E677C"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  <w:lang w:val="en-US"/>
                                </w:rPr>
                                <w:t xml:space="preserve"> </w:t>
                              </w:r>
                              <w:proofErr w:type="spellStart"/>
                              <w:r w:rsidRPr="000E677C"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  <w:lang w:val="en-US"/>
                                </w:rPr>
                                <w:t>beginTime</w:t>
                              </w:r>
                              <w:proofErr w:type="spellEnd"/>
                              <w:r w:rsidRPr="000E677C"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  <w:lang w:val="en-US"/>
                                </w:rPr>
                                <w:t>).count();</w:t>
                              </w:r>
                            </w:p>
                            <w:p w14:paraId="675B5486" w14:textId="77777777" w:rsidR="007F013D" w:rsidRPr="000E677C" w:rsidRDefault="007F013D" w:rsidP="000E677C">
                              <w:pPr>
                                <w:widowControl/>
                                <w:adjustRightInd w:val="0"/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  <w:lang w:val="en-US"/>
                                </w:rPr>
                              </w:pPr>
                              <w:r w:rsidRPr="000E677C"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  <w:lang w:val="en-US"/>
                                </w:rPr>
                                <w:t xml:space="preserve">        </w:t>
                              </w:r>
                              <w:r w:rsidRPr="000E677C">
                                <w:rPr>
                                  <w:rFonts w:ascii="Consolas" w:eastAsiaTheme="minorHAnsi" w:hAnsi="Consolas" w:cs="Consolas"/>
                                  <w:color w:val="008000"/>
                                  <w:sz w:val="19"/>
                                  <w:szCs w:val="19"/>
                                  <w:lang w:val="en-US"/>
                                </w:rPr>
                                <w:t>//</w:t>
                              </w:r>
                              <w:r>
                                <w:rPr>
                                  <w:rFonts w:ascii="Consolas" w:eastAsiaTheme="minorHAnsi" w:hAnsi="Consolas" w:cs="Consolas"/>
                                  <w:color w:val="008000"/>
                                  <w:sz w:val="19"/>
                                  <w:szCs w:val="19"/>
                                </w:rPr>
                                <w:t>Перевод</w:t>
                              </w:r>
                              <w:r w:rsidRPr="000E677C">
                                <w:rPr>
                                  <w:rFonts w:ascii="Consolas" w:eastAsiaTheme="minorHAnsi" w:hAnsi="Consolas" w:cs="Consolas"/>
                                  <w:color w:val="008000"/>
                                  <w:sz w:val="19"/>
                                  <w:szCs w:val="19"/>
                                  <w:lang w:val="en-US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 w:eastAsiaTheme="minorHAnsi" w:hAnsi="Consolas" w:cs="Consolas"/>
                                  <w:color w:val="008000"/>
                                  <w:sz w:val="19"/>
                                  <w:szCs w:val="19"/>
                                </w:rPr>
                                <w:t>в</w:t>
                              </w:r>
                              <w:r w:rsidRPr="000E677C">
                                <w:rPr>
                                  <w:rFonts w:ascii="Consolas" w:eastAsiaTheme="minorHAnsi" w:hAnsi="Consolas" w:cs="Consolas"/>
                                  <w:color w:val="008000"/>
                                  <w:sz w:val="19"/>
                                  <w:szCs w:val="19"/>
                                  <w:lang w:val="en-US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 w:eastAsiaTheme="minorHAnsi" w:hAnsi="Consolas" w:cs="Consolas"/>
                                  <w:color w:val="008000"/>
                                  <w:sz w:val="19"/>
                                  <w:szCs w:val="19"/>
                                </w:rPr>
                                <w:t>секунды</w:t>
                              </w:r>
                            </w:p>
                            <w:p w14:paraId="35C693CA" w14:textId="77777777" w:rsidR="007F013D" w:rsidRPr="000E677C" w:rsidRDefault="007F013D" w:rsidP="000E677C">
                              <w:pPr>
                                <w:widowControl/>
                                <w:adjustRightInd w:val="0"/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  <w:lang w:val="en-US"/>
                                </w:rPr>
                              </w:pPr>
                              <w:r w:rsidRPr="000E677C"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  <w:lang w:val="en-US"/>
                                </w:rPr>
                                <w:t xml:space="preserve">        </w:t>
                              </w:r>
                              <w:proofErr w:type="spellStart"/>
                              <w:r w:rsidRPr="000E677C"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  <w:lang w:val="en-US"/>
                                </w:rPr>
                                <w:t>DeltaTime</w:t>
                              </w:r>
                              <w:proofErr w:type="spellEnd"/>
                              <w:r w:rsidRPr="000E677C"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  <w:lang w:val="en-US"/>
                                </w:rPr>
                                <w:t xml:space="preserve"> /= 1000000;</w:t>
                              </w:r>
                            </w:p>
                            <w:p w14:paraId="5D8B4FC1" w14:textId="75610CAA" w:rsidR="007F013D" w:rsidRPr="000E677C" w:rsidRDefault="007F013D" w:rsidP="000E677C">
                              <w:pPr>
                                <w:widowControl/>
                                <w:adjustRightInd w:val="0"/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  <w:lang w:val="en-US"/>
                                </w:rPr>
                              </w:pPr>
                              <w:r w:rsidRPr="000E677C"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  <w:lang w:val="en-US"/>
                                </w:rPr>
                                <w:t xml:space="preserve">    }</w:t>
                              </w:r>
                            </w:p>
                            <w:p w14:paraId="447F7A3A" w14:textId="77777777" w:rsidR="007F013D" w:rsidRPr="000E677C" w:rsidRDefault="007F013D" w:rsidP="000E677C">
                              <w:pPr>
                                <w:widowControl/>
                                <w:adjustRightInd w:val="0"/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  <w:lang w:val="en-US"/>
                                </w:rPr>
                              </w:pPr>
                              <w:r w:rsidRPr="000E677C"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  <w:lang w:val="en-US"/>
                                </w:rPr>
                                <w:t xml:space="preserve">    </w:t>
                              </w:r>
                              <w:proofErr w:type="spellStart"/>
                              <w:r w:rsidRPr="000E677C"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  <w:lang w:val="en-US"/>
                                </w:rPr>
                                <w:t>glfwDestroyWindow</w:t>
                              </w:r>
                              <w:proofErr w:type="spellEnd"/>
                              <w:r w:rsidRPr="000E677C"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  <w:lang w:val="en-US"/>
                                </w:rPr>
                                <w:t>(window);</w:t>
                              </w:r>
                              <w:r w:rsidRPr="000E677C">
                                <w:rPr>
                                  <w:rFonts w:ascii="Consolas" w:eastAsiaTheme="minorHAnsi" w:hAnsi="Consolas" w:cs="Consolas"/>
                                  <w:color w:val="008000"/>
                                  <w:sz w:val="19"/>
                                  <w:szCs w:val="19"/>
                                  <w:lang w:val="en-US"/>
                                </w:rPr>
                                <w:t>//</w:t>
                              </w:r>
                              <w:r>
                                <w:rPr>
                                  <w:rFonts w:ascii="Consolas" w:eastAsiaTheme="minorHAnsi" w:hAnsi="Consolas" w:cs="Consolas"/>
                                  <w:color w:val="008000"/>
                                  <w:sz w:val="19"/>
                                  <w:szCs w:val="19"/>
                                </w:rPr>
                                <w:t>Удалить</w:t>
                              </w:r>
                              <w:r w:rsidRPr="000E677C">
                                <w:rPr>
                                  <w:rFonts w:ascii="Consolas" w:eastAsiaTheme="minorHAnsi" w:hAnsi="Consolas" w:cs="Consolas"/>
                                  <w:color w:val="008000"/>
                                  <w:sz w:val="19"/>
                                  <w:szCs w:val="19"/>
                                  <w:lang w:val="en-US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 w:eastAsiaTheme="minorHAnsi" w:hAnsi="Consolas" w:cs="Consolas"/>
                                  <w:color w:val="008000"/>
                                  <w:sz w:val="19"/>
                                  <w:szCs w:val="19"/>
                                </w:rPr>
                                <w:t>объект</w:t>
                              </w:r>
                              <w:r w:rsidRPr="000E677C">
                                <w:rPr>
                                  <w:rFonts w:ascii="Consolas" w:eastAsiaTheme="minorHAnsi" w:hAnsi="Consolas" w:cs="Consolas"/>
                                  <w:color w:val="008000"/>
                                  <w:sz w:val="19"/>
                                  <w:szCs w:val="19"/>
                                  <w:lang w:val="en-US"/>
                                </w:rPr>
                                <w:t xml:space="preserve">, </w:t>
                              </w:r>
                              <w:r>
                                <w:rPr>
                                  <w:rFonts w:ascii="Consolas" w:eastAsiaTheme="minorHAnsi" w:hAnsi="Consolas" w:cs="Consolas"/>
                                  <w:color w:val="008000"/>
                                  <w:sz w:val="19"/>
                                  <w:szCs w:val="19"/>
                                </w:rPr>
                                <w:t>хранящий</w:t>
                              </w:r>
                              <w:r w:rsidRPr="000E677C">
                                <w:rPr>
                                  <w:rFonts w:ascii="Consolas" w:eastAsiaTheme="minorHAnsi" w:hAnsi="Consolas" w:cs="Consolas"/>
                                  <w:color w:val="008000"/>
                                  <w:sz w:val="19"/>
                                  <w:szCs w:val="19"/>
                                  <w:lang w:val="en-US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 w:eastAsiaTheme="minorHAnsi" w:hAnsi="Consolas" w:cs="Consolas"/>
                                  <w:color w:val="008000"/>
                                  <w:sz w:val="19"/>
                                  <w:szCs w:val="19"/>
                                </w:rPr>
                                <w:t>окно</w:t>
                              </w:r>
                            </w:p>
                            <w:p w14:paraId="6980D81D" w14:textId="77777777" w:rsidR="007F013D" w:rsidRDefault="007F013D" w:rsidP="000E677C">
                              <w:pPr>
                                <w:widowControl/>
                                <w:adjustRightInd w:val="0"/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</w:pPr>
                              <w:r w:rsidRPr="000E677C"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  <w:lang w:val="en-US"/>
                                </w:rPr>
                                <w:t xml:space="preserve">    </w:t>
                              </w:r>
                              <w:proofErr w:type="spellStart"/>
                              <w:r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  <w:t>glfwTerminate</w:t>
                              </w:r>
                              <w:proofErr w:type="spellEnd"/>
                              <w:r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  <w:t>();</w:t>
                              </w:r>
                              <w:r>
                                <w:rPr>
                                  <w:rFonts w:ascii="Consolas" w:eastAsiaTheme="minorHAnsi" w:hAnsi="Consolas" w:cs="Consolas"/>
                                  <w:color w:val="008000"/>
                                  <w:sz w:val="19"/>
                                  <w:szCs w:val="19"/>
                                </w:rPr>
                                <w:t>//Освободить ресурсы, занятые библиотекой GLFW</w:t>
                              </w:r>
                            </w:p>
                            <w:p w14:paraId="0EEFB099" w14:textId="77777777" w:rsidR="007F013D" w:rsidRDefault="007F013D" w:rsidP="000E677C">
                              <w:pPr>
                                <w:widowControl/>
                                <w:adjustRightInd w:val="0"/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</w:pPr>
                            </w:p>
                            <w:p w14:paraId="7E0DE353" w14:textId="1C568BD1" w:rsidR="007F013D" w:rsidRPr="00EA5368" w:rsidRDefault="007F013D" w:rsidP="000E677C">
                              <w:pPr>
                                <w:rPr>
                                  <w:sz w:val="28"/>
                                  <w:szCs w:val="28"/>
                                  <w:lang w:val="en-US"/>
                                </w:rPr>
                              </w:pPr>
                              <w:r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  <w:t xml:space="preserve">    </w:t>
                              </w:r>
                              <w:proofErr w:type="spellStart"/>
                              <w:r>
                                <w:rPr>
                                  <w:rFonts w:ascii="Consolas" w:eastAsiaTheme="minorHAnsi" w:hAnsi="Consolas" w:cs="Consolas"/>
                                  <w:color w:val="0000FF"/>
                                  <w:sz w:val="19"/>
                                  <w:szCs w:val="19"/>
                                </w:rPr>
                                <w:t>return</w:t>
                              </w:r>
                              <w:proofErr w:type="spellEnd"/>
                              <w:r>
                                <w:rPr>
                                  <w:rFonts w:ascii="Consolas" w:eastAsiaTheme="minorHAnsi" w:hAnsi="Consolas" w:cs="Consolas"/>
                                  <w:color w:val="000000"/>
                                  <w:sz w:val="19"/>
                                  <w:szCs w:val="19"/>
                                </w:rPr>
                                <w:t xml:space="preserve"> 0;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20000</wp14:pctHeight>
                  </wp14:sizeRelV>
                </wp:anchor>
              </w:drawing>
            </mc:Choice>
            <mc:Fallback>
              <w:pict>
                <v:shape w14:anchorId="0DBC8FCA" id="_x0000_s1040" type="#_x0000_t202" style="position:absolute;left:0;text-align:left;margin-left:0;margin-top:20.3pt;width:471.75pt;height:110.6pt;z-index:25166950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">
                  <v:textbox style="mso-fit-shape-to-text:t">
                    <w:txbxContent>
                      <w:p w14:paraId="0FD4DFCB" w14:textId="77777777" w:rsidR="007F013D" w:rsidRPr="000E677C" w:rsidRDefault="007F013D" w:rsidP="000E677C">
                        <w:pPr>
                          <w:widowControl/>
                          <w:adjustRightInd w:val="0"/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  <w:lang w:val="en-US"/>
                          </w:rPr>
                        </w:pPr>
                        <w:r w:rsidRPr="000E677C"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  <w:lang w:val="en-US"/>
                          </w:rPr>
                          <w:t xml:space="preserve">    </w:t>
                        </w:r>
                        <w:r w:rsidRPr="000E677C">
                          <w:rPr>
                            <w:rFonts w:ascii="Consolas" w:eastAsiaTheme="minorHAnsi" w:hAnsi="Consolas" w:cs="Consolas"/>
                            <w:color w:val="0000FF"/>
                            <w:sz w:val="19"/>
                            <w:szCs w:val="19"/>
                            <w:lang w:val="en-US"/>
                          </w:rPr>
                          <w:t>while</w:t>
                        </w:r>
                        <w:r w:rsidRPr="000E677C"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  <w:lang w:val="en-US"/>
                          </w:rPr>
                          <w:t xml:space="preserve"> (!glfwWindowShouldClose(window))</w:t>
                        </w:r>
                        <w:r w:rsidRPr="000E677C">
                          <w:rPr>
                            <w:rFonts w:ascii="Consolas" w:eastAsiaTheme="minorHAnsi" w:hAnsi="Consolas" w:cs="Consolas"/>
                            <w:color w:val="008000"/>
                            <w:sz w:val="19"/>
                            <w:szCs w:val="19"/>
                            <w:lang w:val="en-US"/>
                          </w:rPr>
                          <w:t>//</w:t>
                        </w:r>
                        <w:r>
                          <w:rPr>
                            <w:rFonts w:ascii="Consolas" w:eastAsiaTheme="minorHAnsi" w:hAnsi="Consolas" w:cs="Consolas"/>
                            <w:color w:val="008000"/>
                            <w:sz w:val="19"/>
                            <w:szCs w:val="19"/>
                          </w:rPr>
                          <w:t>Пока</w:t>
                        </w:r>
                        <w:r w:rsidRPr="000E677C">
                          <w:rPr>
                            <w:rFonts w:ascii="Consolas" w:eastAsiaTheme="minorHAnsi" w:hAnsi="Consolas" w:cs="Consolas"/>
                            <w:color w:val="008000"/>
                            <w:sz w:val="19"/>
                            <w:szCs w:val="19"/>
                            <w:lang w:val="en-US"/>
                          </w:rPr>
                          <w:t xml:space="preserve"> </w:t>
                        </w:r>
                        <w:r>
                          <w:rPr>
                            <w:rFonts w:ascii="Consolas" w:eastAsiaTheme="minorHAnsi" w:hAnsi="Consolas" w:cs="Consolas"/>
                            <w:color w:val="008000"/>
                            <w:sz w:val="19"/>
                            <w:szCs w:val="19"/>
                          </w:rPr>
                          <w:t>окно</w:t>
                        </w:r>
                        <w:r w:rsidRPr="000E677C">
                          <w:rPr>
                            <w:rFonts w:ascii="Consolas" w:eastAsiaTheme="minorHAnsi" w:hAnsi="Consolas" w:cs="Consolas"/>
                            <w:color w:val="008000"/>
                            <w:sz w:val="19"/>
                            <w:szCs w:val="19"/>
                            <w:lang w:val="en-US"/>
                          </w:rPr>
                          <w:t xml:space="preserve"> </w:t>
                        </w:r>
                        <w:r>
                          <w:rPr>
                            <w:rFonts w:ascii="Consolas" w:eastAsiaTheme="minorHAnsi" w:hAnsi="Consolas" w:cs="Consolas"/>
                            <w:color w:val="008000"/>
                            <w:sz w:val="19"/>
                            <w:szCs w:val="19"/>
                          </w:rPr>
                          <w:t>не</w:t>
                        </w:r>
                        <w:r w:rsidRPr="000E677C">
                          <w:rPr>
                            <w:rFonts w:ascii="Consolas" w:eastAsiaTheme="minorHAnsi" w:hAnsi="Consolas" w:cs="Consolas"/>
                            <w:color w:val="008000"/>
                            <w:sz w:val="19"/>
                            <w:szCs w:val="19"/>
                            <w:lang w:val="en-US"/>
                          </w:rPr>
                          <w:t xml:space="preserve"> </w:t>
                        </w:r>
                        <w:r>
                          <w:rPr>
                            <w:rFonts w:ascii="Consolas" w:eastAsiaTheme="minorHAnsi" w:hAnsi="Consolas" w:cs="Consolas"/>
                            <w:color w:val="008000"/>
                            <w:sz w:val="19"/>
                            <w:szCs w:val="19"/>
                          </w:rPr>
                          <w:t>закрыто</w:t>
                        </w:r>
                      </w:p>
                      <w:p w14:paraId="749A2F08" w14:textId="77777777" w:rsidR="007F013D" w:rsidRDefault="007F013D" w:rsidP="000E677C">
                        <w:pPr>
                          <w:widowControl/>
                          <w:adjustRightInd w:val="0"/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</w:pPr>
                        <w:r w:rsidRPr="000E677C"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  <w:lang w:val="en-US"/>
                          </w:rPr>
                          <w:t xml:space="preserve">    </w:t>
                        </w:r>
                        <w:r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  <w:t>{</w:t>
                        </w:r>
                      </w:p>
                      <w:p w14:paraId="5A0B4043" w14:textId="77777777" w:rsidR="007F013D" w:rsidRDefault="007F013D" w:rsidP="000E677C">
                        <w:pPr>
                          <w:widowControl/>
                          <w:adjustRightInd w:val="0"/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</w:pPr>
                        <w:r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  <w:t xml:space="preserve">        </w:t>
                        </w:r>
                        <w:proofErr w:type="spellStart"/>
                        <w:r>
                          <w:rPr>
                            <w:rFonts w:ascii="Consolas" w:eastAsiaTheme="minorHAnsi" w:hAnsi="Consolas" w:cs="Consolas"/>
                            <w:color w:val="0000FF"/>
                            <w:sz w:val="19"/>
                            <w:szCs w:val="19"/>
                          </w:rPr>
                          <w:t>auto</w:t>
                        </w:r>
                        <w:proofErr w:type="spellEnd"/>
                        <w:r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  <w:t>beginTime</w:t>
                        </w:r>
                        <w:proofErr w:type="spellEnd"/>
                        <w:r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  <w:t xml:space="preserve"> = </w:t>
                        </w:r>
                        <w:proofErr w:type="spellStart"/>
                        <w:r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  <w:t>Timer.now</w:t>
                        </w:r>
                        <w:proofErr w:type="spellEnd"/>
                        <w:r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  <w:t>();</w:t>
                        </w:r>
                        <w:r>
                          <w:rPr>
                            <w:rFonts w:ascii="Consolas" w:eastAsiaTheme="minorHAnsi" w:hAnsi="Consolas" w:cs="Consolas"/>
                            <w:color w:val="008000"/>
                            <w:sz w:val="19"/>
                            <w:szCs w:val="19"/>
                          </w:rPr>
                          <w:t>//Получаем время начала итерации цикла</w:t>
                        </w:r>
                      </w:p>
                      <w:p w14:paraId="1CE3E142" w14:textId="77777777" w:rsidR="007F013D" w:rsidRDefault="007F013D" w:rsidP="000E677C">
                        <w:pPr>
                          <w:widowControl/>
                          <w:adjustRightInd w:val="0"/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</w:pPr>
                        <w:r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  <w:t xml:space="preserve">        </w:t>
                        </w:r>
                        <w:r>
                          <w:rPr>
                            <w:rFonts w:ascii="Consolas" w:eastAsiaTheme="minorHAnsi" w:hAnsi="Consolas" w:cs="Consolas"/>
                            <w:color w:val="008000"/>
                            <w:sz w:val="19"/>
                            <w:szCs w:val="19"/>
                          </w:rPr>
                          <w:t>//Цвет обновления окна</w:t>
                        </w:r>
                      </w:p>
                      <w:p w14:paraId="1C8880FB" w14:textId="71F9BA95" w:rsidR="007F013D" w:rsidRDefault="007F013D" w:rsidP="000E677C">
                        <w:pPr>
                          <w:widowControl/>
                          <w:adjustRightInd w:val="0"/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</w:pPr>
                        <w:r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  <w:t xml:space="preserve">        </w:t>
                        </w:r>
                        <w:proofErr w:type="spellStart"/>
                        <w:r>
                          <w:rPr>
                            <w:rFonts w:ascii="Consolas" w:eastAsiaTheme="minorHAnsi" w:hAnsi="Consolas" w:cs="Consolas"/>
                            <w:color w:val="6F008A"/>
                            <w:sz w:val="19"/>
                            <w:szCs w:val="19"/>
                          </w:rPr>
                          <w:t>glClearColor</w:t>
                        </w:r>
                        <w:proofErr w:type="spellEnd"/>
                        <w:r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  <w:t>(0.3f, 0.3f, 0.3f, 1.0f);</w:t>
                        </w:r>
                      </w:p>
                      <w:p w14:paraId="3BC8E1BE" w14:textId="77777777" w:rsidR="007F013D" w:rsidRDefault="007F013D" w:rsidP="000E677C">
                        <w:pPr>
                          <w:widowControl/>
                          <w:adjustRightInd w:val="0"/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</w:pPr>
                        <w:r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  <w:t xml:space="preserve">        </w:t>
                        </w:r>
                        <w:r>
                          <w:rPr>
                            <w:rFonts w:ascii="Consolas" w:eastAsiaTheme="minorHAnsi" w:hAnsi="Consolas" w:cs="Consolas"/>
                            <w:color w:val="008000"/>
                            <w:sz w:val="19"/>
                            <w:szCs w:val="19"/>
                          </w:rPr>
                          <w:t>//Стереть все с экрана перед отрисовкой следующего кадра</w:t>
                        </w:r>
                      </w:p>
                      <w:p w14:paraId="24891795" w14:textId="6F68BE54" w:rsidR="007F013D" w:rsidRDefault="007F013D" w:rsidP="000E677C">
                        <w:pPr>
                          <w:widowControl/>
                          <w:adjustRightInd w:val="0"/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</w:pPr>
                        <w:r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  <w:t xml:space="preserve">        </w:t>
                        </w:r>
                        <w:r>
                          <w:rPr>
                            <w:rFonts w:ascii="Consolas" w:eastAsiaTheme="minorHAnsi" w:hAnsi="Consolas" w:cs="Consolas"/>
                            <w:color w:val="008000"/>
                            <w:sz w:val="19"/>
                            <w:szCs w:val="19"/>
                          </w:rPr>
                          <w:t>//(Освободить буфер, хранящий цвет пикселей примитивов и освободить буфер глубины)</w:t>
                        </w:r>
                      </w:p>
                      <w:p w14:paraId="3B5FC522" w14:textId="61B0DAB3" w:rsidR="007F013D" w:rsidRPr="000E677C" w:rsidRDefault="007F013D" w:rsidP="000E677C">
                        <w:pPr>
                          <w:widowControl/>
                          <w:adjustRightInd w:val="0"/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  <w:lang w:val="en-US"/>
                          </w:rPr>
                        </w:pPr>
                        <w:r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  <w:t xml:space="preserve">        </w:t>
                        </w:r>
                        <w:proofErr w:type="spellStart"/>
                        <w:r w:rsidRPr="000E677C">
                          <w:rPr>
                            <w:rFonts w:ascii="Consolas" w:eastAsiaTheme="minorHAnsi" w:hAnsi="Consolas" w:cs="Consolas"/>
                            <w:color w:val="6F008A"/>
                            <w:sz w:val="19"/>
                            <w:szCs w:val="19"/>
                            <w:lang w:val="en-US"/>
                          </w:rPr>
                          <w:t>glClear</w:t>
                        </w:r>
                        <w:proofErr w:type="spellEnd"/>
                        <w:r w:rsidRPr="000E677C"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  <w:lang w:val="en-US"/>
                          </w:rPr>
                          <w:t>(</w:t>
                        </w:r>
                        <w:r w:rsidRPr="000E677C">
                          <w:rPr>
                            <w:rFonts w:ascii="Consolas" w:eastAsiaTheme="minorHAnsi" w:hAnsi="Consolas" w:cs="Consolas"/>
                            <w:color w:val="6F008A"/>
                            <w:sz w:val="19"/>
                            <w:szCs w:val="19"/>
                            <w:lang w:val="en-US"/>
                          </w:rPr>
                          <w:t>GL_COLOR_BUFFER_BIT</w:t>
                        </w:r>
                        <w:r w:rsidRPr="000E677C"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  <w:lang w:val="en-US"/>
                          </w:rPr>
                          <w:t xml:space="preserve"> | </w:t>
                        </w:r>
                        <w:r w:rsidRPr="000E677C">
                          <w:rPr>
                            <w:rFonts w:ascii="Consolas" w:eastAsiaTheme="minorHAnsi" w:hAnsi="Consolas" w:cs="Consolas"/>
                            <w:color w:val="6F008A"/>
                            <w:sz w:val="19"/>
                            <w:szCs w:val="19"/>
                            <w:lang w:val="en-US"/>
                          </w:rPr>
                          <w:t>GL_DEPTH_BUFFER_BIT</w:t>
                        </w:r>
                        <w:r w:rsidRPr="000E677C"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  <w:lang w:val="en-US"/>
                          </w:rPr>
                          <w:t>);</w:t>
                        </w:r>
                      </w:p>
                      <w:p w14:paraId="641A77CD" w14:textId="348D7ABF" w:rsidR="007F013D" w:rsidRDefault="007F013D" w:rsidP="000E677C">
                        <w:pPr>
                          <w:widowControl/>
                          <w:adjustRightInd w:val="0"/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</w:pPr>
                        <w:r w:rsidRPr="00BF2F83"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  <w:lang w:val="en-US"/>
                          </w:rPr>
                          <w:t xml:space="preserve">        </w:t>
                        </w:r>
                        <w:r>
                          <w:rPr>
                            <w:rFonts w:ascii="Consolas" w:eastAsiaTheme="minorHAnsi" w:hAnsi="Consolas" w:cs="Consolas"/>
                            <w:color w:val="008000"/>
                            <w:sz w:val="19"/>
                            <w:szCs w:val="19"/>
                          </w:rPr>
                          <w:t>//Выставить значение состояния текущей используемой программы</w:t>
                        </w:r>
                      </w:p>
                      <w:p w14:paraId="5E40DBF7" w14:textId="5CD4904E" w:rsidR="007F013D" w:rsidRDefault="007F013D" w:rsidP="000E677C">
                        <w:pPr>
                          <w:widowControl/>
                          <w:adjustRightInd w:val="0"/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</w:pPr>
                        <w:r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  <w:t xml:space="preserve">        </w:t>
                        </w:r>
                        <w:proofErr w:type="spellStart"/>
                        <w:r>
                          <w:rPr>
                            <w:rFonts w:ascii="Consolas" w:eastAsiaTheme="minorHAnsi" w:hAnsi="Consolas" w:cs="Consolas"/>
                            <w:color w:val="6F008A"/>
                            <w:sz w:val="19"/>
                            <w:szCs w:val="19"/>
                          </w:rPr>
                          <w:t>glUseProgram</w:t>
                        </w:r>
                        <w:proofErr w:type="spellEnd"/>
                        <w:r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  <w:t>(</w:t>
                        </w:r>
                        <w:proofErr w:type="spellStart"/>
                        <w:r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  <w:t>prog</w:t>
                        </w:r>
                        <w:proofErr w:type="spellEnd"/>
                        <w:r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  <w:t>);</w:t>
                        </w:r>
                      </w:p>
                      <w:p w14:paraId="794374BC" w14:textId="77777777" w:rsidR="007F013D" w:rsidRDefault="007F013D" w:rsidP="000E677C">
                        <w:pPr>
                          <w:widowControl/>
                          <w:adjustRightInd w:val="0"/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</w:pPr>
                        <w:r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  <w:t xml:space="preserve">        </w:t>
                        </w:r>
                        <w:r>
                          <w:rPr>
                            <w:rFonts w:ascii="Consolas" w:eastAsiaTheme="minorHAnsi" w:hAnsi="Consolas" w:cs="Consolas"/>
                            <w:color w:val="008000"/>
                            <w:sz w:val="19"/>
                            <w:szCs w:val="19"/>
                          </w:rPr>
                          <w:t>//Пример обработки ввода с клавиатуры (для выполнения задания)</w:t>
                        </w:r>
                      </w:p>
                      <w:p w14:paraId="2BE2409E" w14:textId="77777777" w:rsidR="007F013D" w:rsidRPr="000E677C" w:rsidRDefault="007F013D" w:rsidP="000E677C">
                        <w:pPr>
                          <w:widowControl/>
                          <w:adjustRightInd w:val="0"/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  <w:lang w:val="en-US"/>
                          </w:rPr>
                        </w:pPr>
                        <w:r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  <w:t xml:space="preserve">        </w:t>
                        </w:r>
                        <w:r w:rsidRPr="000E677C">
                          <w:rPr>
                            <w:rFonts w:ascii="Consolas" w:eastAsiaTheme="minorHAnsi" w:hAnsi="Consolas" w:cs="Consolas"/>
                            <w:color w:val="0000FF"/>
                            <w:sz w:val="19"/>
                            <w:szCs w:val="19"/>
                            <w:lang w:val="en-US"/>
                          </w:rPr>
                          <w:t>if</w:t>
                        </w:r>
                        <w:r w:rsidRPr="000E677C"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  <w:lang w:val="en-US"/>
                          </w:rPr>
                          <w:t xml:space="preserve"> (</w:t>
                        </w:r>
                        <w:proofErr w:type="spellStart"/>
                        <w:r w:rsidRPr="000E677C"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  <w:lang w:val="en-US"/>
                          </w:rPr>
                          <w:t>glfwGetKey</w:t>
                        </w:r>
                        <w:proofErr w:type="spellEnd"/>
                        <w:r w:rsidRPr="000E677C"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  <w:lang w:val="en-US"/>
                          </w:rPr>
                          <w:t>(</w:t>
                        </w:r>
                        <w:proofErr w:type="spellStart"/>
                        <w:r w:rsidRPr="000E677C"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  <w:lang w:val="en-US"/>
                          </w:rPr>
                          <w:t>window,</w:t>
                        </w:r>
                        <w:r w:rsidRPr="000E677C">
                          <w:rPr>
                            <w:rFonts w:ascii="Consolas" w:eastAsiaTheme="minorHAnsi" w:hAnsi="Consolas" w:cs="Consolas"/>
                            <w:color w:val="6F008A"/>
                            <w:sz w:val="19"/>
                            <w:szCs w:val="19"/>
                            <w:lang w:val="en-US"/>
                          </w:rPr>
                          <w:t>GLFW_KEY_A</w:t>
                        </w:r>
                        <w:proofErr w:type="spellEnd"/>
                        <w:r w:rsidRPr="000E677C"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  <w:lang w:val="en-US"/>
                          </w:rPr>
                          <w:t>))</w:t>
                        </w:r>
                      </w:p>
                      <w:p w14:paraId="21D5ABAB" w14:textId="77777777" w:rsidR="007F013D" w:rsidRDefault="007F013D" w:rsidP="000E677C">
                        <w:pPr>
                          <w:widowControl/>
                          <w:adjustRightInd w:val="0"/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</w:pPr>
                        <w:r w:rsidRPr="000E677C"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  <w:lang w:val="en-US"/>
                          </w:rPr>
                          <w:t xml:space="preserve">        </w:t>
                        </w:r>
                        <w:r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  <w:t>{</w:t>
                        </w:r>
                      </w:p>
                      <w:p w14:paraId="1D27706D" w14:textId="77777777" w:rsidR="007F013D" w:rsidRDefault="007F013D" w:rsidP="000E677C">
                        <w:pPr>
                          <w:widowControl/>
                          <w:adjustRightInd w:val="0"/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</w:pPr>
                        <w:r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  <w:t xml:space="preserve">            </w:t>
                        </w:r>
                        <w:r>
                          <w:rPr>
                            <w:rFonts w:ascii="Consolas" w:eastAsiaTheme="minorHAnsi" w:hAnsi="Consolas" w:cs="Consolas"/>
                            <w:color w:val="008000"/>
                            <w:sz w:val="19"/>
                            <w:szCs w:val="19"/>
                          </w:rPr>
                          <w:t>//Обработка ввода с клавиатуры</w:t>
                        </w:r>
                      </w:p>
                      <w:p w14:paraId="0D10CD02" w14:textId="77777777" w:rsidR="007F013D" w:rsidRDefault="007F013D" w:rsidP="000E677C">
                        <w:pPr>
                          <w:widowControl/>
                          <w:adjustRightInd w:val="0"/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</w:pPr>
                        <w:r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  <w:t xml:space="preserve">            </w:t>
                        </w:r>
                        <w:proofErr w:type="spellStart"/>
                        <w:r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  <w:t>std</w:t>
                        </w:r>
                        <w:proofErr w:type="spellEnd"/>
                        <w:r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  <w:t>::</w:t>
                        </w:r>
                        <w:proofErr w:type="spellStart"/>
                        <w:r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  <w:t>cout</w:t>
                        </w:r>
                        <w:proofErr w:type="spellEnd"/>
                        <w:r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  <w:t xml:space="preserve"> </w:t>
                        </w:r>
                        <w:r>
                          <w:rPr>
                            <w:rFonts w:ascii="Consolas" w:eastAsiaTheme="minorHAnsi" w:hAnsi="Consolas" w:cs="Consolas"/>
                            <w:color w:val="008080"/>
                            <w:sz w:val="19"/>
                            <w:szCs w:val="19"/>
                          </w:rPr>
                          <w:t>&lt;&lt;</w:t>
                        </w:r>
                        <w:r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  <w:t xml:space="preserve"> </w:t>
                        </w:r>
                        <w:r>
                          <w:rPr>
                            <w:rFonts w:ascii="Consolas" w:eastAsiaTheme="minorHAnsi" w:hAnsi="Consolas" w:cs="Consolas"/>
                            <w:color w:val="A31515"/>
                            <w:sz w:val="19"/>
                            <w:szCs w:val="19"/>
                          </w:rPr>
                          <w:t>"Клавиша А нажата"</w:t>
                        </w:r>
                        <w:r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  <w:t xml:space="preserve"> </w:t>
                        </w:r>
                        <w:r>
                          <w:rPr>
                            <w:rFonts w:ascii="Consolas" w:eastAsiaTheme="minorHAnsi" w:hAnsi="Consolas" w:cs="Consolas"/>
                            <w:color w:val="008080"/>
                            <w:sz w:val="19"/>
                            <w:szCs w:val="19"/>
                          </w:rPr>
                          <w:t>&lt;&lt;</w:t>
                        </w:r>
                        <w:r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  <w:t>std</w:t>
                        </w:r>
                        <w:proofErr w:type="spellEnd"/>
                        <w:r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  <w:t>::</w:t>
                        </w:r>
                        <w:proofErr w:type="spellStart"/>
                        <w:r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  <w:t>endl</w:t>
                        </w:r>
                        <w:proofErr w:type="spellEnd"/>
                        <w:r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  <w:t>;</w:t>
                        </w:r>
                      </w:p>
                      <w:p w14:paraId="79EFEAB4" w14:textId="3F3E872D" w:rsidR="007F013D" w:rsidRDefault="007F013D" w:rsidP="000E677C">
                        <w:pPr>
                          <w:widowControl/>
                          <w:adjustRightInd w:val="0"/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</w:pPr>
                        <w:r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  <w:t xml:space="preserve">        }</w:t>
                        </w:r>
                      </w:p>
                      <w:p w14:paraId="040C06E9" w14:textId="77777777" w:rsidR="007F013D" w:rsidRDefault="007F013D" w:rsidP="000E677C">
                        <w:pPr>
                          <w:widowControl/>
                          <w:adjustRightInd w:val="0"/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</w:pPr>
                        <w:r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  <w:t xml:space="preserve">        {</w:t>
                        </w:r>
                      </w:p>
                      <w:p w14:paraId="5C71D483" w14:textId="77777777" w:rsidR="007F013D" w:rsidRDefault="007F013D" w:rsidP="000E677C">
                        <w:pPr>
                          <w:widowControl/>
                          <w:adjustRightInd w:val="0"/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</w:pPr>
                        <w:r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  <w:t xml:space="preserve">            </w:t>
                        </w:r>
                        <w:r>
                          <w:rPr>
                            <w:rFonts w:ascii="Consolas" w:eastAsiaTheme="minorHAnsi" w:hAnsi="Consolas" w:cs="Consolas"/>
                            <w:color w:val="008000"/>
                            <w:sz w:val="19"/>
                            <w:szCs w:val="19"/>
                          </w:rPr>
                          <w:t>//Получить дескриптор значения состояния "</w:t>
                        </w:r>
                        <w:proofErr w:type="spellStart"/>
                        <w:r>
                          <w:rPr>
                            <w:rFonts w:ascii="Consolas" w:eastAsiaTheme="minorHAnsi" w:hAnsi="Consolas" w:cs="Consolas"/>
                            <w:color w:val="008000"/>
                            <w:sz w:val="19"/>
                            <w:szCs w:val="19"/>
                          </w:rPr>
                          <w:t>model</w:t>
                        </w:r>
                        <w:proofErr w:type="spellEnd"/>
                        <w:r>
                          <w:rPr>
                            <w:rFonts w:ascii="Consolas" w:eastAsiaTheme="minorHAnsi" w:hAnsi="Consolas" w:cs="Consolas"/>
                            <w:color w:val="008000"/>
                            <w:sz w:val="19"/>
                            <w:szCs w:val="19"/>
                          </w:rPr>
                          <w:t>"</w:t>
                        </w:r>
                      </w:p>
                      <w:p w14:paraId="15F28474" w14:textId="77777777" w:rsidR="007F013D" w:rsidRPr="000E677C" w:rsidRDefault="007F013D" w:rsidP="000E677C">
                        <w:pPr>
                          <w:widowControl/>
                          <w:adjustRightInd w:val="0"/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  <w:lang w:val="en-US"/>
                          </w:rPr>
                        </w:pPr>
                        <w:r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  <w:t xml:space="preserve">            </w:t>
                        </w:r>
                        <w:proofErr w:type="spellStart"/>
                        <w:r w:rsidRPr="000E677C">
                          <w:rPr>
                            <w:rFonts w:ascii="Consolas" w:eastAsiaTheme="minorHAnsi" w:hAnsi="Consolas" w:cs="Consolas"/>
                            <w:color w:val="2B91AF"/>
                            <w:sz w:val="19"/>
                            <w:szCs w:val="19"/>
                            <w:lang w:val="en-US"/>
                          </w:rPr>
                          <w:t>GLuint</w:t>
                        </w:r>
                        <w:proofErr w:type="spellEnd"/>
                        <w:r w:rsidRPr="000E677C"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  <w:lang w:val="en-US"/>
                          </w:rPr>
                          <w:t xml:space="preserve"> location = </w:t>
                        </w:r>
                        <w:r w:rsidRPr="000E677C">
                          <w:rPr>
                            <w:rFonts w:ascii="Consolas" w:eastAsiaTheme="minorHAnsi" w:hAnsi="Consolas" w:cs="Consolas"/>
                            <w:color w:val="6F008A"/>
                            <w:sz w:val="19"/>
                            <w:szCs w:val="19"/>
                            <w:lang w:val="en-US"/>
                          </w:rPr>
                          <w:t>glGetUniformLocation</w:t>
                        </w:r>
                        <w:r w:rsidRPr="000E677C"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  <w:lang w:val="en-US"/>
                          </w:rPr>
                          <w:t xml:space="preserve">(prog, </w:t>
                        </w:r>
                        <w:r w:rsidRPr="000E677C">
                          <w:rPr>
                            <w:rFonts w:ascii="Consolas" w:eastAsiaTheme="minorHAnsi" w:hAnsi="Consolas" w:cs="Consolas"/>
                            <w:color w:val="A31515"/>
                            <w:sz w:val="19"/>
                            <w:szCs w:val="19"/>
                            <w:lang w:val="en-US"/>
                          </w:rPr>
                          <w:t>"model"</w:t>
                        </w:r>
                        <w:r w:rsidRPr="000E677C"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  <w:lang w:val="en-US"/>
                          </w:rPr>
                          <w:t>);</w:t>
                        </w:r>
                      </w:p>
                      <w:p w14:paraId="13D007F9" w14:textId="77777777" w:rsidR="007F013D" w:rsidRDefault="007F013D" w:rsidP="000E677C">
                        <w:pPr>
                          <w:widowControl/>
                          <w:adjustRightInd w:val="0"/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</w:pPr>
                        <w:r w:rsidRPr="000E677C"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  <w:lang w:val="en-US"/>
                          </w:rPr>
                          <w:t xml:space="preserve">            </w:t>
                        </w:r>
                        <w:r>
                          <w:rPr>
                            <w:rFonts w:ascii="Consolas" w:eastAsiaTheme="minorHAnsi" w:hAnsi="Consolas" w:cs="Consolas"/>
                            <w:color w:val="008000"/>
                            <w:sz w:val="19"/>
                            <w:szCs w:val="19"/>
                          </w:rPr>
                          <w:t>//Вычислить произведения матрицы переноса, вращения и масштабирования</w:t>
                        </w:r>
                      </w:p>
                      <w:p w14:paraId="2ECE86EB" w14:textId="77777777" w:rsidR="007F013D" w:rsidRPr="000E677C" w:rsidRDefault="007F013D" w:rsidP="000E677C">
                        <w:pPr>
                          <w:widowControl/>
                          <w:adjustRightInd w:val="0"/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  <w:lang w:val="en-US"/>
                          </w:rPr>
                        </w:pPr>
                        <w:r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  <w:t xml:space="preserve">            </w:t>
                        </w:r>
                        <w:proofErr w:type="spellStart"/>
                        <w:r w:rsidRPr="000E677C"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  <w:lang w:val="en-US"/>
                          </w:rPr>
                          <w:t>glm</w:t>
                        </w:r>
                        <w:proofErr w:type="spellEnd"/>
                        <w:r w:rsidRPr="000E677C"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  <w:lang w:val="en-US"/>
                          </w:rPr>
                          <w:t>::</w:t>
                        </w:r>
                        <w:r w:rsidRPr="000E677C">
                          <w:rPr>
                            <w:rFonts w:ascii="Consolas" w:eastAsiaTheme="minorHAnsi" w:hAnsi="Consolas" w:cs="Consolas"/>
                            <w:color w:val="2B91AF"/>
                            <w:sz w:val="19"/>
                            <w:szCs w:val="19"/>
                            <w:lang w:val="en-US"/>
                          </w:rPr>
                          <w:t>mat4</w:t>
                        </w:r>
                        <w:r w:rsidRPr="000E677C"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  <w:lang w:val="en-US"/>
                          </w:rPr>
                          <w:t xml:space="preserve"> </w:t>
                        </w:r>
                        <w:proofErr w:type="spellStart"/>
                        <w:r w:rsidRPr="000E677C"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  <w:lang w:val="en-US"/>
                          </w:rPr>
                          <w:t>transformMatrix</w:t>
                        </w:r>
                        <w:proofErr w:type="spellEnd"/>
                        <w:r w:rsidRPr="000E677C"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  <w:lang w:val="en-US"/>
                          </w:rPr>
                          <w:t xml:space="preserve"> = translation </w:t>
                        </w:r>
                        <w:r w:rsidRPr="000E677C">
                          <w:rPr>
                            <w:rFonts w:ascii="Consolas" w:eastAsiaTheme="minorHAnsi" w:hAnsi="Consolas" w:cs="Consolas"/>
                            <w:color w:val="008080"/>
                            <w:sz w:val="19"/>
                            <w:szCs w:val="19"/>
                            <w:lang w:val="en-US"/>
                          </w:rPr>
                          <w:t>*</w:t>
                        </w:r>
                        <w:r w:rsidRPr="000E677C"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  <w:lang w:val="en-US"/>
                          </w:rPr>
                          <w:t xml:space="preserve"> rotation </w:t>
                        </w:r>
                        <w:r w:rsidRPr="000E677C">
                          <w:rPr>
                            <w:rFonts w:ascii="Consolas" w:eastAsiaTheme="minorHAnsi" w:hAnsi="Consolas" w:cs="Consolas"/>
                            <w:color w:val="008080"/>
                            <w:sz w:val="19"/>
                            <w:szCs w:val="19"/>
                            <w:lang w:val="en-US"/>
                          </w:rPr>
                          <w:t>*</w:t>
                        </w:r>
                        <w:r w:rsidRPr="000E677C"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  <w:lang w:val="en-US"/>
                          </w:rPr>
                          <w:t xml:space="preserve"> scale;</w:t>
                        </w:r>
                      </w:p>
                      <w:p w14:paraId="441AA656" w14:textId="77777777" w:rsidR="007F013D" w:rsidRPr="000E677C" w:rsidRDefault="007F013D" w:rsidP="000E677C">
                        <w:pPr>
                          <w:widowControl/>
                          <w:adjustRightInd w:val="0"/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  <w:lang w:val="en-US"/>
                          </w:rPr>
                        </w:pPr>
                        <w:r w:rsidRPr="000E677C"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  <w:lang w:val="en-US"/>
                          </w:rPr>
                          <w:t xml:space="preserve">            </w:t>
                        </w:r>
                        <w:r w:rsidRPr="000E677C">
                          <w:rPr>
                            <w:rFonts w:ascii="Consolas" w:eastAsiaTheme="minorHAnsi" w:hAnsi="Consolas" w:cs="Consolas"/>
                            <w:color w:val="008000"/>
                            <w:sz w:val="19"/>
                            <w:szCs w:val="19"/>
                            <w:lang w:val="en-US"/>
                          </w:rPr>
                          <w:t>//</w:t>
                        </w:r>
                        <w:r>
                          <w:rPr>
                            <w:rFonts w:ascii="Consolas" w:eastAsiaTheme="minorHAnsi" w:hAnsi="Consolas" w:cs="Consolas"/>
                            <w:color w:val="008000"/>
                            <w:sz w:val="19"/>
                            <w:szCs w:val="19"/>
                          </w:rPr>
                          <w:t>Выставить</w:t>
                        </w:r>
                        <w:r w:rsidRPr="000E677C">
                          <w:rPr>
                            <w:rFonts w:ascii="Consolas" w:eastAsiaTheme="minorHAnsi" w:hAnsi="Consolas" w:cs="Consolas"/>
                            <w:color w:val="008000"/>
                            <w:sz w:val="19"/>
                            <w:szCs w:val="19"/>
                            <w:lang w:val="en-US"/>
                          </w:rPr>
                          <w:t xml:space="preserve"> </w:t>
                        </w:r>
                        <w:r>
                          <w:rPr>
                            <w:rFonts w:ascii="Consolas" w:eastAsiaTheme="minorHAnsi" w:hAnsi="Consolas" w:cs="Consolas"/>
                            <w:color w:val="008000"/>
                            <w:sz w:val="19"/>
                            <w:szCs w:val="19"/>
                          </w:rPr>
                          <w:t>значение</w:t>
                        </w:r>
                        <w:r w:rsidRPr="000E677C">
                          <w:rPr>
                            <w:rFonts w:ascii="Consolas" w:eastAsiaTheme="minorHAnsi" w:hAnsi="Consolas" w:cs="Consolas"/>
                            <w:color w:val="008000"/>
                            <w:sz w:val="19"/>
                            <w:szCs w:val="19"/>
                            <w:lang w:val="en-US"/>
                          </w:rPr>
                          <w:t xml:space="preserve"> </w:t>
                        </w:r>
                        <w:r>
                          <w:rPr>
                            <w:rFonts w:ascii="Consolas" w:eastAsiaTheme="minorHAnsi" w:hAnsi="Consolas" w:cs="Consolas"/>
                            <w:color w:val="008000"/>
                            <w:sz w:val="19"/>
                            <w:szCs w:val="19"/>
                          </w:rPr>
                          <w:t>состояния</w:t>
                        </w:r>
                        <w:r w:rsidRPr="000E677C">
                          <w:rPr>
                            <w:rFonts w:ascii="Consolas" w:eastAsiaTheme="minorHAnsi" w:hAnsi="Consolas" w:cs="Consolas"/>
                            <w:color w:val="008000"/>
                            <w:sz w:val="19"/>
                            <w:szCs w:val="19"/>
                            <w:lang w:val="en-US"/>
                          </w:rPr>
                          <w:t xml:space="preserve"> model</w:t>
                        </w:r>
                      </w:p>
                      <w:p w14:paraId="4D6BF73A" w14:textId="77777777" w:rsidR="007F013D" w:rsidRPr="000E677C" w:rsidRDefault="007F013D" w:rsidP="000E677C">
                        <w:pPr>
                          <w:widowControl/>
                          <w:adjustRightInd w:val="0"/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  <w:lang w:val="en-US"/>
                          </w:rPr>
                        </w:pPr>
                        <w:r w:rsidRPr="000E677C"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  <w:lang w:val="en-US"/>
                          </w:rPr>
                          <w:t xml:space="preserve">            </w:t>
                        </w:r>
                        <w:r w:rsidRPr="000E677C">
                          <w:rPr>
                            <w:rFonts w:ascii="Consolas" w:eastAsiaTheme="minorHAnsi" w:hAnsi="Consolas" w:cs="Consolas"/>
                            <w:color w:val="6F008A"/>
                            <w:sz w:val="19"/>
                            <w:szCs w:val="19"/>
                            <w:lang w:val="en-US"/>
                          </w:rPr>
                          <w:t>glUniformMatrix4fv</w:t>
                        </w:r>
                        <w:r w:rsidRPr="000E677C"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  <w:lang w:val="en-US"/>
                          </w:rPr>
                          <w:t xml:space="preserve">(location, 1, </w:t>
                        </w:r>
                        <w:r w:rsidRPr="000E677C">
                          <w:rPr>
                            <w:rFonts w:ascii="Consolas" w:eastAsiaTheme="minorHAnsi" w:hAnsi="Consolas" w:cs="Consolas"/>
                            <w:color w:val="6F008A"/>
                            <w:sz w:val="19"/>
                            <w:szCs w:val="19"/>
                            <w:lang w:val="en-US"/>
                          </w:rPr>
                          <w:t>GL_FALSE</w:t>
                        </w:r>
                        <w:r w:rsidRPr="000E677C"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  <w:lang w:val="en-US"/>
                          </w:rPr>
                          <w:t xml:space="preserve">, </w:t>
                        </w:r>
                        <w:proofErr w:type="spellStart"/>
                        <w:r w:rsidRPr="000E677C"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  <w:lang w:val="en-US"/>
                          </w:rPr>
                          <w:t>glm</w:t>
                        </w:r>
                        <w:proofErr w:type="spellEnd"/>
                        <w:r w:rsidRPr="000E677C"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  <w:lang w:val="en-US"/>
                          </w:rPr>
                          <w:t>::</w:t>
                        </w:r>
                        <w:proofErr w:type="spellStart"/>
                        <w:r w:rsidRPr="000E677C"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  <w:lang w:val="en-US"/>
                          </w:rPr>
                          <w:t>value_ptr</w:t>
                        </w:r>
                        <w:proofErr w:type="spellEnd"/>
                        <w:r w:rsidRPr="000E677C"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  <w:lang w:val="en-US"/>
                          </w:rPr>
                          <w:t>(</w:t>
                        </w:r>
                        <w:proofErr w:type="spellStart"/>
                        <w:r w:rsidRPr="000E677C"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  <w:lang w:val="en-US"/>
                          </w:rPr>
                          <w:t>transformMatrix</w:t>
                        </w:r>
                        <w:proofErr w:type="spellEnd"/>
                        <w:r w:rsidRPr="000E677C"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  <w:lang w:val="en-US"/>
                          </w:rPr>
                          <w:t>));</w:t>
                        </w:r>
                      </w:p>
                      <w:p w14:paraId="41F83893" w14:textId="77777777" w:rsidR="007F013D" w:rsidRDefault="007F013D" w:rsidP="000E677C">
                        <w:pPr>
                          <w:widowControl/>
                          <w:adjustRightInd w:val="0"/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</w:pPr>
                        <w:r w:rsidRPr="000E677C"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  <w:lang w:val="en-US"/>
                          </w:rPr>
                          <w:t xml:space="preserve">        </w:t>
                        </w:r>
                        <w:r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  <w:t>}</w:t>
                        </w:r>
                      </w:p>
                      <w:p w14:paraId="6A9F2456" w14:textId="4411E0A0" w:rsidR="007F013D" w:rsidRDefault="007F013D" w:rsidP="000E677C">
                        <w:pPr>
                          <w:widowControl/>
                          <w:adjustRightInd w:val="0"/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</w:pPr>
                        <w:r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  <w:t xml:space="preserve">        </w:t>
                        </w:r>
                        <w:r>
                          <w:rPr>
                            <w:rFonts w:ascii="Consolas" w:eastAsiaTheme="minorHAnsi" w:hAnsi="Consolas" w:cs="Consolas"/>
                            <w:color w:val="008000"/>
                            <w:sz w:val="19"/>
                            <w:szCs w:val="19"/>
                          </w:rPr>
                          <w:t>//Выставить значения состояния текущего используемого массива вертексов</w:t>
                        </w:r>
                      </w:p>
                      <w:p w14:paraId="7641D546" w14:textId="77777777" w:rsidR="007F013D" w:rsidRDefault="007F013D" w:rsidP="000E677C">
                        <w:pPr>
                          <w:widowControl/>
                          <w:adjustRightInd w:val="0"/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</w:pPr>
                        <w:r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  <w:t xml:space="preserve">        </w:t>
                        </w:r>
                        <w:proofErr w:type="spellStart"/>
                        <w:r>
                          <w:rPr>
                            <w:rFonts w:ascii="Consolas" w:eastAsiaTheme="minorHAnsi" w:hAnsi="Consolas" w:cs="Consolas"/>
                            <w:color w:val="6F008A"/>
                            <w:sz w:val="19"/>
                            <w:szCs w:val="19"/>
                          </w:rPr>
                          <w:t>glBindVertexArray</w:t>
                        </w:r>
                        <w:proofErr w:type="spellEnd"/>
                        <w:r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  <w:t>(</w:t>
                        </w:r>
                        <w:proofErr w:type="spellStart"/>
                        <w:r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  <w:t>vertexArray</w:t>
                        </w:r>
                        <w:proofErr w:type="spellEnd"/>
                        <w:r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  <w:t>);</w:t>
                        </w:r>
                      </w:p>
                      <w:p w14:paraId="569FDD0F" w14:textId="77777777" w:rsidR="007F013D" w:rsidRDefault="007F013D" w:rsidP="000E677C">
                        <w:pPr>
                          <w:widowControl/>
                          <w:adjustRightInd w:val="0"/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</w:pPr>
                      </w:p>
                      <w:p w14:paraId="4DF06163" w14:textId="77777777" w:rsidR="007F013D" w:rsidRDefault="007F013D" w:rsidP="000E677C">
                        <w:pPr>
                          <w:widowControl/>
                          <w:adjustRightInd w:val="0"/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</w:pPr>
                        <w:r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  <w:t xml:space="preserve">        </w:t>
                        </w:r>
                        <w:r>
                          <w:rPr>
                            <w:rFonts w:ascii="Consolas" w:eastAsiaTheme="minorHAnsi" w:hAnsi="Consolas" w:cs="Consolas"/>
                            <w:color w:val="008000"/>
                            <w:sz w:val="19"/>
                            <w:szCs w:val="19"/>
                          </w:rPr>
                          <w:t xml:space="preserve">//Вывести на экран примитив, хранящийся в текущем </w:t>
                        </w:r>
                      </w:p>
                      <w:p w14:paraId="19D5041C" w14:textId="77777777" w:rsidR="007F013D" w:rsidRDefault="007F013D" w:rsidP="000E677C">
                        <w:pPr>
                          <w:widowControl/>
                          <w:adjustRightInd w:val="0"/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</w:pPr>
                        <w:r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  <w:t xml:space="preserve">        </w:t>
                        </w:r>
                        <w:r>
                          <w:rPr>
                            <w:rFonts w:ascii="Consolas" w:eastAsiaTheme="minorHAnsi" w:hAnsi="Consolas" w:cs="Consolas"/>
                            <w:color w:val="008000"/>
                            <w:sz w:val="19"/>
                            <w:szCs w:val="19"/>
                          </w:rPr>
                          <w:t>//используемом массиве вертексов с помощью индексов</w:t>
                        </w:r>
                      </w:p>
                      <w:p w14:paraId="1C0B644A" w14:textId="77777777" w:rsidR="007F013D" w:rsidRDefault="007F013D" w:rsidP="000E677C">
                        <w:pPr>
                          <w:widowControl/>
                          <w:adjustRightInd w:val="0"/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</w:pPr>
                        <w:r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  <w:t xml:space="preserve">        </w:t>
                        </w:r>
                        <w:r>
                          <w:rPr>
                            <w:rFonts w:ascii="Consolas" w:eastAsiaTheme="minorHAnsi" w:hAnsi="Consolas" w:cs="Consolas"/>
                            <w:color w:val="008000"/>
                            <w:sz w:val="19"/>
                            <w:szCs w:val="19"/>
                          </w:rPr>
                          <w:t>//(индексы тоже находятся в массиве вертексов)</w:t>
                        </w:r>
                      </w:p>
                      <w:p w14:paraId="7C13349C" w14:textId="77777777" w:rsidR="007F013D" w:rsidRDefault="007F013D" w:rsidP="000E677C">
                        <w:pPr>
                          <w:widowControl/>
                          <w:adjustRightInd w:val="0"/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</w:pPr>
                        <w:r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  <w:t xml:space="preserve">        </w:t>
                        </w:r>
                        <w:proofErr w:type="spellStart"/>
                        <w:r>
                          <w:rPr>
                            <w:rFonts w:ascii="Consolas" w:eastAsiaTheme="minorHAnsi" w:hAnsi="Consolas" w:cs="Consolas"/>
                            <w:color w:val="6F008A"/>
                            <w:sz w:val="19"/>
                            <w:szCs w:val="19"/>
                          </w:rPr>
                          <w:t>glDrawElements</w:t>
                        </w:r>
                        <w:proofErr w:type="spellEnd"/>
                        <w:r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  <w:t>(</w:t>
                        </w:r>
                      </w:p>
                      <w:p w14:paraId="07D63AB0" w14:textId="77777777" w:rsidR="007F013D" w:rsidRDefault="007F013D" w:rsidP="000E677C">
                        <w:pPr>
                          <w:widowControl/>
                          <w:adjustRightInd w:val="0"/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</w:pPr>
                        <w:r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  <w:t xml:space="preserve">            </w:t>
                        </w:r>
                        <w:r>
                          <w:rPr>
                            <w:rFonts w:ascii="Consolas" w:eastAsiaTheme="minorHAnsi" w:hAnsi="Consolas" w:cs="Consolas"/>
                            <w:color w:val="6F008A"/>
                            <w:sz w:val="19"/>
                            <w:szCs w:val="19"/>
                          </w:rPr>
                          <w:t>GL_TRIANGLES</w:t>
                        </w:r>
                        <w:r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  <w:t>,</w:t>
                        </w:r>
                        <w:r>
                          <w:rPr>
                            <w:rFonts w:ascii="Consolas" w:eastAsiaTheme="minorHAnsi" w:hAnsi="Consolas" w:cs="Consolas"/>
                            <w:color w:val="008000"/>
                            <w:sz w:val="19"/>
                            <w:szCs w:val="19"/>
                          </w:rPr>
                          <w:t>//Топология соединения вершин</w:t>
                        </w:r>
                      </w:p>
                      <w:p w14:paraId="409628B6" w14:textId="77777777" w:rsidR="007F013D" w:rsidRDefault="007F013D" w:rsidP="000E677C">
                        <w:pPr>
                          <w:widowControl/>
                          <w:adjustRightInd w:val="0"/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</w:pPr>
                        <w:r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  <w:t xml:space="preserve">            6,</w:t>
                        </w:r>
                        <w:r>
                          <w:rPr>
                            <w:rFonts w:ascii="Consolas" w:eastAsiaTheme="minorHAnsi" w:hAnsi="Consolas" w:cs="Consolas"/>
                            <w:color w:val="008000"/>
                            <w:sz w:val="19"/>
                            <w:szCs w:val="19"/>
                          </w:rPr>
                          <w:t>//Количество индексов (Не количество вершин!)</w:t>
                        </w:r>
                      </w:p>
                      <w:p w14:paraId="5BA49F7D" w14:textId="77777777" w:rsidR="007F013D" w:rsidRDefault="007F013D" w:rsidP="000E677C">
                        <w:pPr>
                          <w:widowControl/>
                          <w:adjustRightInd w:val="0"/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</w:pPr>
                        <w:r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  <w:t xml:space="preserve">            </w:t>
                        </w:r>
                        <w:r>
                          <w:rPr>
                            <w:rFonts w:ascii="Consolas" w:eastAsiaTheme="minorHAnsi" w:hAnsi="Consolas" w:cs="Consolas"/>
                            <w:color w:val="6F008A"/>
                            <w:sz w:val="19"/>
                            <w:szCs w:val="19"/>
                          </w:rPr>
                          <w:t>GL_UNSIGNED_INT</w:t>
                        </w:r>
                        <w:r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  <w:t>,</w:t>
                        </w:r>
                        <w:r>
                          <w:rPr>
                            <w:rFonts w:ascii="Consolas" w:eastAsiaTheme="minorHAnsi" w:hAnsi="Consolas" w:cs="Consolas"/>
                            <w:color w:val="008000"/>
                            <w:sz w:val="19"/>
                            <w:szCs w:val="19"/>
                          </w:rPr>
                          <w:t>//Тип данных индексов: беззнаковое целочисленное</w:t>
                        </w:r>
                      </w:p>
                      <w:p w14:paraId="5587624A" w14:textId="77777777" w:rsidR="007F013D" w:rsidRDefault="007F013D" w:rsidP="000E677C">
                        <w:pPr>
                          <w:widowControl/>
                          <w:adjustRightInd w:val="0"/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</w:pPr>
                        <w:r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  <w:t xml:space="preserve">            0</w:t>
                        </w:r>
                      </w:p>
                      <w:p w14:paraId="39DB8479" w14:textId="0557BC0B" w:rsidR="007F013D" w:rsidRDefault="007F013D" w:rsidP="000E677C">
                        <w:pPr>
                          <w:widowControl/>
                          <w:adjustRightInd w:val="0"/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</w:pPr>
                        <w:r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  <w:t xml:space="preserve">        );</w:t>
                        </w:r>
                      </w:p>
                      <w:p w14:paraId="3575F006" w14:textId="77777777" w:rsidR="007F013D" w:rsidRDefault="007F013D" w:rsidP="000E677C">
                        <w:pPr>
                          <w:widowControl/>
                          <w:adjustRightInd w:val="0"/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</w:pPr>
                        <w:r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  <w:t xml:space="preserve">        </w:t>
                        </w:r>
                        <w:r>
                          <w:rPr>
                            <w:rFonts w:ascii="Consolas" w:eastAsiaTheme="minorHAnsi" w:hAnsi="Consolas" w:cs="Consolas"/>
                            <w:color w:val="008000"/>
                            <w:sz w:val="19"/>
                            <w:szCs w:val="19"/>
                          </w:rPr>
                          <w:t>//Обработать оконные события</w:t>
                        </w:r>
                      </w:p>
                      <w:p w14:paraId="117EADB9" w14:textId="11D5B403" w:rsidR="007F013D" w:rsidRDefault="007F013D" w:rsidP="000E677C">
                        <w:pPr>
                          <w:widowControl/>
                          <w:adjustRightInd w:val="0"/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</w:pPr>
                        <w:r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  <w:t xml:space="preserve">        </w:t>
                        </w:r>
                        <w:proofErr w:type="spellStart"/>
                        <w:r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  <w:t>glfwPollEvents</w:t>
                        </w:r>
                        <w:proofErr w:type="spellEnd"/>
                        <w:r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  <w:t>();</w:t>
                        </w:r>
                      </w:p>
                      <w:p w14:paraId="43DB3B31" w14:textId="7C6A4DBC" w:rsidR="007F013D" w:rsidRDefault="007F013D" w:rsidP="000E677C">
                        <w:pPr>
                          <w:widowControl/>
                          <w:adjustRightInd w:val="0"/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</w:pPr>
                        <w:r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  <w:t xml:space="preserve">        </w:t>
                        </w:r>
                        <w:r>
                          <w:rPr>
                            <w:rFonts w:ascii="Consolas" w:eastAsiaTheme="minorHAnsi" w:hAnsi="Consolas" w:cs="Consolas"/>
                            <w:color w:val="008000"/>
                            <w:sz w:val="19"/>
                            <w:szCs w:val="19"/>
                          </w:rPr>
                          <w:t>//Переключить буфер, из которого необходимо вывести изображение</w:t>
                        </w:r>
                      </w:p>
                      <w:p w14:paraId="4C7AAE5A" w14:textId="77777777" w:rsidR="007F013D" w:rsidRDefault="007F013D" w:rsidP="000E677C">
                        <w:pPr>
                          <w:widowControl/>
                          <w:adjustRightInd w:val="0"/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</w:pPr>
                        <w:r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  <w:t xml:space="preserve">        </w:t>
                        </w:r>
                        <w:proofErr w:type="spellStart"/>
                        <w:r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  <w:t>glfwSwapBuffers</w:t>
                        </w:r>
                        <w:proofErr w:type="spellEnd"/>
                        <w:r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  <w:t>(</w:t>
                        </w:r>
                        <w:proofErr w:type="spellStart"/>
                        <w:r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  <w:t>window</w:t>
                        </w:r>
                        <w:proofErr w:type="spellEnd"/>
                        <w:r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  <w:t>);</w:t>
                        </w:r>
                      </w:p>
                      <w:p w14:paraId="197F8D96" w14:textId="77777777" w:rsidR="007F013D" w:rsidRDefault="007F013D" w:rsidP="000E677C">
                        <w:pPr>
                          <w:widowControl/>
                          <w:adjustRightInd w:val="0"/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</w:pPr>
                      </w:p>
                      <w:p w14:paraId="14CBD3EA" w14:textId="4E678B8A" w:rsidR="007F013D" w:rsidRDefault="007F013D" w:rsidP="000E677C">
                        <w:pPr>
                          <w:widowControl/>
                          <w:adjustRightInd w:val="0"/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</w:pPr>
                        <w:r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  <w:t xml:space="preserve">        </w:t>
                        </w:r>
                        <w:proofErr w:type="spellStart"/>
                        <w:r>
                          <w:rPr>
                            <w:rFonts w:ascii="Consolas" w:eastAsiaTheme="minorHAnsi" w:hAnsi="Consolas" w:cs="Consolas"/>
                            <w:color w:val="0000FF"/>
                            <w:sz w:val="19"/>
                            <w:szCs w:val="19"/>
                          </w:rPr>
                          <w:t>auto</w:t>
                        </w:r>
                        <w:proofErr w:type="spellEnd"/>
                        <w:r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  <w:t>endTime</w:t>
                        </w:r>
                        <w:proofErr w:type="spellEnd"/>
                        <w:r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  <w:t xml:space="preserve"> = </w:t>
                        </w:r>
                        <w:proofErr w:type="spellStart"/>
                        <w:r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  <w:t>Timer.now</w:t>
                        </w:r>
                        <w:proofErr w:type="spellEnd"/>
                        <w:r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  <w:t>();</w:t>
                        </w:r>
                        <w:r>
                          <w:rPr>
                            <w:rFonts w:ascii="Consolas" w:eastAsiaTheme="minorHAnsi" w:hAnsi="Consolas" w:cs="Consolas"/>
                            <w:color w:val="008000"/>
                            <w:sz w:val="19"/>
                            <w:szCs w:val="19"/>
                          </w:rPr>
                          <w:t>//Получаем время конца итерации цикла</w:t>
                        </w:r>
                      </w:p>
                      <w:p w14:paraId="6A8D651D" w14:textId="77777777" w:rsidR="007F013D" w:rsidRDefault="007F013D" w:rsidP="000E677C">
                        <w:pPr>
                          <w:widowControl/>
                          <w:adjustRightInd w:val="0"/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</w:pPr>
                        <w:r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  <w:t xml:space="preserve">        </w:t>
                        </w:r>
                        <w:r>
                          <w:rPr>
                            <w:rFonts w:ascii="Consolas" w:eastAsiaTheme="minorHAnsi" w:hAnsi="Consolas" w:cs="Consolas"/>
                            <w:color w:val="008000"/>
                            <w:sz w:val="19"/>
                            <w:szCs w:val="19"/>
                          </w:rPr>
                          <w:t>//Вычисляем разность между временем начала и конца итерации цикла</w:t>
                        </w:r>
                      </w:p>
                      <w:p w14:paraId="4D6CF0B6" w14:textId="77777777" w:rsidR="007F013D" w:rsidRPr="000E677C" w:rsidRDefault="007F013D" w:rsidP="000E677C">
                        <w:pPr>
                          <w:widowControl/>
                          <w:adjustRightInd w:val="0"/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  <w:lang w:val="en-US"/>
                          </w:rPr>
                        </w:pPr>
                        <w:r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  <w:t xml:space="preserve">        </w:t>
                        </w:r>
                        <w:proofErr w:type="spellStart"/>
                        <w:r w:rsidRPr="000E677C"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  <w:lang w:val="en-US"/>
                          </w:rPr>
                          <w:t>DeltaTime</w:t>
                        </w:r>
                        <w:proofErr w:type="spellEnd"/>
                        <w:r w:rsidRPr="000E677C"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  <w:lang w:val="en-US"/>
                          </w:rPr>
                          <w:t xml:space="preserve"> = (</w:t>
                        </w:r>
                        <w:r w:rsidRPr="000E677C">
                          <w:rPr>
                            <w:rFonts w:ascii="Consolas" w:eastAsiaTheme="minorHAnsi" w:hAnsi="Consolas" w:cs="Consolas"/>
                            <w:color w:val="0000FF"/>
                            <w:sz w:val="19"/>
                            <w:szCs w:val="19"/>
                            <w:lang w:val="en-US"/>
                          </w:rPr>
                          <w:t>double</w:t>
                        </w:r>
                        <w:r w:rsidRPr="000E677C"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  <w:lang w:val="en-US"/>
                          </w:rPr>
                          <w:t>)std::chrono::duration_cast&lt;std::chrono::</w:t>
                        </w:r>
                        <w:r w:rsidRPr="000E677C">
                          <w:rPr>
                            <w:rFonts w:ascii="Consolas" w:eastAsiaTheme="minorHAnsi" w:hAnsi="Consolas" w:cs="Consolas"/>
                            <w:color w:val="2B91AF"/>
                            <w:sz w:val="19"/>
                            <w:szCs w:val="19"/>
                            <w:lang w:val="en-US"/>
                          </w:rPr>
                          <w:t>microseconds</w:t>
                        </w:r>
                        <w:r w:rsidRPr="000E677C"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  <w:lang w:val="en-US"/>
                          </w:rPr>
                          <w:t xml:space="preserve">&gt;(endTime </w:t>
                        </w:r>
                        <w:r w:rsidRPr="000E677C">
                          <w:rPr>
                            <w:rFonts w:ascii="Consolas" w:eastAsiaTheme="minorHAnsi" w:hAnsi="Consolas" w:cs="Consolas"/>
                            <w:color w:val="008080"/>
                            <w:sz w:val="19"/>
                            <w:szCs w:val="19"/>
                            <w:lang w:val="en-US"/>
                          </w:rPr>
                          <w:t>-</w:t>
                        </w:r>
                        <w:r w:rsidRPr="000E677C"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  <w:lang w:val="en-US"/>
                          </w:rPr>
                          <w:t xml:space="preserve"> </w:t>
                        </w:r>
                        <w:proofErr w:type="spellStart"/>
                        <w:r w:rsidRPr="000E677C"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  <w:lang w:val="en-US"/>
                          </w:rPr>
                          <w:t>beginTime</w:t>
                        </w:r>
                        <w:proofErr w:type="spellEnd"/>
                        <w:r w:rsidRPr="000E677C"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  <w:lang w:val="en-US"/>
                          </w:rPr>
                          <w:t>).count();</w:t>
                        </w:r>
                      </w:p>
                      <w:p w14:paraId="675B5486" w14:textId="77777777" w:rsidR="007F013D" w:rsidRPr="000E677C" w:rsidRDefault="007F013D" w:rsidP="000E677C">
                        <w:pPr>
                          <w:widowControl/>
                          <w:adjustRightInd w:val="0"/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  <w:lang w:val="en-US"/>
                          </w:rPr>
                        </w:pPr>
                        <w:r w:rsidRPr="000E677C"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  <w:lang w:val="en-US"/>
                          </w:rPr>
                          <w:t xml:space="preserve">        </w:t>
                        </w:r>
                        <w:r w:rsidRPr="000E677C">
                          <w:rPr>
                            <w:rFonts w:ascii="Consolas" w:eastAsiaTheme="minorHAnsi" w:hAnsi="Consolas" w:cs="Consolas"/>
                            <w:color w:val="008000"/>
                            <w:sz w:val="19"/>
                            <w:szCs w:val="19"/>
                            <w:lang w:val="en-US"/>
                          </w:rPr>
                          <w:t>//</w:t>
                        </w:r>
                        <w:r>
                          <w:rPr>
                            <w:rFonts w:ascii="Consolas" w:eastAsiaTheme="minorHAnsi" w:hAnsi="Consolas" w:cs="Consolas"/>
                            <w:color w:val="008000"/>
                            <w:sz w:val="19"/>
                            <w:szCs w:val="19"/>
                          </w:rPr>
                          <w:t>Перевод</w:t>
                        </w:r>
                        <w:r w:rsidRPr="000E677C">
                          <w:rPr>
                            <w:rFonts w:ascii="Consolas" w:eastAsiaTheme="minorHAnsi" w:hAnsi="Consolas" w:cs="Consolas"/>
                            <w:color w:val="008000"/>
                            <w:sz w:val="19"/>
                            <w:szCs w:val="19"/>
                            <w:lang w:val="en-US"/>
                          </w:rPr>
                          <w:t xml:space="preserve"> </w:t>
                        </w:r>
                        <w:r>
                          <w:rPr>
                            <w:rFonts w:ascii="Consolas" w:eastAsiaTheme="minorHAnsi" w:hAnsi="Consolas" w:cs="Consolas"/>
                            <w:color w:val="008000"/>
                            <w:sz w:val="19"/>
                            <w:szCs w:val="19"/>
                          </w:rPr>
                          <w:t>в</w:t>
                        </w:r>
                        <w:r w:rsidRPr="000E677C">
                          <w:rPr>
                            <w:rFonts w:ascii="Consolas" w:eastAsiaTheme="minorHAnsi" w:hAnsi="Consolas" w:cs="Consolas"/>
                            <w:color w:val="008000"/>
                            <w:sz w:val="19"/>
                            <w:szCs w:val="19"/>
                            <w:lang w:val="en-US"/>
                          </w:rPr>
                          <w:t xml:space="preserve"> </w:t>
                        </w:r>
                        <w:r>
                          <w:rPr>
                            <w:rFonts w:ascii="Consolas" w:eastAsiaTheme="minorHAnsi" w:hAnsi="Consolas" w:cs="Consolas"/>
                            <w:color w:val="008000"/>
                            <w:sz w:val="19"/>
                            <w:szCs w:val="19"/>
                          </w:rPr>
                          <w:t>секунды</w:t>
                        </w:r>
                      </w:p>
                      <w:p w14:paraId="35C693CA" w14:textId="77777777" w:rsidR="007F013D" w:rsidRPr="000E677C" w:rsidRDefault="007F013D" w:rsidP="000E677C">
                        <w:pPr>
                          <w:widowControl/>
                          <w:adjustRightInd w:val="0"/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  <w:lang w:val="en-US"/>
                          </w:rPr>
                        </w:pPr>
                        <w:r w:rsidRPr="000E677C"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  <w:lang w:val="en-US"/>
                          </w:rPr>
                          <w:t xml:space="preserve">        </w:t>
                        </w:r>
                        <w:proofErr w:type="spellStart"/>
                        <w:r w:rsidRPr="000E677C"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  <w:lang w:val="en-US"/>
                          </w:rPr>
                          <w:t>DeltaTime</w:t>
                        </w:r>
                        <w:proofErr w:type="spellEnd"/>
                        <w:r w:rsidRPr="000E677C"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  <w:lang w:val="en-US"/>
                          </w:rPr>
                          <w:t xml:space="preserve"> /= 1000000;</w:t>
                        </w:r>
                      </w:p>
                      <w:p w14:paraId="5D8B4FC1" w14:textId="75610CAA" w:rsidR="007F013D" w:rsidRPr="000E677C" w:rsidRDefault="007F013D" w:rsidP="000E677C">
                        <w:pPr>
                          <w:widowControl/>
                          <w:adjustRightInd w:val="0"/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  <w:lang w:val="en-US"/>
                          </w:rPr>
                        </w:pPr>
                        <w:r w:rsidRPr="000E677C"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  <w:lang w:val="en-US"/>
                          </w:rPr>
                          <w:t xml:space="preserve">    }</w:t>
                        </w:r>
                      </w:p>
                      <w:p w14:paraId="447F7A3A" w14:textId="77777777" w:rsidR="007F013D" w:rsidRPr="000E677C" w:rsidRDefault="007F013D" w:rsidP="000E677C">
                        <w:pPr>
                          <w:widowControl/>
                          <w:adjustRightInd w:val="0"/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  <w:lang w:val="en-US"/>
                          </w:rPr>
                        </w:pPr>
                        <w:r w:rsidRPr="000E677C"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  <w:lang w:val="en-US"/>
                          </w:rPr>
                          <w:t xml:space="preserve">    </w:t>
                        </w:r>
                        <w:proofErr w:type="spellStart"/>
                        <w:r w:rsidRPr="000E677C"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  <w:lang w:val="en-US"/>
                          </w:rPr>
                          <w:t>glfwDestroyWindow</w:t>
                        </w:r>
                        <w:proofErr w:type="spellEnd"/>
                        <w:r w:rsidRPr="000E677C"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  <w:lang w:val="en-US"/>
                          </w:rPr>
                          <w:t>(window);</w:t>
                        </w:r>
                        <w:r w:rsidRPr="000E677C">
                          <w:rPr>
                            <w:rFonts w:ascii="Consolas" w:eastAsiaTheme="minorHAnsi" w:hAnsi="Consolas" w:cs="Consolas"/>
                            <w:color w:val="008000"/>
                            <w:sz w:val="19"/>
                            <w:szCs w:val="19"/>
                            <w:lang w:val="en-US"/>
                          </w:rPr>
                          <w:t>//</w:t>
                        </w:r>
                        <w:r>
                          <w:rPr>
                            <w:rFonts w:ascii="Consolas" w:eastAsiaTheme="minorHAnsi" w:hAnsi="Consolas" w:cs="Consolas"/>
                            <w:color w:val="008000"/>
                            <w:sz w:val="19"/>
                            <w:szCs w:val="19"/>
                          </w:rPr>
                          <w:t>Удалить</w:t>
                        </w:r>
                        <w:r w:rsidRPr="000E677C">
                          <w:rPr>
                            <w:rFonts w:ascii="Consolas" w:eastAsiaTheme="minorHAnsi" w:hAnsi="Consolas" w:cs="Consolas"/>
                            <w:color w:val="008000"/>
                            <w:sz w:val="19"/>
                            <w:szCs w:val="19"/>
                            <w:lang w:val="en-US"/>
                          </w:rPr>
                          <w:t xml:space="preserve"> </w:t>
                        </w:r>
                        <w:r>
                          <w:rPr>
                            <w:rFonts w:ascii="Consolas" w:eastAsiaTheme="minorHAnsi" w:hAnsi="Consolas" w:cs="Consolas"/>
                            <w:color w:val="008000"/>
                            <w:sz w:val="19"/>
                            <w:szCs w:val="19"/>
                          </w:rPr>
                          <w:t>объект</w:t>
                        </w:r>
                        <w:r w:rsidRPr="000E677C">
                          <w:rPr>
                            <w:rFonts w:ascii="Consolas" w:eastAsiaTheme="minorHAnsi" w:hAnsi="Consolas" w:cs="Consolas"/>
                            <w:color w:val="008000"/>
                            <w:sz w:val="19"/>
                            <w:szCs w:val="19"/>
                            <w:lang w:val="en-US"/>
                          </w:rPr>
                          <w:t xml:space="preserve">, </w:t>
                        </w:r>
                        <w:r>
                          <w:rPr>
                            <w:rFonts w:ascii="Consolas" w:eastAsiaTheme="minorHAnsi" w:hAnsi="Consolas" w:cs="Consolas"/>
                            <w:color w:val="008000"/>
                            <w:sz w:val="19"/>
                            <w:szCs w:val="19"/>
                          </w:rPr>
                          <w:t>хранящий</w:t>
                        </w:r>
                        <w:r w:rsidRPr="000E677C">
                          <w:rPr>
                            <w:rFonts w:ascii="Consolas" w:eastAsiaTheme="minorHAnsi" w:hAnsi="Consolas" w:cs="Consolas"/>
                            <w:color w:val="008000"/>
                            <w:sz w:val="19"/>
                            <w:szCs w:val="19"/>
                            <w:lang w:val="en-US"/>
                          </w:rPr>
                          <w:t xml:space="preserve"> </w:t>
                        </w:r>
                        <w:r>
                          <w:rPr>
                            <w:rFonts w:ascii="Consolas" w:eastAsiaTheme="minorHAnsi" w:hAnsi="Consolas" w:cs="Consolas"/>
                            <w:color w:val="008000"/>
                            <w:sz w:val="19"/>
                            <w:szCs w:val="19"/>
                          </w:rPr>
                          <w:t>окно</w:t>
                        </w:r>
                      </w:p>
                      <w:p w14:paraId="6980D81D" w14:textId="77777777" w:rsidR="007F013D" w:rsidRDefault="007F013D" w:rsidP="000E677C">
                        <w:pPr>
                          <w:widowControl/>
                          <w:adjustRightInd w:val="0"/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</w:pPr>
                        <w:r w:rsidRPr="000E677C"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  <w:lang w:val="en-US"/>
                          </w:rPr>
                          <w:t xml:space="preserve">    </w:t>
                        </w:r>
                        <w:proofErr w:type="spellStart"/>
                        <w:r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  <w:t>glfwTerminate</w:t>
                        </w:r>
                        <w:proofErr w:type="spellEnd"/>
                        <w:r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  <w:t>();</w:t>
                        </w:r>
                        <w:r>
                          <w:rPr>
                            <w:rFonts w:ascii="Consolas" w:eastAsiaTheme="minorHAnsi" w:hAnsi="Consolas" w:cs="Consolas"/>
                            <w:color w:val="008000"/>
                            <w:sz w:val="19"/>
                            <w:szCs w:val="19"/>
                          </w:rPr>
                          <w:t>//Освободить ресурсы, занятые библиотекой GLFW</w:t>
                        </w:r>
                      </w:p>
                      <w:p w14:paraId="0EEFB099" w14:textId="77777777" w:rsidR="007F013D" w:rsidRDefault="007F013D" w:rsidP="000E677C">
                        <w:pPr>
                          <w:widowControl/>
                          <w:adjustRightInd w:val="0"/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</w:pPr>
                      </w:p>
                      <w:p w14:paraId="7E0DE353" w14:textId="1C568BD1" w:rsidR="007F013D" w:rsidRPr="00EA5368" w:rsidRDefault="007F013D" w:rsidP="000E677C">
                        <w:pPr>
                          <w:rPr>
                            <w:sz w:val="28"/>
                            <w:szCs w:val="28"/>
                            <w:lang w:val="en-US"/>
                          </w:rPr>
                        </w:pPr>
                        <w:r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  <w:t xml:space="preserve">    </w:t>
                        </w:r>
                        <w:proofErr w:type="spellStart"/>
                        <w:r>
                          <w:rPr>
                            <w:rFonts w:ascii="Consolas" w:eastAsiaTheme="minorHAnsi" w:hAnsi="Consolas" w:cs="Consolas"/>
                            <w:color w:val="0000FF"/>
                            <w:sz w:val="19"/>
                            <w:szCs w:val="19"/>
                          </w:rPr>
                          <w:t>return</w:t>
                        </w:r>
                        <w:proofErr w:type="spellEnd"/>
                        <w:r>
                          <w:rPr>
                            <w:rFonts w:ascii="Consolas" w:eastAsiaTheme="minorHAnsi" w:hAnsi="Consolas" w:cs="Consolas"/>
                            <w:color w:val="000000"/>
                            <w:sz w:val="19"/>
                            <w:szCs w:val="19"/>
                          </w:rPr>
                          <w:t xml:space="preserve"> 0;</w:t>
                        </w:r>
                      </w:p>
                    </w:txbxContent>
                  </v:textbox>
                  <w10:wrap type="square"/>
                </v:shape>
              </w:pict>
            </mc:Fallback>
          </mc:AlternateContent>
        </w:r>
        <w:r w:rsidR="00287C03" w:rsidDel="003A5FE2">
          <w:delText xml:space="preserve"> </w:delText>
        </w:r>
      </w:del>
    </w:p>
    <w:p w14:paraId="6288E3D0" w14:textId="480307DA" w:rsidR="00841011" w:rsidRPr="009D0C11" w:rsidDel="003A5FE2" w:rsidRDefault="00841011" w:rsidP="00841011">
      <w:pPr>
        <w:pStyle w:val="a3"/>
        <w:spacing w:before="8"/>
        <w:rPr>
          <w:del w:id="2961" w:author="John Gil" w:date="2022-08-24T16:11:00Z"/>
        </w:rPr>
      </w:pPr>
      <w:del w:id="2962" w:author="John Gil" w:date="2022-08-24T16:11:00Z">
        <w:r w:rsidDel="003A5FE2">
          <w:delText>Цикл будет выполняться пока не выполнится событие закрытия используемого окна.</w:delText>
        </w:r>
        <w:r w:rsidR="009D0C11" w:rsidDel="003A5FE2">
          <w:delText xml:space="preserve"> </w:delText>
        </w:r>
        <w:r w:rsidR="009D0C11" w:rsidDel="003A5FE2">
          <w:rPr>
            <w:lang w:val="en-US"/>
          </w:rPr>
          <w:delText>beginTime</w:delText>
        </w:r>
        <w:r w:rsidR="009D0C11" w:rsidRPr="009D0C11" w:rsidDel="003A5FE2">
          <w:delText xml:space="preserve"> </w:delText>
        </w:r>
        <w:r w:rsidR="009D0C11" w:rsidDel="003A5FE2">
          <w:delText>–</w:delText>
        </w:r>
        <w:r w:rsidR="009D0C11" w:rsidRPr="009D0C11" w:rsidDel="003A5FE2">
          <w:delText xml:space="preserve"> </w:delText>
        </w:r>
        <w:r w:rsidR="009D0C11" w:rsidDel="003A5FE2">
          <w:delText>переменная</w:delText>
        </w:r>
        <w:r w:rsidR="009D0C11" w:rsidRPr="009D0C11" w:rsidDel="003A5FE2">
          <w:delText xml:space="preserve">, </w:delText>
        </w:r>
        <w:r w:rsidR="009D0C11" w:rsidDel="003A5FE2">
          <w:delText xml:space="preserve">хранящая время начала итерации цикла. Процедура </w:delText>
        </w:r>
        <w:r w:rsidR="009D0C11" w:rsidDel="003A5FE2">
          <w:rPr>
            <w:lang w:val="en-US"/>
          </w:rPr>
          <w:delText>glClearColor</w:delText>
        </w:r>
        <w:r w:rsidR="009D0C11" w:rsidRPr="009D0C11" w:rsidDel="003A5FE2">
          <w:delText xml:space="preserve"> </w:delText>
        </w:r>
        <w:r w:rsidR="009D0C11" w:rsidDel="003A5FE2">
          <w:delText>задает значение состояния цвета окна</w:delText>
        </w:r>
        <w:r w:rsidR="009D0C11" w:rsidRPr="009D0C11" w:rsidDel="003A5FE2">
          <w:delText xml:space="preserve"> </w:delText>
        </w:r>
        <w:r w:rsidR="009D0C11" w:rsidDel="003A5FE2">
          <w:delText xml:space="preserve">после его очистки. Процедура </w:delText>
        </w:r>
        <w:r w:rsidR="009D0C11" w:rsidDel="003A5FE2">
          <w:rPr>
            <w:lang w:val="en-US"/>
          </w:rPr>
          <w:delText>glClear</w:delText>
        </w:r>
        <w:r w:rsidR="009D0C11" w:rsidRPr="009D0C11" w:rsidDel="003A5FE2">
          <w:delText xml:space="preserve"> </w:delText>
        </w:r>
        <w:r w:rsidR="009D0C11" w:rsidDel="003A5FE2">
          <w:delText>очищает буфер</w:delText>
        </w:r>
        <w:r w:rsidR="009D0C11" w:rsidRPr="009D0C11" w:rsidDel="003A5FE2">
          <w:delText xml:space="preserve">, </w:delText>
        </w:r>
        <w:r w:rsidR="009D0C11" w:rsidDel="003A5FE2">
          <w:delText>хранящий цвет пикселей примитивов и очищает буфер глубины</w:delText>
        </w:r>
        <w:r w:rsidR="009D0C11" w:rsidRPr="009D0C11" w:rsidDel="003A5FE2">
          <w:delText xml:space="preserve">, </w:delText>
        </w:r>
        <w:r w:rsidR="009D0C11" w:rsidDel="003A5FE2">
          <w:delText>принцип работы которого не будет рассмотрен в данной лабораторной работе.</w:delText>
        </w:r>
      </w:del>
    </w:p>
    <w:p w14:paraId="5BC327F0" w14:textId="74343532" w:rsidR="002F5672" w:rsidRPr="00BF2F83" w:rsidDel="003A5FE2" w:rsidRDefault="000F2468" w:rsidP="00B32AA0">
      <w:pPr>
        <w:pStyle w:val="a3"/>
        <w:spacing w:before="8"/>
        <w:rPr>
          <w:del w:id="2963" w:author="John Gil" w:date="2022-08-24T16:11:00Z"/>
        </w:rPr>
      </w:pPr>
      <w:del w:id="2964" w:author="John Gil" w:date="2022-08-24T16:11:00Z">
        <w:r w:rsidDel="003A5FE2">
          <w:rPr>
            <w:lang w:val="en-US"/>
          </w:rPr>
          <w:delText>glUseProgram</w:delText>
        </w:r>
        <w:r w:rsidRPr="000F2468" w:rsidDel="003A5FE2">
          <w:delText xml:space="preserve"> </w:delText>
        </w:r>
        <w:r w:rsidDel="003A5FE2">
          <w:delText xml:space="preserve">выбирает текущую используемую программу для управления графическим конвейером. </w:delText>
        </w:r>
        <w:r w:rsidDel="003A5FE2">
          <w:rPr>
            <w:lang w:val="en-US"/>
          </w:rPr>
          <w:delText>glGetUniformLocation</w:delText>
        </w:r>
        <w:r w:rsidRPr="000F2468" w:rsidDel="003A5FE2">
          <w:delText xml:space="preserve"> </w:delText>
        </w:r>
        <w:r w:rsidDel="003A5FE2">
          <w:delText xml:space="preserve">позволяет получить дескриптор состояния </w:delText>
        </w:r>
        <w:r w:rsidRPr="000F2468" w:rsidDel="003A5FE2">
          <w:delText>“</w:delText>
        </w:r>
        <w:r w:rsidDel="003A5FE2">
          <w:rPr>
            <w:lang w:val="en-US"/>
          </w:rPr>
          <w:delText>model</w:delText>
        </w:r>
        <w:r w:rsidRPr="000F2468" w:rsidDel="003A5FE2">
          <w:delText xml:space="preserve">” </w:delText>
        </w:r>
        <w:r w:rsidDel="003A5FE2">
          <w:delText>в вершинном шейдере</w:delText>
        </w:r>
        <w:r w:rsidRPr="000F2468" w:rsidDel="003A5FE2">
          <w:delText xml:space="preserve">, </w:delText>
        </w:r>
        <w:r w:rsidDel="003A5FE2">
          <w:delText xml:space="preserve">для записи значения этого состояния. </w:delText>
        </w:r>
        <w:r w:rsidDel="003A5FE2">
          <w:rPr>
            <w:lang w:val="en-US"/>
          </w:rPr>
          <w:delText>transformMatrix</w:delText>
        </w:r>
        <w:r w:rsidRPr="000F2468" w:rsidDel="003A5FE2">
          <w:delText xml:space="preserve"> </w:delText>
        </w:r>
        <w:r w:rsidDel="003A5FE2">
          <w:delText>–</w:delText>
        </w:r>
        <w:r w:rsidRPr="000F2468" w:rsidDel="003A5FE2">
          <w:delText xml:space="preserve"> </w:delText>
        </w:r>
        <w:r w:rsidDel="003A5FE2">
          <w:delText>это матрица</w:delText>
        </w:r>
        <w:r w:rsidRPr="000F2468" w:rsidDel="003A5FE2">
          <w:delText xml:space="preserve">, </w:delText>
        </w:r>
        <w:r w:rsidDel="003A5FE2">
          <w:delText>которая представляет из себя произведение матриц переноса</w:delText>
        </w:r>
        <w:r w:rsidRPr="000F2468" w:rsidDel="003A5FE2">
          <w:delText xml:space="preserve">, </w:delText>
        </w:r>
        <w:r w:rsidDel="003A5FE2">
          <w:delText>матрицы вращения и матрицы масштабирования. И</w:delText>
        </w:r>
        <w:r w:rsidRPr="000F2468" w:rsidDel="003A5FE2">
          <w:delText xml:space="preserve">, </w:delText>
        </w:r>
        <w:r w:rsidDel="003A5FE2">
          <w:delText>наконец</w:delText>
        </w:r>
        <w:r w:rsidRPr="000F2468" w:rsidDel="003A5FE2">
          <w:delText xml:space="preserve">, </w:delText>
        </w:r>
        <w:r w:rsidDel="003A5FE2">
          <w:delText xml:space="preserve">с помощью процедуры </w:delText>
        </w:r>
        <w:r w:rsidDel="003A5FE2">
          <w:rPr>
            <w:lang w:val="en-US"/>
          </w:rPr>
          <w:delText>glUniformMatrix</w:delText>
        </w:r>
        <w:r w:rsidRPr="000F2468" w:rsidDel="003A5FE2">
          <w:delText>4</w:delText>
        </w:r>
        <w:r w:rsidDel="003A5FE2">
          <w:rPr>
            <w:lang w:val="en-US"/>
          </w:rPr>
          <w:delText>fv</w:delText>
        </w:r>
        <w:r w:rsidRPr="000F2468" w:rsidDel="003A5FE2">
          <w:delText xml:space="preserve"> </w:delText>
        </w:r>
        <w:r w:rsidDel="003A5FE2">
          <w:delText xml:space="preserve">передается значение состояния </w:delText>
        </w:r>
        <w:r w:rsidDel="003A5FE2">
          <w:rPr>
            <w:lang w:val="en-US"/>
          </w:rPr>
          <w:delText>model</w:delText>
        </w:r>
        <w:r w:rsidDel="003A5FE2">
          <w:delText xml:space="preserve"> (передается матрица </w:delText>
        </w:r>
        <w:r w:rsidDel="003A5FE2">
          <w:rPr>
            <w:lang w:val="en-US"/>
          </w:rPr>
          <w:delText>transformMatrix</w:delText>
        </w:r>
        <w:r w:rsidDel="003A5FE2">
          <w:delText>)</w:delText>
        </w:r>
        <w:r w:rsidRPr="000F2468" w:rsidDel="003A5FE2">
          <w:delText xml:space="preserve"> </w:delText>
        </w:r>
        <w:r w:rsidDel="003A5FE2">
          <w:delText xml:space="preserve">с помощью ранее полученного дескриптора </w:delText>
        </w:r>
        <w:r w:rsidDel="003A5FE2">
          <w:rPr>
            <w:lang w:val="en-US"/>
          </w:rPr>
          <w:delText>location</w:delText>
        </w:r>
        <w:r w:rsidRPr="000F2468" w:rsidDel="003A5FE2">
          <w:delText xml:space="preserve">. </w:delText>
        </w:r>
      </w:del>
    </w:p>
    <w:p w14:paraId="51B0AB11" w14:textId="65BF0B6C" w:rsidR="000F2468" w:rsidDel="003A5FE2" w:rsidRDefault="000F2468" w:rsidP="00B32AA0">
      <w:pPr>
        <w:pStyle w:val="a3"/>
        <w:spacing w:before="8"/>
        <w:rPr>
          <w:del w:id="2965" w:author="John Gil" w:date="2022-08-24T16:11:00Z"/>
        </w:rPr>
      </w:pPr>
      <w:del w:id="2966" w:author="John Gil" w:date="2022-08-24T16:11:00Z">
        <w:r w:rsidDel="003A5FE2">
          <w:delText xml:space="preserve">Функция </w:delText>
        </w:r>
        <w:r w:rsidDel="003A5FE2">
          <w:rPr>
            <w:lang w:val="en-US"/>
          </w:rPr>
          <w:delText>glBindVertexArray</w:delText>
        </w:r>
        <w:r w:rsidRPr="000F2468" w:rsidDel="003A5FE2">
          <w:delText xml:space="preserve"> </w:delText>
        </w:r>
        <w:r w:rsidDel="003A5FE2">
          <w:delText xml:space="preserve">выставляет состояние текущего используемого массива вертексов. </w:delText>
        </w:r>
      </w:del>
    </w:p>
    <w:p w14:paraId="4D500B39" w14:textId="43F443B4" w:rsidR="000F2468" w:rsidRPr="00BF2F83" w:rsidDel="003A5FE2" w:rsidRDefault="000F2468" w:rsidP="00B32AA0">
      <w:pPr>
        <w:pStyle w:val="a3"/>
        <w:spacing w:before="8"/>
        <w:rPr>
          <w:del w:id="2967" w:author="John Gil" w:date="2022-08-24T16:11:00Z"/>
        </w:rPr>
      </w:pPr>
      <w:del w:id="2968" w:author="John Gil" w:date="2022-08-24T16:11:00Z">
        <w:r w:rsidDel="003A5FE2">
          <w:delText>После выставления всех состояни</w:delText>
        </w:r>
        <w:r w:rsidR="00D02BA6" w:rsidDel="003A5FE2">
          <w:delText>й</w:delText>
        </w:r>
        <w:r w:rsidDel="003A5FE2">
          <w:delText xml:space="preserve"> вызывается функция </w:delText>
        </w:r>
        <w:r w:rsidDel="003A5FE2">
          <w:rPr>
            <w:lang w:val="en-US"/>
          </w:rPr>
          <w:delText>glDrawElements</w:delText>
        </w:r>
        <w:r w:rsidRPr="000F2468" w:rsidDel="003A5FE2">
          <w:delText xml:space="preserve">, </w:delText>
        </w:r>
        <w:r w:rsidDel="003A5FE2">
          <w:delText xml:space="preserve">которая активирует графический конвейер. После выполнения данной функции </w:delText>
        </w:r>
        <w:r w:rsidR="00693872" w:rsidDel="003A5FE2">
          <w:delText>в буфер</w:delText>
        </w:r>
        <w:r w:rsidR="00693872" w:rsidRPr="00693872" w:rsidDel="003A5FE2">
          <w:delText xml:space="preserve">, </w:delText>
        </w:r>
        <w:r w:rsidR="00693872" w:rsidDel="003A5FE2">
          <w:delText>хранящий</w:delText>
        </w:r>
        <w:r w:rsidR="00693872" w:rsidRPr="00693872" w:rsidDel="003A5FE2">
          <w:delText xml:space="preserve"> </w:delText>
        </w:r>
        <w:r w:rsidR="00693872" w:rsidDel="003A5FE2">
          <w:delText>конечное изображение</w:delText>
        </w:r>
        <w:r w:rsidR="00693872" w:rsidRPr="00693872" w:rsidDel="003A5FE2">
          <w:delText xml:space="preserve">, </w:delText>
        </w:r>
        <w:r w:rsidR="00693872" w:rsidDel="003A5FE2">
          <w:delText>будут записаны пиксели</w:delText>
        </w:r>
        <w:r w:rsidR="00693872" w:rsidRPr="00693872" w:rsidDel="003A5FE2">
          <w:delText xml:space="preserve">, </w:delText>
        </w:r>
        <w:r w:rsidR="00693872" w:rsidDel="003A5FE2">
          <w:delText>которые покрывают выводимы</w:delText>
        </w:r>
        <w:r w:rsidR="00D02BA6" w:rsidDel="003A5FE2">
          <w:delText>й</w:delText>
        </w:r>
        <w:r w:rsidR="00693872" w:rsidDel="003A5FE2">
          <w:delText xml:space="preserve"> примитив.</w:delText>
        </w:r>
        <w:r w:rsidRPr="000F2468" w:rsidDel="003A5FE2">
          <w:delText xml:space="preserve"> </w:delText>
        </w:r>
        <w:r w:rsidR="00693872" w:rsidDel="003A5FE2">
          <w:delText>В</w:delText>
        </w:r>
        <w:r w:rsidDel="003A5FE2">
          <w:delText xml:space="preserve">ершины </w:delText>
        </w:r>
        <w:r w:rsidR="00693872" w:rsidDel="003A5FE2">
          <w:delText>примитива</w:delText>
        </w:r>
        <w:r w:rsidDel="003A5FE2">
          <w:delText xml:space="preserve"> соединены в порядке</w:delText>
        </w:r>
        <w:r w:rsidRPr="000F2468" w:rsidDel="003A5FE2">
          <w:delText xml:space="preserve">, </w:delText>
        </w:r>
        <w:r w:rsidDel="003A5FE2">
          <w:delText>заданным индексами.</w:delText>
        </w:r>
      </w:del>
    </w:p>
    <w:p w14:paraId="31E8888A" w14:textId="58CA7028" w:rsidR="00F76EE8" w:rsidDel="003A5FE2" w:rsidRDefault="00023819" w:rsidP="00B32AA0">
      <w:pPr>
        <w:pStyle w:val="a3"/>
        <w:spacing w:before="8"/>
        <w:rPr>
          <w:del w:id="2969" w:author="John Gil" w:date="2022-08-24T16:11:00Z"/>
        </w:rPr>
      </w:pPr>
      <w:del w:id="2970" w:author="John Gil" w:date="2022-08-24T16:11:00Z">
        <w:r w:rsidDel="003A5FE2">
          <w:rPr>
            <w:lang w:val="en-US"/>
          </w:rPr>
          <w:delText>glfwPollEvents</w:delText>
        </w:r>
        <w:r w:rsidRPr="00F76EE8" w:rsidDel="003A5FE2">
          <w:delText xml:space="preserve"> </w:delText>
        </w:r>
        <w:r w:rsidR="00F76EE8" w:rsidRPr="00F76EE8" w:rsidDel="003A5FE2">
          <w:delText>–</w:delText>
        </w:r>
        <w:r w:rsidRPr="00F76EE8" w:rsidDel="003A5FE2">
          <w:delText xml:space="preserve"> </w:delText>
        </w:r>
        <w:r w:rsidR="00F76EE8" w:rsidDel="003A5FE2">
          <w:delText>функция</w:delText>
        </w:r>
        <w:r w:rsidR="00F76EE8" w:rsidRPr="00F76EE8" w:rsidDel="003A5FE2">
          <w:delText xml:space="preserve">, </w:delText>
        </w:r>
        <w:r w:rsidR="00F76EE8" w:rsidDel="003A5FE2">
          <w:delText>выполняющая обработку оконных событий.</w:delText>
        </w:r>
      </w:del>
    </w:p>
    <w:p w14:paraId="42199AFB" w14:textId="36691EAE" w:rsidR="00023819" w:rsidDel="003A5FE2" w:rsidRDefault="00F76EE8" w:rsidP="00B32AA0">
      <w:pPr>
        <w:pStyle w:val="a3"/>
        <w:spacing w:before="8"/>
        <w:rPr>
          <w:del w:id="2971" w:author="John Gil" w:date="2022-08-24T16:11:00Z"/>
        </w:rPr>
      </w:pPr>
      <w:del w:id="2972" w:author="John Gil" w:date="2022-08-24T16:11:00Z">
        <w:r w:rsidDel="003A5FE2">
          <w:rPr>
            <w:lang w:val="en-US"/>
          </w:rPr>
          <w:delText>glfwSwapBuffers</w:delText>
        </w:r>
        <w:r w:rsidRPr="00F76EE8" w:rsidDel="003A5FE2">
          <w:delText xml:space="preserve"> – </w:delText>
        </w:r>
        <w:r w:rsidDel="003A5FE2">
          <w:delText>процедура</w:delText>
        </w:r>
        <w:r w:rsidRPr="00F76EE8" w:rsidDel="003A5FE2">
          <w:delText xml:space="preserve">, </w:delText>
        </w:r>
        <w:r w:rsidDel="003A5FE2">
          <w:delText>которая выводит изображение из буфера в окно</w:delText>
        </w:r>
        <w:r w:rsidRPr="00F76EE8" w:rsidDel="003A5FE2">
          <w:delText xml:space="preserve">, </w:delText>
        </w:r>
        <w:r w:rsidDel="003A5FE2">
          <w:delText>а также готовит пустой буфер</w:delText>
        </w:r>
        <w:r w:rsidRPr="00F76EE8" w:rsidDel="003A5FE2">
          <w:delText xml:space="preserve"> </w:delText>
        </w:r>
        <w:r w:rsidDel="003A5FE2">
          <w:delText xml:space="preserve">для получения следующего изображения. </w:delText>
        </w:r>
      </w:del>
    </w:p>
    <w:p w14:paraId="2504446E" w14:textId="583C6C5C" w:rsidR="00F76EE8" w:rsidDel="003A5FE2" w:rsidRDefault="00F76EE8" w:rsidP="00B32AA0">
      <w:pPr>
        <w:pStyle w:val="a3"/>
        <w:spacing w:before="8"/>
        <w:rPr>
          <w:del w:id="2973" w:author="John Gil" w:date="2022-08-24T16:11:00Z"/>
        </w:rPr>
      </w:pPr>
      <w:del w:id="2974" w:author="John Gil" w:date="2022-08-24T16:11:00Z">
        <w:r w:rsidDel="003A5FE2">
          <w:delText xml:space="preserve">Переменная </w:delText>
        </w:r>
        <w:r w:rsidDel="003A5FE2">
          <w:rPr>
            <w:lang w:val="en-US"/>
          </w:rPr>
          <w:delText>endTime</w:delText>
        </w:r>
        <w:r w:rsidRPr="00F76EE8" w:rsidDel="003A5FE2">
          <w:delText xml:space="preserve"> </w:delText>
        </w:r>
        <w:r w:rsidDel="003A5FE2">
          <w:delText xml:space="preserve">хранит время окончания проделанных операций. Значение переменной </w:delText>
        </w:r>
        <w:r w:rsidDel="003A5FE2">
          <w:rPr>
            <w:lang w:val="en-US"/>
          </w:rPr>
          <w:delText>DeltaTime</w:delText>
        </w:r>
        <w:r w:rsidRPr="00F76EE8" w:rsidDel="003A5FE2">
          <w:delText xml:space="preserve"> </w:delText>
        </w:r>
        <w:r w:rsidDel="003A5FE2">
          <w:delText xml:space="preserve">определяется разностью переменных </w:delText>
        </w:r>
        <w:r w:rsidDel="003A5FE2">
          <w:rPr>
            <w:lang w:val="en-US"/>
          </w:rPr>
          <w:delText>beginTime</w:delText>
        </w:r>
        <w:r w:rsidRPr="00F76EE8" w:rsidDel="003A5FE2">
          <w:delText xml:space="preserve"> </w:delText>
        </w:r>
        <w:r w:rsidDel="003A5FE2">
          <w:delText xml:space="preserve">и </w:delText>
        </w:r>
        <w:r w:rsidDel="003A5FE2">
          <w:rPr>
            <w:lang w:val="en-US"/>
          </w:rPr>
          <w:delText>endTime</w:delText>
        </w:r>
        <w:r w:rsidR="0098425D" w:rsidRPr="0098425D" w:rsidDel="003A5FE2">
          <w:delText>.</w:delText>
        </w:r>
      </w:del>
    </w:p>
    <w:p w14:paraId="616AFFD7" w14:textId="5E8A85DD" w:rsidR="0098425D" w:rsidRPr="0098425D" w:rsidDel="003A5FE2" w:rsidRDefault="0098425D" w:rsidP="00B32AA0">
      <w:pPr>
        <w:pStyle w:val="a3"/>
        <w:spacing w:before="8"/>
        <w:rPr>
          <w:del w:id="2975" w:author="John Gil" w:date="2022-08-24T16:11:00Z"/>
        </w:rPr>
      </w:pPr>
      <w:del w:id="2976" w:author="John Gil" w:date="2022-08-24T16:11:00Z">
        <w:r w:rsidDel="003A5FE2">
          <w:delText>В результате работы программы представлено изображение прямоугольника</w:delText>
        </w:r>
        <w:r w:rsidRPr="0098425D" w:rsidDel="003A5FE2">
          <w:delText>:</w:delText>
        </w:r>
      </w:del>
    </w:p>
    <w:p w14:paraId="7DB7724A" w14:textId="0D52499B" w:rsidR="00287C03" w:rsidRPr="005D5671" w:rsidDel="003A5FE2" w:rsidRDefault="00F76EE8" w:rsidP="005D5671">
      <w:pPr>
        <w:widowControl/>
        <w:autoSpaceDE/>
        <w:autoSpaceDN/>
        <w:spacing w:after="160" w:line="259" w:lineRule="auto"/>
        <w:rPr>
          <w:del w:id="2977" w:author="John Gil" w:date="2022-08-24T16:11:00Z"/>
          <w:sz w:val="28"/>
          <w:szCs w:val="28"/>
        </w:rPr>
      </w:pPr>
      <w:del w:id="2978" w:author="John Gil" w:date="2022-08-24T16:11:00Z">
        <w:r w:rsidDel="003A5FE2">
          <w:tab/>
        </w:r>
        <w:r w:rsidR="0098425D" w:rsidDel="003A5FE2">
          <w:rPr>
            <w:noProof/>
          </w:rPr>
          <w:drawing>
            <wp:inline distT="0" distB="0" distL="0" distR="0" wp14:anchorId="46106AD8" wp14:editId="755F4B1F">
              <wp:extent cx="4720856" cy="3743883"/>
              <wp:effectExtent l="0" t="0" r="3810" b="9525"/>
              <wp:docPr id="12" name="Рисунок 12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30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4731408" cy="3752251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  <w:r w:rsidR="0098425D" w:rsidDel="003A5FE2">
          <w:delText xml:space="preserve"> </w:delText>
        </w:r>
        <w:r w:rsidR="00841011" w:rsidDel="003A5FE2">
          <w:br w:type="page"/>
        </w:r>
      </w:del>
    </w:p>
    <w:p w14:paraId="13D945B7" w14:textId="6A9FBA32" w:rsidR="00841011" w:rsidRPr="0098425D" w:rsidDel="006F0C7B" w:rsidRDefault="00841011" w:rsidP="0098425D">
      <w:pPr>
        <w:widowControl/>
        <w:autoSpaceDE/>
        <w:autoSpaceDN/>
        <w:spacing w:after="160" w:line="259" w:lineRule="auto"/>
        <w:rPr>
          <w:del w:id="2979" w:author="John Gil" w:date="2022-08-27T21:28:00Z"/>
          <w:sz w:val="28"/>
          <w:szCs w:val="28"/>
        </w:rPr>
      </w:pPr>
    </w:p>
    <w:p w14:paraId="2CFF40AC" w14:textId="77777777" w:rsidR="009D0F8F" w:rsidRPr="0056422C" w:rsidRDefault="009D0F8F">
      <w:pPr>
        <w:rPr>
          <w:ins w:id="2980" w:author="John Gil" w:date="2022-08-24T16:45:00Z"/>
        </w:rPr>
        <w:pPrChange w:id="2981" w:author="John Gil" w:date="2022-08-24T17:16:00Z">
          <w:pPr>
            <w:spacing w:before="1"/>
            <w:ind w:left="830" w:right="996"/>
            <w:jc w:val="center"/>
          </w:pPr>
        </w:pPrChange>
      </w:pPr>
    </w:p>
    <w:p w14:paraId="374A7ED0" w14:textId="6593F691" w:rsidR="00B80F82" w:rsidRDefault="00B80F82" w:rsidP="00F13D82">
      <w:pPr>
        <w:spacing w:before="1"/>
        <w:ind w:left="830" w:right="996"/>
        <w:jc w:val="center"/>
        <w:rPr>
          <w:i/>
          <w:sz w:val="28"/>
        </w:rPr>
      </w:pPr>
      <w:r>
        <w:rPr>
          <w:i/>
          <w:sz w:val="28"/>
        </w:rPr>
        <w:t>Подготовка</w:t>
      </w:r>
      <w:r>
        <w:rPr>
          <w:i/>
          <w:spacing w:val="-5"/>
          <w:sz w:val="28"/>
        </w:rPr>
        <w:t xml:space="preserve"> </w:t>
      </w:r>
      <w:r>
        <w:rPr>
          <w:i/>
          <w:sz w:val="28"/>
        </w:rPr>
        <w:t>к</w:t>
      </w:r>
      <w:r>
        <w:rPr>
          <w:i/>
          <w:spacing w:val="-4"/>
          <w:sz w:val="28"/>
        </w:rPr>
        <w:t xml:space="preserve"> </w:t>
      </w:r>
      <w:r>
        <w:rPr>
          <w:i/>
          <w:sz w:val="28"/>
        </w:rPr>
        <w:t>работе</w:t>
      </w:r>
    </w:p>
    <w:p w14:paraId="53D10C9D" w14:textId="77777777" w:rsidR="00121F92" w:rsidRDefault="00121F92" w:rsidP="00F13D82">
      <w:pPr>
        <w:spacing w:before="1"/>
        <w:ind w:left="830" w:right="996"/>
        <w:jc w:val="center"/>
        <w:rPr>
          <w:i/>
          <w:sz w:val="28"/>
        </w:rPr>
      </w:pPr>
    </w:p>
    <w:p w14:paraId="42008020" w14:textId="279D66AE" w:rsidR="004802A1" w:rsidRPr="00343779" w:rsidRDefault="00343779" w:rsidP="00F13D82">
      <w:pPr>
        <w:pStyle w:val="a5"/>
        <w:numPr>
          <w:ilvl w:val="0"/>
          <w:numId w:val="3"/>
        </w:numPr>
        <w:spacing w:before="1"/>
        <w:ind w:right="996"/>
        <w:rPr>
          <w:sz w:val="28"/>
        </w:rPr>
      </w:pPr>
      <w:r>
        <w:rPr>
          <w:sz w:val="28"/>
        </w:rPr>
        <w:t>Загрузить и скомпилировать исходный код программы примера.</w:t>
      </w:r>
    </w:p>
    <w:p w14:paraId="4628C94C" w14:textId="25BF4B84" w:rsidR="00287EA5" w:rsidRDefault="00287EA5" w:rsidP="00F13D82">
      <w:pPr>
        <w:spacing w:before="1"/>
        <w:ind w:left="830" w:right="996"/>
        <w:jc w:val="center"/>
        <w:rPr>
          <w:sz w:val="28"/>
        </w:rPr>
      </w:pPr>
    </w:p>
    <w:p w14:paraId="36C0D7CD" w14:textId="1F23ACF0" w:rsidR="00287EA5" w:rsidRDefault="00287EA5" w:rsidP="00F13D82">
      <w:pPr>
        <w:spacing w:before="1"/>
        <w:ind w:left="830" w:right="996"/>
        <w:jc w:val="center"/>
        <w:rPr>
          <w:sz w:val="28"/>
        </w:rPr>
      </w:pPr>
    </w:p>
    <w:p w14:paraId="779397C0" w14:textId="77777777" w:rsidR="008C03A1" w:rsidRDefault="008C03A1" w:rsidP="00F13D82">
      <w:pPr>
        <w:spacing w:before="1"/>
        <w:ind w:left="830" w:right="996"/>
        <w:jc w:val="center"/>
        <w:rPr>
          <w:i/>
          <w:sz w:val="28"/>
        </w:rPr>
      </w:pPr>
    </w:p>
    <w:p w14:paraId="6853C369" w14:textId="1847659E" w:rsidR="00B2236E" w:rsidRDefault="00B2236E" w:rsidP="00F13D82">
      <w:pPr>
        <w:spacing w:before="1"/>
        <w:ind w:left="830" w:right="996"/>
        <w:jc w:val="center"/>
        <w:rPr>
          <w:i/>
          <w:sz w:val="28"/>
        </w:rPr>
      </w:pPr>
      <w:r>
        <w:rPr>
          <w:i/>
          <w:sz w:val="28"/>
        </w:rPr>
        <w:t>Выполнение работы</w:t>
      </w:r>
    </w:p>
    <w:p w14:paraId="061227C2" w14:textId="77777777" w:rsidR="0092027F" w:rsidRDefault="0092027F" w:rsidP="00F13D82">
      <w:pPr>
        <w:spacing w:before="1"/>
        <w:ind w:left="830" w:right="996"/>
        <w:jc w:val="center"/>
        <w:rPr>
          <w:i/>
          <w:sz w:val="28"/>
        </w:rPr>
      </w:pPr>
    </w:p>
    <w:tbl>
      <w:tblPr>
        <w:tblStyle w:val="a8"/>
        <w:tblW w:w="0" w:type="auto"/>
        <w:tblLook w:val="04A0" w:firstRow="1" w:lastRow="0" w:firstColumn="1" w:lastColumn="0" w:noHBand="0" w:noVBand="1"/>
        <w:tblPrChange w:id="2982" w:author="John Gil" w:date="2022-08-30T22:34:00Z">
          <w:tblPr>
            <w:tblStyle w:val="a8"/>
            <w:tblW w:w="0" w:type="auto"/>
            <w:tblLook w:val="04A0" w:firstRow="1" w:lastRow="0" w:firstColumn="1" w:lastColumn="0" w:noHBand="0" w:noVBand="1"/>
          </w:tblPr>
        </w:tblPrChange>
      </w:tblPr>
      <w:tblGrid>
        <w:gridCol w:w="1214"/>
        <w:gridCol w:w="8131"/>
        <w:tblGridChange w:id="2983">
          <w:tblGrid>
            <w:gridCol w:w="1214"/>
            <w:gridCol w:w="8131"/>
          </w:tblGrid>
        </w:tblGridChange>
      </w:tblGrid>
      <w:tr w:rsidR="008B1F65" w14:paraId="49FDF38C" w14:textId="77777777" w:rsidTr="001A0BB8">
        <w:tc>
          <w:tcPr>
            <w:tcW w:w="1214" w:type="dxa"/>
            <w:tcPrChange w:id="2984" w:author="John Gil" w:date="2022-08-30T22:34:00Z">
              <w:tcPr>
                <w:tcW w:w="1129" w:type="dxa"/>
              </w:tcPr>
            </w:tcPrChange>
          </w:tcPr>
          <w:p w14:paraId="0EDADB0F" w14:textId="515CC2D6" w:rsidR="008B1F65" w:rsidRPr="00FA5091" w:rsidRDefault="008B1F65" w:rsidP="00F13D82">
            <w:pPr>
              <w:rPr>
                <w:sz w:val="28"/>
                <w:szCs w:val="28"/>
              </w:rPr>
            </w:pPr>
            <w:r w:rsidRPr="00FA5091">
              <w:rPr>
                <w:sz w:val="28"/>
                <w:szCs w:val="28"/>
              </w:rPr>
              <w:t>Вариант</w:t>
            </w:r>
          </w:p>
        </w:tc>
        <w:tc>
          <w:tcPr>
            <w:tcW w:w="8131" w:type="dxa"/>
            <w:tcPrChange w:id="2985" w:author="John Gil" w:date="2022-08-30T22:34:00Z">
              <w:tcPr>
                <w:tcW w:w="8216" w:type="dxa"/>
              </w:tcPr>
            </w:tcPrChange>
          </w:tcPr>
          <w:p w14:paraId="7D128179" w14:textId="7B8385F4" w:rsidR="008B1F65" w:rsidRPr="00FA5091" w:rsidRDefault="008B1F65" w:rsidP="00F13D82">
            <w:pPr>
              <w:jc w:val="center"/>
              <w:rPr>
                <w:sz w:val="28"/>
                <w:szCs w:val="28"/>
              </w:rPr>
            </w:pPr>
            <w:r w:rsidRPr="00FA5091">
              <w:rPr>
                <w:sz w:val="28"/>
                <w:szCs w:val="28"/>
              </w:rPr>
              <w:t>Задание</w:t>
            </w:r>
          </w:p>
        </w:tc>
      </w:tr>
      <w:tr w:rsidR="008B1F65" w14:paraId="7311AFF8" w14:textId="77777777" w:rsidTr="001A0BB8">
        <w:tc>
          <w:tcPr>
            <w:tcW w:w="1214" w:type="dxa"/>
            <w:tcPrChange w:id="2986" w:author="John Gil" w:date="2022-08-30T22:34:00Z">
              <w:tcPr>
                <w:tcW w:w="1129" w:type="dxa"/>
              </w:tcPr>
            </w:tcPrChange>
          </w:tcPr>
          <w:p w14:paraId="2E750D9D" w14:textId="7FB6DC72" w:rsidR="008B1F65" w:rsidRPr="00FA5091" w:rsidRDefault="008B1F65" w:rsidP="00F13D82">
            <w:pPr>
              <w:rPr>
                <w:sz w:val="28"/>
                <w:szCs w:val="28"/>
              </w:rPr>
            </w:pPr>
            <w:r w:rsidRPr="00FA5091">
              <w:rPr>
                <w:sz w:val="28"/>
                <w:szCs w:val="28"/>
              </w:rPr>
              <w:t>1</w:t>
            </w:r>
          </w:p>
        </w:tc>
        <w:tc>
          <w:tcPr>
            <w:tcW w:w="8131" w:type="dxa"/>
            <w:tcPrChange w:id="2987" w:author="John Gil" w:date="2022-08-30T22:34:00Z">
              <w:tcPr>
                <w:tcW w:w="8216" w:type="dxa"/>
              </w:tcPr>
            </w:tcPrChange>
          </w:tcPr>
          <w:p w14:paraId="5B980C03" w14:textId="660F43F2" w:rsidR="008B1F65" w:rsidRPr="00B011C9" w:rsidRDefault="008B1F65">
            <w:pPr>
              <w:jc w:val="both"/>
              <w:rPr>
                <w:sz w:val="28"/>
                <w:szCs w:val="28"/>
              </w:rPr>
              <w:pPrChange w:id="2988" w:author="John Gil" w:date="2022-08-30T22:24:00Z">
                <w:pPr/>
              </w:pPrChange>
            </w:pPr>
            <w:del w:id="2989" w:author="John Gil" w:date="2022-08-29T00:09:00Z">
              <w:r w:rsidRPr="00FA5091" w:rsidDel="003C2796">
                <w:rPr>
                  <w:sz w:val="28"/>
                  <w:szCs w:val="28"/>
                </w:rPr>
                <w:delText xml:space="preserve">Модифицировать подпрограмму загрузки шейдера добавив возможность считывания исходного кода шейдера из файла (использовать </w:delText>
              </w:r>
              <w:r w:rsidRPr="00FA5091" w:rsidDel="003C2796">
                <w:rPr>
                  <w:sz w:val="28"/>
                  <w:szCs w:val="28"/>
                  <w:lang w:val="en-US"/>
                </w:rPr>
                <w:delText>std</w:delText>
              </w:r>
              <w:r w:rsidRPr="00FA5091" w:rsidDel="003C2796">
                <w:rPr>
                  <w:sz w:val="28"/>
                  <w:szCs w:val="28"/>
                </w:rPr>
                <w:delText>::</w:delText>
              </w:r>
              <w:r w:rsidRPr="00FA5091" w:rsidDel="003C2796">
                <w:rPr>
                  <w:sz w:val="28"/>
                  <w:szCs w:val="28"/>
                  <w:lang w:val="en-US"/>
                </w:rPr>
                <w:delText>fstream</w:delText>
              </w:r>
              <w:r w:rsidRPr="00FA5091" w:rsidDel="003C2796">
                <w:rPr>
                  <w:sz w:val="28"/>
                  <w:szCs w:val="28"/>
                </w:rPr>
                <w:delText>)</w:delText>
              </w:r>
              <w:r w:rsidR="008243A5" w:rsidRPr="00FA5091" w:rsidDel="003C2796">
                <w:rPr>
                  <w:sz w:val="28"/>
                  <w:szCs w:val="28"/>
                </w:rPr>
                <w:delText>.</w:delText>
              </w:r>
            </w:del>
            <w:ins w:id="2990" w:author="John Gil" w:date="2022-08-29T00:09:00Z">
              <w:r w:rsidR="003C2796">
                <w:rPr>
                  <w:sz w:val="28"/>
                  <w:szCs w:val="28"/>
                </w:rPr>
                <w:t xml:space="preserve">Разработать класс </w:t>
              </w:r>
            </w:ins>
            <w:ins w:id="2991" w:author="John Gil" w:date="2022-08-30T22:08:00Z">
              <w:r w:rsidR="003E683D" w:rsidRPr="003E683D">
                <w:rPr>
                  <w:sz w:val="28"/>
                  <w:szCs w:val="28"/>
                  <w:rPrChange w:id="2992" w:author="John Gil" w:date="2022-08-30T22:08:00Z">
                    <w:rPr>
                      <w:sz w:val="28"/>
                      <w:szCs w:val="28"/>
                      <w:lang w:val="en-US"/>
                    </w:rPr>
                  </w:rPrChange>
                </w:rPr>
                <w:t>“</w:t>
              </w:r>
              <w:r w:rsidR="003E683D">
                <w:rPr>
                  <w:sz w:val="28"/>
                  <w:szCs w:val="28"/>
                  <w:lang w:val="en-US"/>
                </w:rPr>
                <w:t>Texture</w:t>
              </w:r>
              <w:r w:rsidR="003E683D" w:rsidRPr="003E683D">
                <w:rPr>
                  <w:sz w:val="28"/>
                  <w:szCs w:val="28"/>
                  <w:rPrChange w:id="2993" w:author="John Gil" w:date="2022-08-30T22:08:00Z">
                    <w:rPr>
                      <w:sz w:val="28"/>
                      <w:szCs w:val="28"/>
                      <w:lang w:val="en-US"/>
                    </w:rPr>
                  </w:rPrChange>
                </w:rPr>
                <w:t xml:space="preserve">” </w:t>
              </w:r>
              <w:r w:rsidR="003E683D">
                <w:rPr>
                  <w:sz w:val="28"/>
                  <w:szCs w:val="28"/>
                </w:rPr>
                <w:t>для хранения и загрузки из файла текстуры.</w:t>
              </w:r>
            </w:ins>
            <w:ins w:id="2994" w:author="John Gil" w:date="2022-08-30T22:09:00Z">
              <w:r w:rsidR="003E683D">
                <w:rPr>
                  <w:sz w:val="28"/>
                  <w:szCs w:val="28"/>
                </w:rPr>
                <w:t xml:space="preserve"> </w:t>
              </w:r>
            </w:ins>
            <w:ins w:id="2995" w:author="John Gil" w:date="2022-08-30T22:16:00Z">
              <w:r w:rsidR="000E1518">
                <w:rPr>
                  <w:sz w:val="28"/>
                  <w:szCs w:val="28"/>
                </w:rPr>
                <w:t xml:space="preserve">Осуществив изменения в исходном коде </w:t>
              </w:r>
            </w:ins>
            <w:ins w:id="2996" w:author="John Gil" w:date="2022-08-30T22:19:00Z">
              <w:r w:rsidR="000E1518">
                <w:rPr>
                  <w:sz w:val="28"/>
                  <w:szCs w:val="28"/>
                </w:rPr>
                <w:t>дублировать изображ</w:t>
              </w:r>
            </w:ins>
            <w:ins w:id="2997" w:author="John Gil" w:date="2022-08-30T22:20:00Z">
              <w:r w:rsidR="000E1518">
                <w:rPr>
                  <w:sz w:val="28"/>
                  <w:szCs w:val="28"/>
                </w:rPr>
                <w:t xml:space="preserve">ение на плоскости </w:t>
              </w:r>
            </w:ins>
            <w:ins w:id="2998" w:author="John Gil" w:date="2022-08-30T22:22:00Z">
              <w:r w:rsidR="007D336F" w:rsidRPr="007D336F">
                <w:rPr>
                  <w:sz w:val="28"/>
                  <w:szCs w:val="28"/>
                  <w:rPrChange w:id="2999" w:author="John Gil" w:date="2022-08-30T22:22:00Z">
                    <w:rPr>
                      <w:sz w:val="28"/>
                      <w:szCs w:val="28"/>
                      <w:lang w:val="en-US"/>
                    </w:rPr>
                  </w:rPrChange>
                </w:rPr>
                <w:t>2^</w:t>
              </w:r>
              <w:r w:rsidR="007873AB" w:rsidRPr="007873AB">
                <w:rPr>
                  <w:sz w:val="28"/>
                  <w:szCs w:val="28"/>
                  <w:rPrChange w:id="3000" w:author="John Gil" w:date="2022-08-30T22:22:00Z">
                    <w:rPr>
                      <w:sz w:val="28"/>
                      <w:szCs w:val="28"/>
                      <w:lang w:val="en-US"/>
                    </w:rPr>
                  </w:rPrChange>
                </w:rPr>
                <w:t>(</w:t>
              </w:r>
            </w:ins>
            <w:ins w:id="3001" w:author="John Gil" w:date="2022-08-30T22:20:00Z">
              <w:r w:rsidR="000E1518">
                <w:rPr>
                  <w:sz w:val="28"/>
                  <w:szCs w:val="28"/>
                  <w:lang w:val="en-US"/>
                </w:rPr>
                <w:t>n</w:t>
              </w:r>
            </w:ins>
            <w:ins w:id="3002" w:author="John Gil" w:date="2022-08-30T22:22:00Z">
              <w:r w:rsidR="007873AB" w:rsidRPr="007873AB">
                <w:rPr>
                  <w:sz w:val="28"/>
                  <w:szCs w:val="28"/>
                  <w:rPrChange w:id="3003" w:author="John Gil" w:date="2022-08-30T22:22:00Z">
                    <w:rPr>
                      <w:sz w:val="28"/>
                      <w:szCs w:val="28"/>
                      <w:lang w:val="en-US"/>
                    </w:rPr>
                  </w:rPrChange>
                </w:rPr>
                <w:t xml:space="preserve"> + 1)</w:t>
              </w:r>
            </w:ins>
            <w:ins w:id="3004" w:author="John Gil" w:date="2022-08-30T22:20:00Z">
              <w:r w:rsidR="000E1518" w:rsidRPr="000E1518">
                <w:rPr>
                  <w:sz w:val="28"/>
                  <w:szCs w:val="28"/>
                  <w:rPrChange w:id="3005" w:author="John Gil" w:date="2022-08-30T22:20:00Z">
                    <w:rPr>
                      <w:sz w:val="28"/>
                      <w:szCs w:val="28"/>
                      <w:lang w:val="en-US"/>
                    </w:rPr>
                  </w:rPrChange>
                </w:rPr>
                <w:t xml:space="preserve"> </w:t>
              </w:r>
              <w:r w:rsidR="000E1518">
                <w:rPr>
                  <w:sz w:val="28"/>
                  <w:szCs w:val="28"/>
                </w:rPr>
                <w:t>раз</w:t>
              </w:r>
              <w:r w:rsidR="000E1518" w:rsidRPr="000E1518">
                <w:rPr>
                  <w:sz w:val="28"/>
                  <w:szCs w:val="28"/>
                  <w:rPrChange w:id="3006" w:author="John Gil" w:date="2022-08-30T22:20:00Z">
                    <w:rPr>
                      <w:sz w:val="28"/>
                      <w:szCs w:val="28"/>
                      <w:lang w:val="en-US"/>
                    </w:rPr>
                  </w:rPrChange>
                </w:rPr>
                <w:t xml:space="preserve">, </w:t>
              </w:r>
              <w:r w:rsidR="000E1518">
                <w:rPr>
                  <w:sz w:val="28"/>
                  <w:szCs w:val="28"/>
                </w:rPr>
                <w:t xml:space="preserve">где </w:t>
              </w:r>
              <w:r w:rsidR="000E1518">
                <w:rPr>
                  <w:sz w:val="28"/>
                  <w:szCs w:val="28"/>
                  <w:lang w:val="en-US"/>
                </w:rPr>
                <w:t>n</w:t>
              </w:r>
              <w:r w:rsidR="000E1518" w:rsidRPr="000E1518">
                <w:rPr>
                  <w:sz w:val="28"/>
                  <w:szCs w:val="28"/>
                  <w:rPrChange w:id="3007" w:author="John Gil" w:date="2022-08-30T22:20:00Z">
                    <w:rPr>
                      <w:sz w:val="28"/>
                      <w:szCs w:val="28"/>
                      <w:lang w:val="en-US"/>
                    </w:rPr>
                  </w:rPrChange>
                </w:rPr>
                <w:t xml:space="preserve"> </w:t>
              </w:r>
              <w:r w:rsidR="000E1518">
                <w:rPr>
                  <w:sz w:val="28"/>
                  <w:szCs w:val="28"/>
                </w:rPr>
                <w:t>–</w:t>
              </w:r>
              <w:r w:rsidR="000E1518" w:rsidRPr="000E1518">
                <w:rPr>
                  <w:sz w:val="28"/>
                  <w:szCs w:val="28"/>
                  <w:rPrChange w:id="3008" w:author="John Gil" w:date="2022-08-30T22:20:00Z">
                    <w:rPr>
                      <w:sz w:val="28"/>
                      <w:szCs w:val="28"/>
                      <w:lang w:val="en-US"/>
                    </w:rPr>
                  </w:rPrChange>
                </w:rPr>
                <w:t xml:space="preserve"> </w:t>
              </w:r>
              <w:r w:rsidR="000E1518">
                <w:rPr>
                  <w:sz w:val="28"/>
                  <w:szCs w:val="28"/>
                </w:rPr>
                <w:t>номер варианта.</w:t>
              </w:r>
            </w:ins>
            <w:ins w:id="3009" w:author="John Gil" w:date="2022-08-30T22:23:00Z">
              <w:r w:rsidR="00B011C9" w:rsidRPr="00B011C9">
                <w:rPr>
                  <w:sz w:val="28"/>
                  <w:szCs w:val="28"/>
                  <w:rPrChange w:id="3010" w:author="John Gil" w:date="2022-08-30T22:23:00Z">
                    <w:rPr>
                      <w:sz w:val="28"/>
                      <w:szCs w:val="28"/>
                      <w:lang w:val="en-US"/>
                    </w:rPr>
                  </w:rPrChange>
                </w:rPr>
                <w:t xml:space="preserve"> </w:t>
              </w:r>
            </w:ins>
            <w:ins w:id="3011" w:author="John Gil" w:date="2022-08-30T23:03:00Z">
              <w:r w:rsidR="000F3367">
                <w:rPr>
                  <w:sz w:val="28"/>
                  <w:szCs w:val="28"/>
                </w:rPr>
                <w:t xml:space="preserve">В пиксельном шейдере передать </w:t>
              </w:r>
              <w:r w:rsidR="000F3367">
                <w:rPr>
                  <w:sz w:val="28"/>
                  <w:szCs w:val="28"/>
                  <w:lang w:val="en-US"/>
                </w:rPr>
                <w:t>UV</w:t>
              </w:r>
              <w:r w:rsidR="000F3367" w:rsidRPr="000E19E1">
                <w:rPr>
                  <w:sz w:val="28"/>
                  <w:szCs w:val="28"/>
                </w:rPr>
                <w:t xml:space="preserve"> </w:t>
              </w:r>
              <w:r w:rsidR="000F3367">
                <w:rPr>
                  <w:sz w:val="28"/>
                  <w:szCs w:val="28"/>
                </w:rPr>
                <w:t>координаты (</w:t>
              </w:r>
              <w:r w:rsidR="000F3367">
                <w:rPr>
                  <w:sz w:val="28"/>
                  <w:szCs w:val="28"/>
                  <w:lang w:val="en-US"/>
                </w:rPr>
                <w:t>x</w:t>
              </w:r>
              <w:r w:rsidR="000F3367" w:rsidRPr="000E19E1">
                <w:rPr>
                  <w:sz w:val="28"/>
                  <w:szCs w:val="28"/>
                </w:rPr>
                <w:t xml:space="preserve"> </w:t>
              </w:r>
              <w:r w:rsidR="000F3367">
                <w:rPr>
                  <w:sz w:val="28"/>
                  <w:szCs w:val="28"/>
                </w:rPr>
                <w:t xml:space="preserve">и </w:t>
              </w:r>
              <w:r w:rsidR="000F3367">
                <w:rPr>
                  <w:sz w:val="28"/>
                  <w:szCs w:val="28"/>
                  <w:lang w:val="en-US"/>
                </w:rPr>
                <w:t>y</w:t>
              </w:r>
              <w:r w:rsidR="000F3367">
                <w:rPr>
                  <w:sz w:val="28"/>
                  <w:szCs w:val="28"/>
                </w:rPr>
                <w:t>)</w:t>
              </w:r>
              <w:r w:rsidR="000F3367" w:rsidRPr="000E19E1">
                <w:rPr>
                  <w:sz w:val="28"/>
                  <w:szCs w:val="28"/>
                </w:rPr>
                <w:t xml:space="preserve"> </w:t>
              </w:r>
              <w:r w:rsidR="000F3367">
                <w:rPr>
                  <w:sz w:val="28"/>
                  <w:szCs w:val="28"/>
                </w:rPr>
                <w:t xml:space="preserve">в </w:t>
              </w:r>
            </w:ins>
            <w:ins w:id="3012" w:author="John Gil" w:date="2022-08-30T23:08:00Z">
              <w:r w:rsidR="00913674">
                <w:rPr>
                  <w:sz w:val="28"/>
                  <w:szCs w:val="28"/>
                </w:rPr>
                <w:t>красный</w:t>
              </w:r>
            </w:ins>
            <w:ins w:id="3013" w:author="John Gil" w:date="2022-08-30T23:03:00Z">
              <w:r w:rsidR="000F3367">
                <w:rPr>
                  <w:sz w:val="28"/>
                  <w:szCs w:val="28"/>
                </w:rPr>
                <w:t xml:space="preserve"> и голубой каналы выходного вектора цвета. </w:t>
              </w:r>
            </w:ins>
            <w:ins w:id="3014" w:author="John Gil" w:date="2022-08-30T22:23:00Z">
              <w:r w:rsidR="00B011C9">
                <w:rPr>
                  <w:sz w:val="28"/>
                  <w:szCs w:val="28"/>
                </w:rPr>
                <w:t>С</w:t>
              </w:r>
            </w:ins>
            <w:ins w:id="3015" w:author="John Gil" w:date="2022-08-30T22:24:00Z">
              <w:r w:rsidR="00B011C9">
                <w:rPr>
                  <w:sz w:val="28"/>
                  <w:szCs w:val="28"/>
                </w:rPr>
                <w:t>делать скриншот.</w:t>
              </w:r>
            </w:ins>
          </w:p>
        </w:tc>
      </w:tr>
      <w:tr w:rsidR="008B1F65" w14:paraId="7BAEEB4E" w14:textId="77777777" w:rsidTr="001A0BB8">
        <w:tc>
          <w:tcPr>
            <w:tcW w:w="1214" w:type="dxa"/>
            <w:tcPrChange w:id="3016" w:author="John Gil" w:date="2022-08-30T22:34:00Z">
              <w:tcPr>
                <w:tcW w:w="1129" w:type="dxa"/>
              </w:tcPr>
            </w:tcPrChange>
          </w:tcPr>
          <w:p w14:paraId="0898B7FB" w14:textId="2533F687" w:rsidR="008B1F65" w:rsidRPr="00FA5091" w:rsidRDefault="008B1F65" w:rsidP="00F13D82">
            <w:pPr>
              <w:rPr>
                <w:sz w:val="28"/>
                <w:szCs w:val="28"/>
              </w:rPr>
            </w:pPr>
            <w:r w:rsidRPr="00FA5091">
              <w:rPr>
                <w:sz w:val="28"/>
                <w:szCs w:val="28"/>
              </w:rPr>
              <w:t>2</w:t>
            </w:r>
          </w:p>
        </w:tc>
        <w:tc>
          <w:tcPr>
            <w:tcW w:w="8131" w:type="dxa"/>
            <w:tcPrChange w:id="3017" w:author="John Gil" w:date="2022-08-30T22:34:00Z">
              <w:tcPr>
                <w:tcW w:w="8216" w:type="dxa"/>
              </w:tcPr>
            </w:tcPrChange>
          </w:tcPr>
          <w:p w14:paraId="511060A6" w14:textId="77777777" w:rsidR="00430E2F" w:rsidRDefault="005A78FB" w:rsidP="00510300">
            <w:pPr>
              <w:jc w:val="both"/>
              <w:rPr>
                <w:ins w:id="3018" w:author="John Gil" w:date="2022-08-30T23:02:00Z"/>
                <w:sz w:val="28"/>
                <w:szCs w:val="28"/>
              </w:rPr>
            </w:pPr>
            <w:ins w:id="3019" w:author="John Gil" w:date="2022-08-30T22:10:00Z">
              <w:r>
                <w:rPr>
                  <w:sz w:val="28"/>
                  <w:szCs w:val="28"/>
                </w:rPr>
                <w:t xml:space="preserve">Разработать класс </w:t>
              </w:r>
              <w:r w:rsidRPr="005A78FB">
                <w:rPr>
                  <w:sz w:val="28"/>
                  <w:szCs w:val="28"/>
                  <w:rPrChange w:id="3020" w:author="John Gil" w:date="2022-08-30T22:11:00Z">
                    <w:rPr>
                      <w:sz w:val="28"/>
                      <w:szCs w:val="28"/>
                      <w:lang w:val="en-US"/>
                    </w:rPr>
                  </w:rPrChange>
                </w:rPr>
                <w:t>“</w:t>
              </w:r>
              <w:r>
                <w:rPr>
                  <w:sz w:val="28"/>
                  <w:szCs w:val="28"/>
                  <w:lang w:val="en-US"/>
                </w:rPr>
                <w:t>Transform</w:t>
              </w:r>
            </w:ins>
            <w:ins w:id="3021" w:author="John Gil" w:date="2022-08-30T22:11:00Z">
              <w:r w:rsidRPr="005A78FB">
                <w:rPr>
                  <w:sz w:val="28"/>
                  <w:szCs w:val="28"/>
                  <w:rPrChange w:id="3022" w:author="John Gil" w:date="2022-08-30T22:11:00Z">
                    <w:rPr>
                      <w:sz w:val="28"/>
                      <w:szCs w:val="28"/>
                      <w:lang w:val="en-US"/>
                    </w:rPr>
                  </w:rPrChange>
                </w:rPr>
                <w:t>”</w:t>
              </w:r>
            </w:ins>
            <w:ins w:id="3023" w:author="John Gil" w:date="2022-08-30T22:12:00Z">
              <w:r w:rsidR="005318DB" w:rsidRPr="005318DB">
                <w:rPr>
                  <w:sz w:val="28"/>
                  <w:szCs w:val="28"/>
                  <w:rPrChange w:id="3024" w:author="John Gil" w:date="2022-08-30T22:12:00Z">
                    <w:rPr>
                      <w:sz w:val="28"/>
                      <w:szCs w:val="28"/>
                      <w:lang w:val="en-US"/>
                    </w:rPr>
                  </w:rPrChange>
                </w:rPr>
                <w:t xml:space="preserve"> </w:t>
              </w:r>
              <w:r w:rsidR="005318DB">
                <w:rPr>
                  <w:sz w:val="28"/>
                  <w:szCs w:val="28"/>
                </w:rPr>
                <w:t>для</w:t>
              </w:r>
            </w:ins>
            <w:ins w:id="3025" w:author="John Gil" w:date="2022-08-30T22:11:00Z">
              <w:r w:rsidRPr="005A78FB">
                <w:rPr>
                  <w:sz w:val="28"/>
                  <w:szCs w:val="28"/>
                  <w:rPrChange w:id="3026" w:author="John Gil" w:date="2022-08-30T22:11:00Z">
                    <w:rPr>
                      <w:sz w:val="28"/>
                      <w:szCs w:val="28"/>
                      <w:lang w:val="en-US"/>
                    </w:rPr>
                  </w:rPrChange>
                </w:rPr>
                <w:t xml:space="preserve"> </w:t>
              </w:r>
              <w:r>
                <w:rPr>
                  <w:sz w:val="28"/>
                  <w:szCs w:val="28"/>
                </w:rPr>
                <w:t xml:space="preserve">осуществления геометрических преобразований. Реализовать </w:t>
              </w:r>
              <w:r w:rsidR="005318DB">
                <w:rPr>
                  <w:sz w:val="28"/>
                  <w:szCs w:val="28"/>
                </w:rPr>
                <w:t>операции переноса,</w:t>
              </w:r>
            </w:ins>
            <w:ins w:id="3027" w:author="John Gil" w:date="2022-08-30T22:12:00Z">
              <w:r w:rsidR="005318DB">
                <w:rPr>
                  <w:sz w:val="28"/>
                  <w:szCs w:val="28"/>
                </w:rPr>
                <w:t xml:space="preserve"> вращения</w:t>
              </w:r>
              <w:r w:rsidR="005318DB" w:rsidRPr="005318DB">
                <w:rPr>
                  <w:sz w:val="28"/>
                  <w:szCs w:val="28"/>
                  <w:rPrChange w:id="3028" w:author="John Gil" w:date="2022-08-30T22:13:00Z">
                    <w:rPr>
                      <w:sz w:val="28"/>
                      <w:szCs w:val="28"/>
                      <w:lang w:val="en-US"/>
                    </w:rPr>
                  </w:rPrChange>
                </w:rPr>
                <w:t xml:space="preserve">, </w:t>
              </w:r>
              <w:r w:rsidR="005318DB">
                <w:rPr>
                  <w:sz w:val="28"/>
                  <w:szCs w:val="28"/>
                </w:rPr>
                <w:t xml:space="preserve">масштабирования. Класс </w:t>
              </w:r>
              <w:r w:rsidR="005318DB" w:rsidRPr="005318DB">
                <w:rPr>
                  <w:sz w:val="28"/>
                  <w:szCs w:val="28"/>
                  <w:rPrChange w:id="3029" w:author="John Gil" w:date="2022-08-30T22:13:00Z">
                    <w:rPr>
                      <w:sz w:val="28"/>
                      <w:szCs w:val="28"/>
                      <w:lang w:val="en-US"/>
                    </w:rPr>
                  </w:rPrChange>
                </w:rPr>
                <w:t>“</w:t>
              </w:r>
              <w:r w:rsidR="005318DB">
                <w:rPr>
                  <w:sz w:val="28"/>
                  <w:szCs w:val="28"/>
                  <w:lang w:val="en-US"/>
                </w:rPr>
                <w:t>Transform</w:t>
              </w:r>
              <w:r w:rsidR="005318DB" w:rsidRPr="005318DB">
                <w:rPr>
                  <w:sz w:val="28"/>
                  <w:szCs w:val="28"/>
                  <w:rPrChange w:id="3030" w:author="John Gil" w:date="2022-08-30T22:13:00Z">
                    <w:rPr>
                      <w:sz w:val="28"/>
                      <w:szCs w:val="28"/>
                      <w:lang w:val="en-US"/>
                    </w:rPr>
                  </w:rPrChange>
                </w:rPr>
                <w:t xml:space="preserve">” </w:t>
              </w:r>
              <w:r w:rsidR="005318DB">
                <w:rPr>
                  <w:sz w:val="28"/>
                  <w:szCs w:val="28"/>
                </w:rPr>
                <w:t xml:space="preserve">должен возвращать матрицу преобразований </w:t>
              </w:r>
              <w:r w:rsidR="005318DB" w:rsidRPr="005318DB">
                <w:rPr>
                  <w:sz w:val="28"/>
                  <w:szCs w:val="28"/>
                  <w:rPrChange w:id="3031" w:author="John Gil" w:date="2022-08-30T22:13:00Z">
                    <w:rPr>
                      <w:sz w:val="28"/>
                      <w:szCs w:val="28"/>
                      <w:lang w:val="en-US"/>
                    </w:rPr>
                  </w:rPrChange>
                </w:rPr>
                <w:t>(</w:t>
              </w:r>
              <w:r w:rsidR="005318DB">
                <w:rPr>
                  <w:sz w:val="28"/>
                  <w:szCs w:val="28"/>
                </w:rPr>
                <w:t>матрица</w:t>
              </w:r>
            </w:ins>
            <w:ins w:id="3032" w:author="John Gil" w:date="2022-08-30T22:13:00Z">
              <w:r w:rsidR="005318DB">
                <w:rPr>
                  <w:sz w:val="28"/>
                  <w:szCs w:val="28"/>
                </w:rPr>
                <w:t xml:space="preserve"> </w:t>
              </w:r>
              <w:r w:rsidR="005318DB" w:rsidRPr="005318DB">
                <w:rPr>
                  <w:sz w:val="28"/>
                  <w:szCs w:val="28"/>
                  <w:rPrChange w:id="3033" w:author="John Gil" w:date="2022-08-30T22:13:00Z">
                    <w:rPr>
                      <w:sz w:val="28"/>
                      <w:szCs w:val="28"/>
                      <w:lang w:val="en-US"/>
                    </w:rPr>
                  </w:rPrChange>
                </w:rPr>
                <w:t>“</w:t>
              </w:r>
              <w:r w:rsidR="005318DB">
                <w:rPr>
                  <w:sz w:val="28"/>
                  <w:szCs w:val="28"/>
                  <w:lang w:val="en-US"/>
                </w:rPr>
                <w:t>model</w:t>
              </w:r>
              <w:r w:rsidR="005318DB" w:rsidRPr="005318DB">
                <w:rPr>
                  <w:sz w:val="28"/>
                  <w:szCs w:val="28"/>
                  <w:rPrChange w:id="3034" w:author="John Gil" w:date="2022-08-30T22:13:00Z">
                    <w:rPr>
                      <w:sz w:val="28"/>
                      <w:szCs w:val="28"/>
                      <w:lang w:val="en-US"/>
                    </w:rPr>
                  </w:rPrChange>
                </w:rPr>
                <w:t xml:space="preserve">” </w:t>
              </w:r>
              <w:r w:rsidR="005318DB">
                <w:rPr>
                  <w:sz w:val="28"/>
                  <w:szCs w:val="28"/>
                </w:rPr>
                <w:t>в вершинном шейдере</w:t>
              </w:r>
            </w:ins>
            <w:ins w:id="3035" w:author="John Gil" w:date="2022-08-30T22:12:00Z">
              <w:r w:rsidR="005318DB" w:rsidRPr="005318DB">
                <w:rPr>
                  <w:sz w:val="28"/>
                  <w:szCs w:val="28"/>
                  <w:rPrChange w:id="3036" w:author="John Gil" w:date="2022-08-30T22:13:00Z">
                    <w:rPr>
                      <w:sz w:val="28"/>
                      <w:szCs w:val="28"/>
                      <w:lang w:val="en-US"/>
                    </w:rPr>
                  </w:rPrChange>
                </w:rPr>
                <w:t>)</w:t>
              </w:r>
            </w:ins>
            <w:ins w:id="3037" w:author="John Gil" w:date="2022-08-30T22:13:00Z">
              <w:r w:rsidR="005318DB">
                <w:rPr>
                  <w:sz w:val="28"/>
                  <w:szCs w:val="28"/>
                </w:rPr>
                <w:t>.</w:t>
              </w:r>
            </w:ins>
            <w:ins w:id="3038" w:author="John Gil" w:date="2022-08-30T22:11:00Z">
              <w:r w:rsidR="005318DB">
                <w:rPr>
                  <w:sz w:val="28"/>
                  <w:szCs w:val="28"/>
                </w:rPr>
                <w:t xml:space="preserve"> </w:t>
              </w:r>
            </w:ins>
            <w:ins w:id="3039" w:author="John Gil" w:date="2022-08-30T22:33:00Z">
              <w:r w:rsidR="00510300">
                <w:rPr>
                  <w:sz w:val="28"/>
                  <w:szCs w:val="28"/>
                </w:rPr>
                <w:t>Осуществив изменения в исходном коде дублировать</w:t>
              </w:r>
              <w:r w:rsidR="00510300" w:rsidRPr="00510300">
                <w:rPr>
                  <w:sz w:val="28"/>
                  <w:szCs w:val="28"/>
                  <w:rPrChange w:id="3040" w:author="John Gil" w:date="2022-08-30T22:33:00Z">
                    <w:rPr>
                      <w:sz w:val="28"/>
                      <w:szCs w:val="28"/>
                      <w:lang w:val="en-US"/>
                    </w:rPr>
                  </w:rPrChange>
                </w:rPr>
                <w:t xml:space="preserve"> </w:t>
              </w:r>
              <w:r w:rsidR="00510300">
                <w:rPr>
                  <w:sz w:val="28"/>
                  <w:szCs w:val="28"/>
                </w:rPr>
                <w:t xml:space="preserve">зеркально изображение на плоскости </w:t>
              </w:r>
              <w:r w:rsidR="00510300" w:rsidRPr="000E19E1">
                <w:rPr>
                  <w:sz w:val="28"/>
                  <w:szCs w:val="28"/>
                </w:rPr>
                <w:t>2^(</w:t>
              </w:r>
              <w:r w:rsidR="00510300">
                <w:rPr>
                  <w:sz w:val="28"/>
                  <w:szCs w:val="28"/>
                  <w:lang w:val="en-US"/>
                </w:rPr>
                <w:t>n</w:t>
              </w:r>
              <w:r w:rsidR="00510300" w:rsidRPr="000E19E1">
                <w:rPr>
                  <w:sz w:val="28"/>
                  <w:szCs w:val="28"/>
                </w:rPr>
                <w:t xml:space="preserve"> + 1) </w:t>
              </w:r>
              <w:r w:rsidR="00510300">
                <w:rPr>
                  <w:sz w:val="28"/>
                  <w:szCs w:val="28"/>
                </w:rPr>
                <w:t>раз</w:t>
              </w:r>
              <w:r w:rsidR="00510300" w:rsidRPr="000E19E1">
                <w:rPr>
                  <w:sz w:val="28"/>
                  <w:szCs w:val="28"/>
                </w:rPr>
                <w:t xml:space="preserve">, </w:t>
              </w:r>
              <w:r w:rsidR="00510300">
                <w:rPr>
                  <w:sz w:val="28"/>
                  <w:szCs w:val="28"/>
                </w:rPr>
                <w:t xml:space="preserve">где </w:t>
              </w:r>
              <w:r w:rsidR="00510300">
                <w:rPr>
                  <w:sz w:val="28"/>
                  <w:szCs w:val="28"/>
                  <w:lang w:val="en-US"/>
                </w:rPr>
                <w:t>n</w:t>
              </w:r>
              <w:r w:rsidR="00510300" w:rsidRPr="000E19E1">
                <w:rPr>
                  <w:sz w:val="28"/>
                  <w:szCs w:val="28"/>
                </w:rPr>
                <w:t xml:space="preserve"> </w:t>
              </w:r>
              <w:r w:rsidR="00510300">
                <w:rPr>
                  <w:sz w:val="28"/>
                  <w:szCs w:val="28"/>
                </w:rPr>
                <w:t>–</w:t>
              </w:r>
              <w:r w:rsidR="00510300" w:rsidRPr="000E19E1">
                <w:rPr>
                  <w:sz w:val="28"/>
                  <w:szCs w:val="28"/>
                </w:rPr>
                <w:t xml:space="preserve"> </w:t>
              </w:r>
              <w:r w:rsidR="00510300">
                <w:rPr>
                  <w:sz w:val="28"/>
                  <w:szCs w:val="28"/>
                </w:rPr>
                <w:t>номер варианта.</w:t>
              </w:r>
            </w:ins>
          </w:p>
          <w:p w14:paraId="65D6C776" w14:textId="7C58AAB3" w:rsidR="008B1F65" w:rsidRPr="00FA5091" w:rsidRDefault="00430E2F">
            <w:pPr>
              <w:jc w:val="both"/>
              <w:rPr>
                <w:sz w:val="28"/>
                <w:szCs w:val="28"/>
              </w:rPr>
              <w:pPrChange w:id="3041" w:author="John Gil" w:date="2022-08-30T22:31:00Z">
                <w:pPr/>
              </w:pPrChange>
            </w:pPr>
            <w:ins w:id="3042" w:author="John Gil" w:date="2022-08-30T23:02:00Z">
              <w:r>
                <w:rPr>
                  <w:sz w:val="28"/>
                  <w:szCs w:val="28"/>
                </w:rPr>
                <w:t>Смешать цвет пикселей текстуры (</w:t>
              </w:r>
              <w:r>
                <w:rPr>
                  <w:sz w:val="28"/>
                  <w:szCs w:val="28"/>
                  <w:lang w:val="en-US"/>
                </w:rPr>
                <w:t>texture</w:t>
              </w:r>
              <w:r w:rsidRPr="000E19E1">
                <w:rPr>
                  <w:sz w:val="28"/>
                  <w:szCs w:val="28"/>
                </w:rPr>
                <w:t>_</w:t>
              </w:r>
              <w:r>
                <w:rPr>
                  <w:sz w:val="28"/>
                  <w:szCs w:val="28"/>
                  <w:lang w:val="en-US"/>
                </w:rPr>
                <w:t>color</w:t>
              </w:r>
              <w:r>
                <w:rPr>
                  <w:sz w:val="28"/>
                  <w:szCs w:val="28"/>
                </w:rPr>
                <w:t>) и</w:t>
              </w:r>
              <w:r w:rsidRPr="000E19E1">
                <w:rPr>
                  <w:sz w:val="28"/>
                  <w:szCs w:val="28"/>
                </w:rPr>
                <w:t xml:space="preserve"> </w:t>
              </w:r>
              <w:r>
                <w:rPr>
                  <w:sz w:val="28"/>
                  <w:szCs w:val="28"/>
                </w:rPr>
                <w:t xml:space="preserve">цвет вершины </w:t>
              </w:r>
              <w:r w:rsidRPr="000E19E1">
                <w:rPr>
                  <w:sz w:val="28"/>
                  <w:szCs w:val="28"/>
                </w:rPr>
                <w:t>(</w:t>
              </w:r>
              <w:r>
                <w:rPr>
                  <w:sz w:val="28"/>
                  <w:szCs w:val="28"/>
                  <w:lang w:val="en-US"/>
                </w:rPr>
                <w:t>fs</w:t>
              </w:r>
              <w:r w:rsidRPr="000E19E1">
                <w:rPr>
                  <w:sz w:val="28"/>
                  <w:szCs w:val="28"/>
                </w:rPr>
                <w:t>_</w:t>
              </w:r>
              <w:r>
                <w:rPr>
                  <w:sz w:val="28"/>
                  <w:szCs w:val="28"/>
                  <w:lang w:val="en-US"/>
                </w:rPr>
                <w:t>in</w:t>
              </w:r>
              <w:r w:rsidRPr="000E19E1">
                <w:rPr>
                  <w:sz w:val="28"/>
                  <w:szCs w:val="28"/>
                </w:rPr>
                <w:t>.</w:t>
              </w:r>
              <w:proofErr w:type="spellStart"/>
              <w:r>
                <w:rPr>
                  <w:sz w:val="28"/>
                  <w:szCs w:val="28"/>
                  <w:lang w:val="en-US"/>
                </w:rPr>
                <w:t>outColor</w:t>
              </w:r>
              <w:proofErr w:type="spellEnd"/>
              <w:r w:rsidRPr="000E19E1">
                <w:rPr>
                  <w:sz w:val="28"/>
                  <w:szCs w:val="28"/>
                </w:rPr>
                <w:t xml:space="preserve">) </w:t>
              </w:r>
              <w:r>
                <w:rPr>
                  <w:sz w:val="28"/>
                  <w:szCs w:val="28"/>
                </w:rPr>
                <w:t xml:space="preserve">в пиксельном шейдере с помощью функции </w:t>
              </w:r>
              <w:r>
                <w:rPr>
                  <w:sz w:val="28"/>
                  <w:szCs w:val="28"/>
                  <w:lang w:val="en-US"/>
                </w:rPr>
                <w:t>mix</w:t>
              </w:r>
              <w:r w:rsidRPr="000E19E1">
                <w:rPr>
                  <w:sz w:val="28"/>
                  <w:szCs w:val="28"/>
                </w:rPr>
                <w:t xml:space="preserve">. </w:t>
              </w:r>
              <w:r>
                <w:rPr>
                  <w:sz w:val="28"/>
                  <w:szCs w:val="28"/>
                </w:rPr>
                <w:t>Пример</w:t>
              </w:r>
              <w:r w:rsidRPr="000E19E1">
                <w:rPr>
                  <w:sz w:val="28"/>
                  <w:szCs w:val="28"/>
                </w:rPr>
                <w:t xml:space="preserve">: </w:t>
              </w:r>
              <w:r>
                <w:rPr>
                  <w:sz w:val="28"/>
                  <w:szCs w:val="28"/>
                  <w:lang w:val="en-US"/>
                </w:rPr>
                <w:t>mix</w:t>
              </w:r>
              <w:r w:rsidRPr="000E19E1">
                <w:rPr>
                  <w:sz w:val="28"/>
                  <w:szCs w:val="28"/>
                </w:rPr>
                <w:t>(</w:t>
              </w:r>
              <w:r>
                <w:rPr>
                  <w:sz w:val="28"/>
                  <w:szCs w:val="28"/>
                  <w:lang w:val="en-US"/>
                </w:rPr>
                <w:t>color</w:t>
              </w:r>
              <w:r w:rsidRPr="000E19E1">
                <w:rPr>
                  <w:sz w:val="28"/>
                  <w:szCs w:val="28"/>
                </w:rPr>
                <w:t>1.</w:t>
              </w:r>
              <w:proofErr w:type="spellStart"/>
              <w:r>
                <w:rPr>
                  <w:sz w:val="28"/>
                  <w:szCs w:val="28"/>
                  <w:lang w:val="en-US"/>
                </w:rPr>
                <w:t>rgb</w:t>
              </w:r>
              <w:proofErr w:type="spellEnd"/>
              <w:r w:rsidRPr="000E19E1">
                <w:rPr>
                  <w:sz w:val="28"/>
                  <w:szCs w:val="28"/>
                </w:rPr>
                <w:t xml:space="preserve">, </w:t>
              </w:r>
              <w:r>
                <w:rPr>
                  <w:sz w:val="28"/>
                  <w:szCs w:val="28"/>
                  <w:lang w:val="en-US"/>
                </w:rPr>
                <w:t>color</w:t>
              </w:r>
              <w:r w:rsidRPr="000E19E1">
                <w:rPr>
                  <w:sz w:val="28"/>
                  <w:szCs w:val="28"/>
                </w:rPr>
                <w:t>2.</w:t>
              </w:r>
              <w:proofErr w:type="spellStart"/>
              <w:r>
                <w:rPr>
                  <w:sz w:val="28"/>
                  <w:szCs w:val="28"/>
                  <w:lang w:val="en-US"/>
                </w:rPr>
                <w:t>rgb</w:t>
              </w:r>
              <w:proofErr w:type="spellEnd"/>
              <w:r w:rsidRPr="000E19E1">
                <w:rPr>
                  <w:sz w:val="28"/>
                  <w:szCs w:val="28"/>
                </w:rPr>
                <w:t>, 0.5).</w:t>
              </w:r>
            </w:ins>
            <w:ins w:id="3043" w:author="John Gil" w:date="2022-08-30T22:33:00Z">
              <w:r w:rsidR="00510300" w:rsidRPr="000E19E1">
                <w:rPr>
                  <w:sz w:val="28"/>
                  <w:szCs w:val="28"/>
                </w:rPr>
                <w:t xml:space="preserve"> </w:t>
              </w:r>
              <w:r w:rsidR="00510300">
                <w:rPr>
                  <w:sz w:val="28"/>
                  <w:szCs w:val="28"/>
                </w:rPr>
                <w:t>Сделать скриншот.</w:t>
              </w:r>
            </w:ins>
            <w:del w:id="3044" w:author="John Gil" w:date="2022-08-30T22:10:00Z">
              <w:r w:rsidR="008B1F65" w:rsidRPr="00FA5091" w:rsidDel="005A78FB">
                <w:rPr>
                  <w:sz w:val="28"/>
                  <w:szCs w:val="28"/>
                </w:rPr>
                <w:delText xml:space="preserve">Разработать класс для </w:delText>
              </w:r>
              <w:r w:rsidR="00D0495F" w:rsidRPr="00FA5091" w:rsidDel="005A78FB">
                <w:rPr>
                  <w:sz w:val="28"/>
                  <w:szCs w:val="28"/>
                </w:rPr>
                <w:delText xml:space="preserve">хранения и </w:delText>
              </w:r>
              <w:r w:rsidR="008B1F65" w:rsidRPr="00FA5091" w:rsidDel="005A78FB">
                <w:rPr>
                  <w:sz w:val="28"/>
                  <w:szCs w:val="28"/>
                </w:rPr>
                <w:delText xml:space="preserve">управления графическим объектом. </w:delText>
              </w:r>
            </w:del>
          </w:p>
        </w:tc>
      </w:tr>
      <w:tr w:rsidR="008B1F65" w14:paraId="5F1555E1" w14:textId="77777777" w:rsidTr="001A0BB8">
        <w:tc>
          <w:tcPr>
            <w:tcW w:w="1214" w:type="dxa"/>
            <w:tcPrChange w:id="3045" w:author="John Gil" w:date="2022-08-30T22:34:00Z">
              <w:tcPr>
                <w:tcW w:w="1129" w:type="dxa"/>
              </w:tcPr>
            </w:tcPrChange>
          </w:tcPr>
          <w:p w14:paraId="00860FB1" w14:textId="74D6BF90" w:rsidR="008B1F65" w:rsidRPr="00FA5091" w:rsidRDefault="008B1F65" w:rsidP="00F13D82">
            <w:pPr>
              <w:rPr>
                <w:sz w:val="28"/>
                <w:szCs w:val="28"/>
              </w:rPr>
            </w:pPr>
            <w:r w:rsidRPr="00FA5091">
              <w:rPr>
                <w:sz w:val="28"/>
                <w:szCs w:val="28"/>
              </w:rPr>
              <w:t>3</w:t>
            </w:r>
          </w:p>
        </w:tc>
        <w:tc>
          <w:tcPr>
            <w:tcW w:w="8131" w:type="dxa"/>
            <w:tcPrChange w:id="3046" w:author="John Gil" w:date="2022-08-30T22:34:00Z">
              <w:tcPr>
                <w:tcW w:w="8216" w:type="dxa"/>
              </w:tcPr>
            </w:tcPrChange>
          </w:tcPr>
          <w:p w14:paraId="3214B29F" w14:textId="3E3ACE01" w:rsidR="008B1F65" w:rsidRPr="00633013" w:rsidRDefault="001A22F9">
            <w:pPr>
              <w:jc w:val="both"/>
              <w:rPr>
                <w:sz w:val="28"/>
                <w:szCs w:val="28"/>
                <w:rPrChange w:id="3047" w:author="John Gil" w:date="2022-08-30T22:59:00Z">
                  <w:rPr>
                    <w:sz w:val="28"/>
                    <w:szCs w:val="28"/>
                    <w:lang w:val="en-US"/>
                  </w:rPr>
                </w:rPrChange>
              </w:rPr>
              <w:pPrChange w:id="3048" w:author="John Gil" w:date="2022-08-30T22:52:00Z">
                <w:pPr/>
              </w:pPrChange>
            </w:pPr>
            <w:ins w:id="3049" w:author="John Gil" w:date="2022-08-30T23:23:00Z">
              <w:r>
                <w:rPr>
                  <w:sz w:val="28"/>
                  <w:szCs w:val="28"/>
                </w:rPr>
                <w:t>Разработать</w:t>
              </w:r>
            </w:ins>
            <w:ins w:id="3050" w:author="John Gil" w:date="2022-08-30T23:24:00Z">
              <w:r>
                <w:rPr>
                  <w:sz w:val="28"/>
                  <w:szCs w:val="28"/>
                </w:rPr>
                <w:t xml:space="preserve"> класс </w:t>
              </w:r>
              <w:r w:rsidRPr="001A22F9">
                <w:rPr>
                  <w:sz w:val="28"/>
                  <w:szCs w:val="28"/>
                  <w:rPrChange w:id="3051" w:author="John Gil" w:date="2022-08-30T23:24:00Z">
                    <w:rPr>
                      <w:sz w:val="28"/>
                      <w:szCs w:val="28"/>
                      <w:lang w:val="en-US"/>
                    </w:rPr>
                  </w:rPrChange>
                </w:rPr>
                <w:t>“</w:t>
              </w:r>
              <w:r>
                <w:rPr>
                  <w:sz w:val="28"/>
                  <w:szCs w:val="28"/>
                  <w:lang w:val="en-US"/>
                </w:rPr>
                <w:t>Object</w:t>
              </w:r>
              <w:r w:rsidRPr="001A22F9">
                <w:rPr>
                  <w:sz w:val="28"/>
                  <w:szCs w:val="28"/>
                  <w:rPrChange w:id="3052" w:author="John Gil" w:date="2022-08-30T23:24:00Z">
                    <w:rPr>
                      <w:sz w:val="28"/>
                      <w:szCs w:val="28"/>
                      <w:lang w:val="en-US"/>
                    </w:rPr>
                  </w:rPrChange>
                </w:rPr>
                <w:t xml:space="preserve">” </w:t>
              </w:r>
              <w:r>
                <w:rPr>
                  <w:sz w:val="28"/>
                  <w:szCs w:val="28"/>
                </w:rPr>
                <w:t>хранящий текстуру</w:t>
              </w:r>
              <w:r w:rsidRPr="001A22F9">
                <w:rPr>
                  <w:sz w:val="28"/>
                  <w:szCs w:val="28"/>
                  <w:rPrChange w:id="3053" w:author="John Gil" w:date="2022-08-30T23:24:00Z">
                    <w:rPr>
                      <w:sz w:val="28"/>
                      <w:szCs w:val="28"/>
                      <w:lang w:val="en-US"/>
                    </w:rPr>
                  </w:rPrChange>
                </w:rPr>
                <w:t xml:space="preserve">, </w:t>
              </w:r>
              <w:r>
                <w:rPr>
                  <w:sz w:val="28"/>
                  <w:szCs w:val="28"/>
                </w:rPr>
                <w:t xml:space="preserve">вершинный буфер и вершинный массив. </w:t>
              </w:r>
            </w:ins>
            <w:ins w:id="3054" w:author="John Gil" w:date="2022-08-30T23:23:00Z">
              <w:r w:rsidR="001D2A85">
                <w:rPr>
                  <w:sz w:val="28"/>
                  <w:szCs w:val="28"/>
                </w:rPr>
                <w:t xml:space="preserve">Отобразить несколько плоскостей (две и более) с разными текстурами. </w:t>
              </w:r>
            </w:ins>
            <w:del w:id="3055" w:author="John Gil" w:date="2022-08-30T22:46:00Z">
              <w:r w:rsidR="008B1F65" w:rsidRPr="00FA5091" w:rsidDel="00D977C9">
                <w:rPr>
                  <w:sz w:val="28"/>
                  <w:szCs w:val="28"/>
                </w:rPr>
                <w:delText xml:space="preserve">Реализовать анимацию изменения цвета фона сцены с помощью </w:delText>
              </w:r>
              <w:r w:rsidR="008B1F65" w:rsidRPr="00FA5091" w:rsidDel="00D977C9">
                <w:rPr>
                  <w:sz w:val="28"/>
                  <w:szCs w:val="28"/>
                  <w:lang w:val="en-US"/>
                </w:rPr>
                <w:delText>std</w:delText>
              </w:r>
              <w:r w:rsidR="008B1F65" w:rsidRPr="00FA5091" w:rsidDel="00D977C9">
                <w:rPr>
                  <w:sz w:val="28"/>
                  <w:szCs w:val="28"/>
                </w:rPr>
                <w:delText>::</w:delText>
              </w:r>
              <w:r w:rsidR="008B1F65" w:rsidRPr="00FA5091" w:rsidDel="00D977C9">
                <w:rPr>
                  <w:sz w:val="28"/>
                  <w:szCs w:val="28"/>
                  <w:lang w:val="en-US"/>
                </w:rPr>
                <w:delText>chrono</w:delText>
              </w:r>
              <w:r w:rsidR="008B1F65" w:rsidRPr="00FA5091" w:rsidDel="00D977C9">
                <w:rPr>
                  <w:sz w:val="28"/>
                  <w:szCs w:val="28"/>
                </w:rPr>
                <w:delText>.</w:delText>
              </w:r>
              <w:r w:rsidR="00287C03" w:rsidDel="00D977C9">
                <w:rPr>
                  <w:sz w:val="28"/>
                  <w:szCs w:val="28"/>
                </w:rPr>
                <w:delText xml:space="preserve"> Использовать переменную </w:delText>
              </w:r>
              <w:r w:rsidR="00287C03" w:rsidDel="00D977C9">
                <w:rPr>
                  <w:sz w:val="28"/>
                  <w:szCs w:val="28"/>
                  <w:lang w:val="en-US"/>
                </w:rPr>
                <w:delText>DeltaTime</w:delText>
              </w:r>
              <w:r w:rsidR="00287C03" w:rsidRPr="00D977C9" w:rsidDel="00D977C9">
                <w:rPr>
                  <w:sz w:val="28"/>
                  <w:szCs w:val="28"/>
                  <w:rPrChange w:id="3056" w:author="John Gil" w:date="2022-08-30T22:46:00Z">
                    <w:rPr>
                      <w:sz w:val="28"/>
                      <w:szCs w:val="28"/>
                      <w:lang w:val="en-US"/>
                    </w:rPr>
                  </w:rPrChange>
                </w:rPr>
                <w:delText>.</w:delText>
              </w:r>
            </w:del>
            <w:ins w:id="3057" w:author="John Gil" w:date="2022-08-30T22:47:00Z">
              <w:r w:rsidR="00D31DF9">
                <w:rPr>
                  <w:sz w:val="28"/>
                  <w:szCs w:val="28"/>
                </w:rPr>
                <w:t>Осуществив изменения в исходном коде поместить изображение в одной из плоскостей в рамку</w:t>
              </w:r>
            </w:ins>
            <w:ins w:id="3058" w:author="John Gil" w:date="2022-08-30T22:48:00Z">
              <w:r w:rsidR="00D31DF9">
                <w:rPr>
                  <w:sz w:val="28"/>
                  <w:szCs w:val="28"/>
                </w:rPr>
                <w:t xml:space="preserve"> синего цвета.</w:t>
              </w:r>
            </w:ins>
            <w:ins w:id="3059" w:author="John Gil" w:date="2022-08-30T22:55:00Z">
              <w:r w:rsidR="00F46715" w:rsidRPr="00F46715">
                <w:rPr>
                  <w:sz w:val="28"/>
                  <w:szCs w:val="28"/>
                  <w:rPrChange w:id="3060" w:author="John Gil" w:date="2022-08-30T22:55:00Z">
                    <w:rPr>
                      <w:sz w:val="28"/>
                      <w:szCs w:val="28"/>
                      <w:lang w:val="en-US"/>
                    </w:rPr>
                  </w:rPrChange>
                </w:rPr>
                <w:t xml:space="preserve"> </w:t>
              </w:r>
            </w:ins>
            <w:ins w:id="3061" w:author="John Gil" w:date="2022-08-30T23:03:00Z">
              <w:r w:rsidR="000F3367">
                <w:rPr>
                  <w:sz w:val="28"/>
                  <w:szCs w:val="28"/>
                </w:rPr>
                <w:t xml:space="preserve">В пиксельном шейдере передать </w:t>
              </w:r>
              <w:r w:rsidR="000F3367">
                <w:rPr>
                  <w:sz w:val="28"/>
                  <w:szCs w:val="28"/>
                  <w:lang w:val="en-US"/>
                </w:rPr>
                <w:t>UV</w:t>
              </w:r>
              <w:r w:rsidR="000F3367" w:rsidRPr="000E19E1">
                <w:rPr>
                  <w:sz w:val="28"/>
                  <w:szCs w:val="28"/>
                </w:rPr>
                <w:t xml:space="preserve"> </w:t>
              </w:r>
              <w:r w:rsidR="000F3367">
                <w:rPr>
                  <w:sz w:val="28"/>
                  <w:szCs w:val="28"/>
                </w:rPr>
                <w:t>координаты (</w:t>
              </w:r>
              <w:r w:rsidR="000F3367">
                <w:rPr>
                  <w:sz w:val="28"/>
                  <w:szCs w:val="28"/>
                  <w:lang w:val="en-US"/>
                </w:rPr>
                <w:t>x</w:t>
              </w:r>
              <w:r w:rsidR="000F3367" w:rsidRPr="000E19E1">
                <w:rPr>
                  <w:sz w:val="28"/>
                  <w:szCs w:val="28"/>
                </w:rPr>
                <w:t xml:space="preserve"> </w:t>
              </w:r>
              <w:r w:rsidR="000F3367">
                <w:rPr>
                  <w:sz w:val="28"/>
                  <w:szCs w:val="28"/>
                </w:rPr>
                <w:t xml:space="preserve">и </w:t>
              </w:r>
              <w:r w:rsidR="000F3367">
                <w:rPr>
                  <w:sz w:val="28"/>
                  <w:szCs w:val="28"/>
                  <w:lang w:val="en-US"/>
                </w:rPr>
                <w:t>y</w:t>
              </w:r>
              <w:r w:rsidR="000F3367">
                <w:rPr>
                  <w:sz w:val="28"/>
                  <w:szCs w:val="28"/>
                </w:rPr>
                <w:t>)</w:t>
              </w:r>
              <w:r w:rsidR="000F3367" w:rsidRPr="000E19E1">
                <w:rPr>
                  <w:sz w:val="28"/>
                  <w:szCs w:val="28"/>
                </w:rPr>
                <w:t xml:space="preserve"> </w:t>
              </w:r>
              <w:r w:rsidR="000F3367">
                <w:rPr>
                  <w:sz w:val="28"/>
                  <w:szCs w:val="28"/>
                </w:rPr>
                <w:t xml:space="preserve">в </w:t>
              </w:r>
            </w:ins>
            <w:ins w:id="3062" w:author="John Gil" w:date="2022-08-30T23:09:00Z">
              <w:r w:rsidR="00913674">
                <w:rPr>
                  <w:sz w:val="28"/>
                  <w:szCs w:val="28"/>
                </w:rPr>
                <w:t>зеленый</w:t>
              </w:r>
            </w:ins>
            <w:ins w:id="3063" w:author="John Gil" w:date="2022-08-30T23:03:00Z">
              <w:r w:rsidR="000F3367">
                <w:rPr>
                  <w:sz w:val="28"/>
                  <w:szCs w:val="28"/>
                </w:rPr>
                <w:t xml:space="preserve"> и </w:t>
              </w:r>
            </w:ins>
            <w:ins w:id="3064" w:author="John Gil" w:date="2022-08-30T23:09:00Z">
              <w:r w:rsidR="00913674">
                <w:rPr>
                  <w:sz w:val="28"/>
                  <w:szCs w:val="28"/>
                </w:rPr>
                <w:t>красный</w:t>
              </w:r>
            </w:ins>
            <w:ins w:id="3065" w:author="John Gil" w:date="2022-08-30T23:03:00Z">
              <w:r w:rsidR="000F3367">
                <w:rPr>
                  <w:sz w:val="28"/>
                  <w:szCs w:val="28"/>
                </w:rPr>
                <w:t xml:space="preserve"> каналы выходного вектора цвета.</w:t>
              </w:r>
            </w:ins>
          </w:p>
        </w:tc>
      </w:tr>
      <w:tr w:rsidR="008B1F65" w14:paraId="1D54FB19" w14:textId="77777777" w:rsidTr="001A0BB8">
        <w:tc>
          <w:tcPr>
            <w:tcW w:w="1214" w:type="dxa"/>
            <w:tcPrChange w:id="3066" w:author="John Gil" w:date="2022-08-30T22:34:00Z">
              <w:tcPr>
                <w:tcW w:w="1129" w:type="dxa"/>
              </w:tcPr>
            </w:tcPrChange>
          </w:tcPr>
          <w:p w14:paraId="508C6F18" w14:textId="6D80005B" w:rsidR="008B1F65" w:rsidRPr="00FA5091" w:rsidRDefault="008B1F65" w:rsidP="00F13D82">
            <w:pPr>
              <w:rPr>
                <w:sz w:val="28"/>
                <w:szCs w:val="28"/>
              </w:rPr>
            </w:pPr>
            <w:r w:rsidRPr="00FA5091">
              <w:rPr>
                <w:sz w:val="28"/>
                <w:szCs w:val="28"/>
              </w:rPr>
              <w:t>4</w:t>
            </w:r>
          </w:p>
        </w:tc>
        <w:tc>
          <w:tcPr>
            <w:tcW w:w="8131" w:type="dxa"/>
            <w:tcPrChange w:id="3067" w:author="John Gil" w:date="2022-08-30T22:34:00Z">
              <w:tcPr>
                <w:tcW w:w="8216" w:type="dxa"/>
              </w:tcPr>
            </w:tcPrChange>
          </w:tcPr>
          <w:p w14:paraId="368EBF7D" w14:textId="59827D1C" w:rsidR="000F3367" w:rsidRPr="00F46715" w:rsidRDefault="001D2A85">
            <w:pPr>
              <w:jc w:val="both"/>
              <w:rPr>
                <w:sz w:val="28"/>
                <w:szCs w:val="28"/>
              </w:rPr>
              <w:pPrChange w:id="3068" w:author="John Gil" w:date="2022-08-30T23:03:00Z">
                <w:pPr/>
              </w:pPrChange>
            </w:pPr>
            <w:ins w:id="3069" w:author="John Gil" w:date="2022-08-30T23:23:00Z">
              <w:r>
                <w:rPr>
                  <w:sz w:val="28"/>
                  <w:szCs w:val="28"/>
                </w:rPr>
                <w:t>Разработать класс-</w:t>
              </w:r>
              <w:proofErr w:type="spellStart"/>
              <w:r>
                <w:rPr>
                  <w:sz w:val="28"/>
                  <w:szCs w:val="28"/>
                </w:rPr>
                <w:t>синглтон</w:t>
              </w:r>
              <w:proofErr w:type="spellEnd"/>
              <w:r>
                <w:rPr>
                  <w:sz w:val="28"/>
                  <w:szCs w:val="28"/>
                </w:rPr>
                <w:t xml:space="preserve"> </w:t>
              </w:r>
              <w:r w:rsidRPr="000E19E1">
                <w:rPr>
                  <w:sz w:val="28"/>
                  <w:szCs w:val="28"/>
                </w:rPr>
                <w:t>“</w:t>
              </w:r>
              <w:r>
                <w:rPr>
                  <w:sz w:val="28"/>
                  <w:szCs w:val="28"/>
                  <w:lang w:val="en-US"/>
                </w:rPr>
                <w:t>Renderer</w:t>
              </w:r>
              <w:r w:rsidRPr="000E19E1">
                <w:rPr>
                  <w:sz w:val="28"/>
                  <w:szCs w:val="28"/>
                </w:rPr>
                <w:t xml:space="preserve">”. </w:t>
              </w:r>
              <w:r>
                <w:rPr>
                  <w:sz w:val="28"/>
                  <w:szCs w:val="28"/>
                </w:rPr>
                <w:t xml:space="preserve">Реализовать метод </w:t>
              </w:r>
              <w:r>
                <w:rPr>
                  <w:sz w:val="28"/>
                  <w:szCs w:val="28"/>
                  <w:lang w:val="en-US"/>
                </w:rPr>
                <w:t>Draw</w:t>
              </w:r>
              <w:r w:rsidRPr="000E19E1">
                <w:rPr>
                  <w:sz w:val="28"/>
                  <w:szCs w:val="28"/>
                </w:rPr>
                <w:t xml:space="preserve">, </w:t>
              </w:r>
              <w:r>
                <w:rPr>
                  <w:sz w:val="28"/>
                  <w:szCs w:val="28"/>
                </w:rPr>
                <w:t xml:space="preserve">визуализирующий плоскость с заданным размером и позицией. </w:t>
              </w:r>
            </w:ins>
            <w:ins w:id="3070" w:author="John Gil" w:date="2022-08-30T22:49:00Z">
              <w:r w:rsidR="00F46715">
                <w:rPr>
                  <w:sz w:val="28"/>
                  <w:szCs w:val="28"/>
                </w:rPr>
                <w:t>Осуществив изменения в исходном коде растянуть края изображения.</w:t>
              </w:r>
            </w:ins>
            <w:del w:id="3071" w:author="John Gil" w:date="2022-08-30T22:49:00Z">
              <w:r w:rsidR="008B1F65" w:rsidRPr="00FA5091" w:rsidDel="00F46715">
                <w:rPr>
                  <w:sz w:val="28"/>
                  <w:szCs w:val="28"/>
                </w:rPr>
                <w:delText xml:space="preserve">Реализовать анимацию </w:delText>
              </w:r>
              <w:r w:rsidR="00657307" w:rsidDel="00F46715">
                <w:rPr>
                  <w:sz w:val="28"/>
                  <w:szCs w:val="28"/>
                </w:rPr>
                <w:delText>вращения</w:delText>
              </w:r>
              <w:r w:rsidR="008B1F65" w:rsidRPr="00FA5091" w:rsidDel="00F46715">
                <w:rPr>
                  <w:sz w:val="28"/>
                  <w:szCs w:val="28"/>
                </w:rPr>
                <w:delText xml:space="preserve"> двухмерного примитива</w:delText>
              </w:r>
              <w:r w:rsidR="003424EF" w:rsidRPr="00FA5091" w:rsidDel="00F46715">
                <w:rPr>
                  <w:sz w:val="28"/>
                  <w:szCs w:val="28"/>
                </w:rPr>
                <w:delText xml:space="preserve"> с помощью </w:delText>
              </w:r>
              <w:r w:rsidR="003424EF" w:rsidRPr="00FA5091" w:rsidDel="00F46715">
                <w:rPr>
                  <w:sz w:val="28"/>
                  <w:szCs w:val="28"/>
                  <w:lang w:val="en-US"/>
                </w:rPr>
                <w:delText>std</w:delText>
              </w:r>
              <w:r w:rsidR="003424EF" w:rsidRPr="00FA5091" w:rsidDel="00F46715">
                <w:rPr>
                  <w:sz w:val="28"/>
                  <w:szCs w:val="28"/>
                </w:rPr>
                <w:delText>::</w:delText>
              </w:r>
              <w:r w:rsidR="003424EF" w:rsidRPr="00FA5091" w:rsidDel="00F46715">
                <w:rPr>
                  <w:sz w:val="28"/>
                  <w:szCs w:val="28"/>
                  <w:lang w:val="en-US"/>
                </w:rPr>
                <w:delText>chrono</w:delText>
              </w:r>
              <w:r w:rsidR="003424EF" w:rsidRPr="00FA5091" w:rsidDel="00F46715">
                <w:rPr>
                  <w:sz w:val="28"/>
                  <w:szCs w:val="28"/>
                </w:rPr>
                <w:delText>.</w:delText>
              </w:r>
              <w:r w:rsidR="00287C03" w:rsidRPr="00287C03" w:rsidDel="00F46715">
                <w:rPr>
                  <w:sz w:val="28"/>
                  <w:szCs w:val="28"/>
                </w:rPr>
                <w:delText xml:space="preserve"> </w:delText>
              </w:r>
              <w:r w:rsidR="00287C03" w:rsidDel="00F46715">
                <w:rPr>
                  <w:sz w:val="28"/>
                  <w:szCs w:val="28"/>
                </w:rPr>
                <w:delText xml:space="preserve">Использовать переменную </w:delText>
              </w:r>
              <w:r w:rsidR="00287C03" w:rsidDel="00F46715">
                <w:rPr>
                  <w:sz w:val="28"/>
                  <w:szCs w:val="28"/>
                  <w:lang w:val="en-US"/>
                </w:rPr>
                <w:delText>DeltaTime</w:delText>
              </w:r>
            </w:del>
            <w:ins w:id="3072" w:author="John Gil" w:date="2022-08-30T23:03:00Z">
              <w:r w:rsidR="000F3367" w:rsidRPr="000F3367">
                <w:rPr>
                  <w:sz w:val="28"/>
                  <w:szCs w:val="28"/>
                  <w:rPrChange w:id="3073" w:author="John Gil" w:date="2022-08-30T23:03:00Z">
                    <w:rPr>
                      <w:sz w:val="28"/>
                      <w:szCs w:val="28"/>
                      <w:lang w:val="en-US"/>
                    </w:rPr>
                  </w:rPrChange>
                </w:rPr>
                <w:t xml:space="preserve"> </w:t>
              </w:r>
            </w:ins>
            <w:del w:id="3074" w:author="John Gil" w:date="2022-08-30T22:49:00Z">
              <w:r w:rsidR="00287C03" w:rsidRPr="00F46715" w:rsidDel="00F46715">
                <w:rPr>
                  <w:sz w:val="28"/>
                  <w:szCs w:val="28"/>
                  <w:rPrChange w:id="3075" w:author="John Gil" w:date="2022-08-30T22:49:00Z">
                    <w:rPr>
                      <w:sz w:val="28"/>
                      <w:szCs w:val="28"/>
                      <w:lang w:val="en-US"/>
                    </w:rPr>
                  </w:rPrChange>
                </w:rPr>
                <w:delText>.</w:delText>
              </w:r>
            </w:del>
            <w:ins w:id="3076" w:author="John Gil" w:date="2022-08-30T23:03:00Z">
              <w:r w:rsidR="000F3367">
                <w:rPr>
                  <w:sz w:val="28"/>
                  <w:szCs w:val="28"/>
                </w:rPr>
                <w:t>Смешать цвет пикселей текстуры (</w:t>
              </w:r>
              <w:r w:rsidR="000F3367">
                <w:rPr>
                  <w:sz w:val="28"/>
                  <w:szCs w:val="28"/>
                  <w:lang w:val="en-US"/>
                </w:rPr>
                <w:t>texture</w:t>
              </w:r>
              <w:r w:rsidR="000F3367" w:rsidRPr="000E19E1">
                <w:rPr>
                  <w:sz w:val="28"/>
                  <w:szCs w:val="28"/>
                </w:rPr>
                <w:t>_</w:t>
              </w:r>
              <w:r w:rsidR="000F3367">
                <w:rPr>
                  <w:sz w:val="28"/>
                  <w:szCs w:val="28"/>
                  <w:lang w:val="en-US"/>
                </w:rPr>
                <w:t>color</w:t>
              </w:r>
              <w:r w:rsidR="000F3367">
                <w:rPr>
                  <w:sz w:val="28"/>
                  <w:szCs w:val="28"/>
                </w:rPr>
                <w:t>) и</w:t>
              </w:r>
              <w:r w:rsidR="000F3367" w:rsidRPr="000E19E1">
                <w:rPr>
                  <w:sz w:val="28"/>
                  <w:szCs w:val="28"/>
                </w:rPr>
                <w:t xml:space="preserve"> </w:t>
              </w:r>
              <w:r w:rsidR="000F3367">
                <w:rPr>
                  <w:sz w:val="28"/>
                  <w:szCs w:val="28"/>
                </w:rPr>
                <w:t xml:space="preserve">цвет вершины </w:t>
              </w:r>
              <w:r w:rsidR="000F3367" w:rsidRPr="000E19E1">
                <w:rPr>
                  <w:sz w:val="28"/>
                  <w:szCs w:val="28"/>
                </w:rPr>
                <w:t>(</w:t>
              </w:r>
              <w:r w:rsidR="000F3367">
                <w:rPr>
                  <w:sz w:val="28"/>
                  <w:szCs w:val="28"/>
                  <w:lang w:val="en-US"/>
                </w:rPr>
                <w:t>fs</w:t>
              </w:r>
              <w:r w:rsidR="000F3367" w:rsidRPr="000E19E1">
                <w:rPr>
                  <w:sz w:val="28"/>
                  <w:szCs w:val="28"/>
                </w:rPr>
                <w:t>_</w:t>
              </w:r>
              <w:r w:rsidR="000F3367">
                <w:rPr>
                  <w:sz w:val="28"/>
                  <w:szCs w:val="28"/>
                  <w:lang w:val="en-US"/>
                </w:rPr>
                <w:t>in</w:t>
              </w:r>
              <w:r w:rsidR="000F3367" w:rsidRPr="000E19E1">
                <w:rPr>
                  <w:sz w:val="28"/>
                  <w:szCs w:val="28"/>
                </w:rPr>
                <w:t>.</w:t>
              </w:r>
              <w:proofErr w:type="spellStart"/>
              <w:r w:rsidR="000F3367">
                <w:rPr>
                  <w:sz w:val="28"/>
                  <w:szCs w:val="28"/>
                  <w:lang w:val="en-US"/>
                </w:rPr>
                <w:t>outColor</w:t>
              </w:r>
              <w:proofErr w:type="spellEnd"/>
              <w:r w:rsidR="000F3367" w:rsidRPr="000E19E1">
                <w:rPr>
                  <w:sz w:val="28"/>
                  <w:szCs w:val="28"/>
                </w:rPr>
                <w:t xml:space="preserve">) </w:t>
              </w:r>
              <w:r w:rsidR="000F3367">
                <w:rPr>
                  <w:sz w:val="28"/>
                  <w:szCs w:val="28"/>
                </w:rPr>
                <w:t xml:space="preserve">в пиксельном шейдере с помощью функции </w:t>
              </w:r>
              <w:r w:rsidR="000F3367">
                <w:rPr>
                  <w:sz w:val="28"/>
                  <w:szCs w:val="28"/>
                  <w:lang w:val="en-US"/>
                </w:rPr>
                <w:t>mix</w:t>
              </w:r>
              <w:r w:rsidR="000F3367" w:rsidRPr="000E19E1">
                <w:rPr>
                  <w:sz w:val="28"/>
                  <w:szCs w:val="28"/>
                </w:rPr>
                <w:t xml:space="preserve">. </w:t>
              </w:r>
              <w:r w:rsidR="000F3367">
                <w:rPr>
                  <w:sz w:val="28"/>
                  <w:szCs w:val="28"/>
                </w:rPr>
                <w:t>Пример</w:t>
              </w:r>
              <w:r w:rsidR="000F3367" w:rsidRPr="000E19E1">
                <w:rPr>
                  <w:sz w:val="28"/>
                  <w:szCs w:val="28"/>
                </w:rPr>
                <w:t xml:space="preserve">: </w:t>
              </w:r>
              <w:r w:rsidR="000F3367">
                <w:rPr>
                  <w:sz w:val="28"/>
                  <w:szCs w:val="28"/>
                  <w:lang w:val="en-US"/>
                </w:rPr>
                <w:t>mix</w:t>
              </w:r>
              <w:r w:rsidR="000F3367" w:rsidRPr="000E19E1">
                <w:rPr>
                  <w:sz w:val="28"/>
                  <w:szCs w:val="28"/>
                </w:rPr>
                <w:t>(</w:t>
              </w:r>
              <w:r w:rsidR="000F3367">
                <w:rPr>
                  <w:sz w:val="28"/>
                  <w:szCs w:val="28"/>
                  <w:lang w:val="en-US"/>
                </w:rPr>
                <w:t>color</w:t>
              </w:r>
              <w:r w:rsidR="000F3367" w:rsidRPr="000E19E1">
                <w:rPr>
                  <w:sz w:val="28"/>
                  <w:szCs w:val="28"/>
                </w:rPr>
                <w:t>1.</w:t>
              </w:r>
              <w:proofErr w:type="spellStart"/>
              <w:r w:rsidR="000F3367">
                <w:rPr>
                  <w:sz w:val="28"/>
                  <w:szCs w:val="28"/>
                  <w:lang w:val="en-US"/>
                </w:rPr>
                <w:t>rgb</w:t>
              </w:r>
              <w:proofErr w:type="spellEnd"/>
              <w:r w:rsidR="000F3367" w:rsidRPr="000E19E1">
                <w:rPr>
                  <w:sz w:val="28"/>
                  <w:szCs w:val="28"/>
                </w:rPr>
                <w:t xml:space="preserve">, </w:t>
              </w:r>
              <w:r w:rsidR="000F3367">
                <w:rPr>
                  <w:sz w:val="28"/>
                  <w:szCs w:val="28"/>
                  <w:lang w:val="en-US"/>
                </w:rPr>
                <w:t>color</w:t>
              </w:r>
              <w:r w:rsidR="000F3367" w:rsidRPr="000E19E1">
                <w:rPr>
                  <w:sz w:val="28"/>
                  <w:szCs w:val="28"/>
                </w:rPr>
                <w:t>2.</w:t>
              </w:r>
              <w:proofErr w:type="spellStart"/>
              <w:r w:rsidR="000F3367">
                <w:rPr>
                  <w:sz w:val="28"/>
                  <w:szCs w:val="28"/>
                  <w:lang w:val="en-US"/>
                </w:rPr>
                <w:t>rgb</w:t>
              </w:r>
              <w:proofErr w:type="spellEnd"/>
              <w:r w:rsidR="000F3367" w:rsidRPr="000E19E1">
                <w:rPr>
                  <w:sz w:val="28"/>
                  <w:szCs w:val="28"/>
                </w:rPr>
                <w:t xml:space="preserve">, 0.5). </w:t>
              </w:r>
              <w:r w:rsidR="000F3367">
                <w:rPr>
                  <w:sz w:val="28"/>
                  <w:szCs w:val="28"/>
                </w:rPr>
                <w:t>Сделать скриншот.</w:t>
              </w:r>
            </w:ins>
          </w:p>
        </w:tc>
      </w:tr>
      <w:tr w:rsidR="00F37C87" w14:paraId="6EF886BA" w14:textId="77777777" w:rsidTr="001A0BB8">
        <w:trPr>
          <w:ins w:id="3077" w:author="John Gil" w:date="2022-09-03T20:50:00Z"/>
        </w:trPr>
        <w:tc>
          <w:tcPr>
            <w:tcW w:w="1214" w:type="dxa"/>
          </w:tcPr>
          <w:p w14:paraId="746AF034" w14:textId="1ED6A5FE" w:rsidR="00F37C87" w:rsidRPr="00F37C87" w:rsidRDefault="00F37C87" w:rsidP="00F13D82">
            <w:pPr>
              <w:rPr>
                <w:ins w:id="3078" w:author="John Gil" w:date="2022-09-03T20:50:00Z"/>
                <w:sz w:val="28"/>
                <w:szCs w:val="28"/>
                <w:lang w:val="en-US"/>
                <w:rPrChange w:id="3079" w:author="John Gil" w:date="2022-09-03T20:50:00Z">
                  <w:rPr>
                    <w:ins w:id="3080" w:author="John Gil" w:date="2022-09-03T20:50:00Z"/>
                    <w:sz w:val="28"/>
                    <w:szCs w:val="28"/>
                  </w:rPr>
                </w:rPrChange>
              </w:rPr>
            </w:pPr>
            <w:ins w:id="3081" w:author="John Gil" w:date="2022-09-03T20:50:00Z">
              <w:r>
                <w:rPr>
                  <w:sz w:val="28"/>
                  <w:szCs w:val="28"/>
                  <w:lang w:val="en-US"/>
                </w:rPr>
                <w:t>5*</w:t>
              </w:r>
            </w:ins>
          </w:p>
        </w:tc>
        <w:tc>
          <w:tcPr>
            <w:tcW w:w="8131" w:type="dxa"/>
          </w:tcPr>
          <w:p w14:paraId="458DE0DE" w14:textId="0D882165" w:rsidR="00F37C87" w:rsidRPr="00F37C87" w:rsidRDefault="00F37C87">
            <w:pPr>
              <w:jc w:val="both"/>
              <w:rPr>
                <w:ins w:id="3082" w:author="John Gil" w:date="2022-09-03T20:50:00Z"/>
                <w:sz w:val="28"/>
                <w:szCs w:val="28"/>
                <w:lang w:val="en-US"/>
                <w:rPrChange w:id="3083" w:author="John Gil" w:date="2022-09-03T20:50:00Z">
                  <w:rPr>
                    <w:ins w:id="3084" w:author="John Gil" w:date="2022-09-03T20:50:00Z"/>
                    <w:sz w:val="28"/>
                    <w:szCs w:val="28"/>
                  </w:rPr>
                </w:rPrChange>
              </w:rPr>
            </w:pPr>
            <w:ins w:id="3085" w:author="John Gil" w:date="2022-09-03T20:50:00Z">
              <w:r>
                <w:rPr>
                  <w:sz w:val="28"/>
                  <w:szCs w:val="28"/>
                </w:rPr>
                <w:t xml:space="preserve">Разработать игру </w:t>
              </w:r>
              <w:r>
                <w:rPr>
                  <w:sz w:val="28"/>
                  <w:szCs w:val="28"/>
                  <w:lang w:val="en-US"/>
                </w:rPr>
                <w:t>“Space Invaders</w:t>
              </w:r>
              <w:bookmarkStart w:id="3086" w:name="_GoBack"/>
              <w:bookmarkEnd w:id="3086"/>
              <w:r>
                <w:rPr>
                  <w:sz w:val="28"/>
                  <w:szCs w:val="28"/>
                  <w:lang w:val="en-US"/>
                </w:rPr>
                <w:t>”</w:t>
              </w:r>
            </w:ins>
          </w:p>
        </w:tc>
      </w:tr>
      <w:tr w:rsidR="008B1F65" w:rsidDel="001A0BB8" w14:paraId="64DBFC8E" w14:textId="333A7343" w:rsidTr="001A0BB8">
        <w:trPr>
          <w:del w:id="3087" w:author="John Gil" w:date="2022-08-30T22:34:00Z"/>
        </w:trPr>
        <w:tc>
          <w:tcPr>
            <w:tcW w:w="1214" w:type="dxa"/>
            <w:tcPrChange w:id="3088" w:author="John Gil" w:date="2022-08-30T22:34:00Z">
              <w:tcPr>
                <w:tcW w:w="1129" w:type="dxa"/>
              </w:tcPr>
            </w:tcPrChange>
          </w:tcPr>
          <w:p w14:paraId="6031BC01" w14:textId="49A31887" w:rsidR="008B1F65" w:rsidRPr="00FA5091" w:rsidDel="001A0BB8" w:rsidRDefault="008B1F65" w:rsidP="00F13D82">
            <w:pPr>
              <w:rPr>
                <w:del w:id="3089" w:author="John Gil" w:date="2022-08-30T22:34:00Z"/>
                <w:sz w:val="28"/>
                <w:szCs w:val="28"/>
              </w:rPr>
            </w:pPr>
            <w:del w:id="3090" w:author="John Gil" w:date="2022-08-30T22:34:00Z">
              <w:r w:rsidRPr="00FA5091" w:rsidDel="001A0BB8">
                <w:rPr>
                  <w:sz w:val="28"/>
                  <w:szCs w:val="28"/>
                </w:rPr>
                <w:delText>5</w:delText>
              </w:r>
            </w:del>
          </w:p>
        </w:tc>
        <w:tc>
          <w:tcPr>
            <w:tcW w:w="8131" w:type="dxa"/>
            <w:tcPrChange w:id="3091" w:author="John Gil" w:date="2022-08-30T22:34:00Z">
              <w:tcPr>
                <w:tcW w:w="8216" w:type="dxa"/>
              </w:tcPr>
            </w:tcPrChange>
          </w:tcPr>
          <w:p w14:paraId="6F066EF7" w14:textId="72293DF2" w:rsidR="008B1F65" w:rsidRPr="00FA5091" w:rsidDel="001A0BB8" w:rsidRDefault="008B1F65" w:rsidP="00F13D82">
            <w:pPr>
              <w:rPr>
                <w:del w:id="3092" w:author="John Gil" w:date="2022-08-30T22:34:00Z"/>
                <w:sz w:val="28"/>
                <w:szCs w:val="28"/>
              </w:rPr>
            </w:pPr>
            <w:del w:id="3093" w:author="John Gil" w:date="2022-08-30T22:34:00Z">
              <w:r w:rsidRPr="00FA5091" w:rsidDel="001A0BB8">
                <w:rPr>
                  <w:sz w:val="28"/>
                  <w:szCs w:val="28"/>
                </w:rPr>
                <w:delText>Реализовать</w:delText>
              </w:r>
              <w:r w:rsidR="006660C6" w:rsidRPr="00FA5091" w:rsidDel="001A0BB8">
                <w:rPr>
                  <w:sz w:val="28"/>
                  <w:szCs w:val="28"/>
                </w:rPr>
                <w:delText xml:space="preserve"> перемещени</w:delText>
              </w:r>
              <w:r w:rsidR="00D0495F" w:rsidRPr="00FA5091" w:rsidDel="001A0BB8">
                <w:rPr>
                  <w:sz w:val="28"/>
                  <w:szCs w:val="28"/>
                </w:rPr>
                <w:delText>е</w:delText>
              </w:r>
              <w:r w:rsidR="006660C6" w:rsidRPr="00FA5091" w:rsidDel="001A0BB8">
                <w:rPr>
                  <w:sz w:val="28"/>
                  <w:szCs w:val="28"/>
                </w:rPr>
                <w:delText xml:space="preserve"> объекта с помощью клавиатуры</w:delText>
              </w:r>
              <w:r w:rsidR="00D0495F" w:rsidRPr="00FA5091" w:rsidDel="001A0BB8">
                <w:rPr>
                  <w:sz w:val="28"/>
                  <w:szCs w:val="28"/>
                </w:rPr>
                <w:delText>. Добавить ускорение при нажатии определенной клавиши.</w:delText>
              </w:r>
            </w:del>
          </w:p>
        </w:tc>
      </w:tr>
      <w:tr w:rsidR="008B1F65" w:rsidDel="001A0BB8" w14:paraId="2DB4A026" w14:textId="5D324847" w:rsidTr="001A0BB8">
        <w:trPr>
          <w:del w:id="3094" w:author="John Gil" w:date="2022-08-30T22:34:00Z"/>
        </w:trPr>
        <w:tc>
          <w:tcPr>
            <w:tcW w:w="1214" w:type="dxa"/>
            <w:tcPrChange w:id="3095" w:author="John Gil" w:date="2022-08-30T22:34:00Z">
              <w:tcPr>
                <w:tcW w:w="1129" w:type="dxa"/>
              </w:tcPr>
            </w:tcPrChange>
          </w:tcPr>
          <w:p w14:paraId="6674B31E" w14:textId="64649F0A" w:rsidR="008B1F65" w:rsidRPr="00FA5091" w:rsidDel="001A0BB8" w:rsidRDefault="008B1F65" w:rsidP="00F13D82">
            <w:pPr>
              <w:rPr>
                <w:del w:id="3096" w:author="John Gil" w:date="2022-08-30T22:34:00Z"/>
                <w:sz w:val="28"/>
                <w:szCs w:val="28"/>
              </w:rPr>
            </w:pPr>
            <w:del w:id="3097" w:author="John Gil" w:date="2022-08-30T22:34:00Z">
              <w:r w:rsidRPr="00FA5091" w:rsidDel="001A0BB8">
                <w:rPr>
                  <w:sz w:val="28"/>
                  <w:szCs w:val="28"/>
                </w:rPr>
                <w:delText>6</w:delText>
              </w:r>
            </w:del>
          </w:p>
        </w:tc>
        <w:tc>
          <w:tcPr>
            <w:tcW w:w="8131" w:type="dxa"/>
            <w:tcPrChange w:id="3098" w:author="John Gil" w:date="2022-08-30T22:34:00Z">
              <w:tcPr>
                <w:tcW w:w="8216" w:type="dxa"/>
              </w:tcPr>
            </w:tcPrChange>
          </w:tcPr>
          <w:p w14:paraId="26087671" w14:textId="13346C7A" w:rsidR="008B1F65" w:rsidRPr="00FA5091" w:rsidDel="001A0BB8" w:rsidRDefault="002967C9" w:rsidP="00F13D82">
            <w:pPr>
              <w:rPr>
                <w:del w:id="3099" w:author="John Gil" w:date="2022-08-30T22:34:00Z"/>
                <w:sz w:val="28"/>
                <w:szCs w:val="28"/>
              </w:rPr>
            </w:pPr>
            <w:del w:id="3100" w:author="John Gil" w:date="2022-08-25T14:35:00Z">
              <w:r w:rsidRPr="00FA5091" w:rsidDel="008422C7">
                <w:rPr>
                  <w:sz w:val="28"/>
                  <w:szCs w:val="28"/>
                </w:rPr>
                <w:delText xml:space="preserve">Модифицировать </w:delText>
              </w:r>
            </w:del>
            <w:del w:id="3101" w:author="John Gil" w:date="2022-08-30T22:34:00Z">
              <w:r w:rsidRPr="00FA5091" w:rsidDel="001A0BB8">
                <w:rPr>
                  <w:sz w:val="28"/>
                  <w:szCs w:val="28"/>
                </w:rPr>
                <w:delText xml:space="preserve">подпрограмму </w:delText>
              </w:r>
              <w:r w:rsidR="008243A5" w:rsidRPr="00FA5091" w:rsidDel="001A0BB8">
                <w:rPr>
                  <w:sz w:val="28"/>
                  <w:szCs w:val="28"/>
                </w:rPr>
                <w:delText xml:space="preserve">создания </w:delText>
              </w:r>
              <w:r w:rsidR="00FA5091" w:rsidDel="001A0BB8">
                <w:rPr>
                  <w:sz w:val="28"/>
                  <w:szCs w:val="28"/>
                </w:rPr>
                <w:delText>вершинного массива</w:delText>
              </w:r>
              <w:r w:rsidR="008243A5" w:rsidRPr="00FA5091" w:rsidDel="001A0BB8">
                <w:rPr>
                  <w:sz w:val="28"/>
                  <w:szCs w:val="28"/>
                </w:rPr>
                <w:delText xml:space="preserve"> (</w:delText>
              </w:r>
              <w:r w:rsidR="008243A5" w:rsidRPr="00FA5091" w:rsidDel="001A0BB8">
                <w:rPr>
                  <w:sz w:val="28"/>
                  <w:szCs w:val="28"/>
                  <w:lang w:val="en-US"/>
                </w:rPr>
                <w:delText>Vertex</w:delText>
              </w:r>
              <w:r w:rsidR="008243A5" w:rsidRPr="00FA5091" w:rsidDel="001A0BB8">
                <w:rPr>
                  <w:sz w:val="28"/>
                  <w:szCs w:val="28"/>
                </w:rPr>
                <w:delText xml:space="preserve"> </w:delText>
              </w:r>
              <w:r w:rsidR="008243A5" w:rsidRPr="00FA5091" w:rsidDel="001A0BB8">
                <w:rPr>
                  <w:sz w:val="28"/>
                  <w:szCs w:val="28"/>
                  <w:lang w:val="en-US"/>
                </w:rPr>
                <w:delText>Array</w:delText>
              </w:r>
              <w:r w:rsidR="00FA5091" w:rsidDel="001A0BB8">
                <w:rPr>
                  <w:sz w:val="28"/>
                  <w:szCs w:val="28"/>
                </w:rPr>
                <w:delText xml:space="preserve"> </w:delText>
              </w:r>
              <w:r w:rsidR="00FA5091" w:rsidDel="001A0BB8">
                <w:rPr>
                  <w:sz w:val="28"/>
                  <w:szCs w:val="28"/>
                  <w:lang w:val="en-US"/>
                </w:rPr>
                <w:delText>Object</w:delText>
              </w:r>
              <w:r w:rsidR="008243A5" w:rsidRPr="00FA5091" w:rsidDel="001A0BB8">
                <w:rPr>
                  <w:sz w:val="28"/>
                  <w:szCs w:val="28"/>
                </w:rPr>
                <w:delText>)</w:delText>
              </w:r>
              <w:r w:rsidR="00FA5091" w:rsidRPr="00FA5091" w:rsidDel="001A0BB8">
                <w:rPr>
                  <w:sz w:val="28"/>
                  <w:szCs w:val="28"/>
                </w:rPr>
                <w:delText xml:space="preserve">, </w:delText>
              </w:r>
              <w:r w:rsidR="00FA5091" w:rsidDel="001A0BB8">
                <w:rPr>
                  <w:sz w:val="28"/>
                  <w:szCs w:val="28"/>
                </w:rPr>
                <w:delText>добавив в качестве входных данных массив из параметров вершин</w:delText>
              </w:r>
            </w:del>
            <w:del w:id="3102" w:author="John Gil" w:date="2022-08-24T16:24:00Z">
              <w:r w:rsidR="0079002E" w:rsidDel="002F3AC5">
                <w:rPr>
                  <w:sz w:val="28"/>
                  <w:szCs w:val="28"/>
                </w:rPr>
                <w:delText xml:space="preserve"> и массив индексов</w:delText>
              </w:r>
            </w:del>
            <w:del w:id="3103" w:author="John Gil" w:date="2022-08-30T22:34:00Z">
              <w:r w:rsidR="00FA5091" w:rsidDel="001A0BB8">
                <w:rPr>
                  <w:sz w:val="28"/>
                  <w:szCs w:val="28"/>
                </w:rPr>
                <w:delText>.</w:delText>
              </w:r>
            </w:del>
          </w:p>
        </w:tc>
      </w:tr>
      <w:tr w:rsidR="008B1F65" w:rsidDel="001A0BB8" w14:paraId="722E6BCD" w14:textId="64A6360A" w:rsidTr="001A0BB8">
        <w:trPr>
          <w:del w:id="3104" w:author="John Gil" w:date="2022-08-30T22:34:00Z"/>
        </w:trPr>
        <w:tc>
          <w:tcPr>
            <w:tcW w:w="1214" w:type="dxa"/>
            <w:tcPrChange w:id="3105" w:author="John Gil" w:date="2022-08-30T22:34:00Z">
              <w:tcPr>
                <w:tcW w:w="1129" w:type="dxa"/>
              </w:tcPr>
            </w:tcPrChange>
          </w:tcPr>
          <w:p w14:paraId="05709625" w14:textId="6D0BC254" w:rsidR="008B1F65" w:rsidRPr="00FA5091" w:rsidDel="001A0BB8" w:rsidRDefault="008B1F65" w:rsidP="00F13D82">
            <w:pPr>
              <w:rPr>
                <w:del w:id="3106" w:author="John Gil" w:date="2022-08-30T22:34:00Z"/>
                <w:sz w:val="28"/>
                <w:szCs w:val="28"/>
              </w:rPr>
            </w:pPr>
            <w:del w:id="3107" w:author="John Gil" w:date="2022-08-30T22:34:00Z">
              <w:r w:rsidRPr="00FA5091" w:rsidDel="001A0BB8">
                <w:rPr>
                  <w:sz w:val="28"/>
                  <w:szCs w:val="28"/>
                </w:rPr>
                <w:delText>7</w:delText>
              </w:r>
            </w:del>
          </w:p>
        </w:tc>
        <w:tc>
          <w:tcPr>
            <w:tcW w:w="8131" w:type="dxa"/>
            <w:tcPrChange w:id="3108" w:author="John Gil" w:date="2022-08-30T22:34:00Z">
              <w:tcPr>
                <w:tcW w:w="8216" w:type="dxa"/>
              </w:tcPr>
            </w:tcPrChange>
          </w:tcPr>
          <w:p w14:paraId="4B3CAFBB" w14:textId="1C82E55F" w:rsidR="00D0495F" w:rsidRPr="004D162B" w:rsidDel="001A0BB8" w:rsidRDefault="0079002E" w:rsidP="00F13D82">
            <w:pPr>
              <w:rPr>
                <w:del w:id="3109" w:author="John Gil" w:date="2022-08-30T22:34:00Z"/>
                <w:sz w:val="28"/>
                <w:szCs w:val="28"/>
              </w:rPr>
            </w:pPr>
            <w:del w:id="3110" w:author="John Gil" w:date="2022-08-30T22:34:00Z">
              <w:r w:rsidDel="001A0BB8">
                <w:rPr>
                  <w:sz w:val="28"/>
                  <w:szCs w:val="28"/>
                </w:rPr>
                <w:delText>Вывести на экран два пр</w:delText>
              </w:r>
              <w:r w:rsidR="004D162B" w:rsidDel="001A0BB8">
                <w:rPr>
                  <w:sz w:val="28"/>
                  <w:szCs w:val="28"/>
                </w:rPr>
                <w:delText>имитива.</w:delText>
              </w:r>
            </w:del>
          </w:p>
        </w:tc>
      </w:tr>
      <w:tr w:rsidR="00E06766" w:rsidDel="001A0BB8" w14:paraId="380C9AC8" w14:textId="2C97BBF0" w:rsidTr="001A0BB8">
        <w:trPr>
          <w:del w:id="3111" w:author="John Gil" w:date="2022-08-30T22:34:00Z"/>
        </w:trPr>
        <w:tc>
          <w:tcPr>
            <w:tcW w:w="1214" w:type="dxa"/>
            <w:tcPrChange w:id="3112" w:author="John Gil" w:date="2022-08-30T22:34:00Z">
              <w:tcPr>
                <w:tcW w:w="1129" w:type="dxa"/>
              </w:tcPr>
            </w:tcPrChange>
          </w:tcPr>
          <w:p w14:paraId="55D1D628" w14:textId="1BAC77CC" w:rsidR="00E06766" w:rsidRPr="00FA5091" w:rsidDel="001A0BB8" w:rsidRDefault="00E06766" w:rsidP="00F13D82">
            <w:pPr>
              <w:rPr>
                <w:del w:id="3113" w:author="John Gil" w:date="2022-08-30T22:34:00Z"/>
                <w:sz w:val="28"/>
                <w:szCs w:val="28"/>
              </w:rPr>
            </w:pPr>
            <w:del w:id="3114" w:author="John Gil" w:date="2022-08-30T22:34:00Z">
              <w:r w:rsidDel="001A0BB8">
                <w:rPr>
                  <w:sz w:val="28"/>
                  <w:szCs w:val="28"/>
                </w:rPr>
                <w:delText>8</w:delText>
              </w:r>
            </w:del>
          </w:p>
        </w:tc>
        <w:tc>
          <w:tcPr>
            <w:tcW w:w="8131" w:type="dxa"/>
            <w:tcPrChange w:id="3115" w:author="John Gil" w:date="2022-08-30T22:34:00Z">
              <w:tcPr>
                <w:tcW w:w="8216" w:type="dxa"/>
              </w:tcPr>
            </w:tcPrChange>
          </w:tcPr>
          <w:p w14:paraId="6E11B2FE" w14:textId="3FE76EF0" w:rsidR="00E06766" w:rsidDel="001A0BB8" w:rsidRDefault="0092027F" w:rsidP="00F13D82">
            <w:pPr>
              <w:rPr>
                <w:del w:id="3116" w:author="John Gil" w:date="2022-08-30T22:34:00Z"/>
                <w:sz w:val="28"/>
                <w:szCs w:val="28"/>
              </w:rPr>
            </w:pPr>
            <w:del w:id="3117" w:author="John Gil" w:date="2022-08-30T22:34:00Z">
              <w:r w:rsidDel="001A0BB8">
                <w:rPr>
                  <w:sz w:val="28"/>
                  <w:szCs w:val="28"/>
                </w:rPr>
                <w:delText>Вывести многоугольник на экран.</w:delText>
              </w:r>
            </w:del>
          </w:p>
        </w:tc>
      </w:tr>
      <w:tr w:rsidR="0092027F" w:rsidDel="001A0BB8" w14:paraId="036A18D5" w14:textId="50B519CD" w:rsidTr="001A0BB8">
        <w:trPr>
          <w:del w:id="3118" w:author="John Gil" w:date="2022-08-30T22:34:00Z"/>
        </w:trPr>
        <w:tc>
          <w:tcPr>
            <w:tcW w:w="1214" w:type="dxa"/>
            <w:tcPrChange w:id="3119" w:author="John Gil" w:date="2022-08-30T22:34:00Z">
              <w:tcPr>
                <w:tcW w:w="1129" w:type="dxa"/>
              </w:tcPr>
            </w:tcPrChange>
          </w:tcPr>
          <w:p w14:paraId="545E98E7" w14:textId="5411BC5B" w:rsidR="0092027F" w:rsidDel="001A0BB8" w:rsidRDefault="0092027F" w:rsidP="00F13D82">
            <w:pPr>
              <w:rPr>
                <w:del w:id="3120" w:author="John Gil" w:date="2022-08-30T22:34:00Z"/>
                <w:sz w:val="28"/>
                <w:szCs w:val="28"/>
              </w:rPr>
            </w:pPr>
            <w:del w:id="3121" w:author="John Gil" w:date="2022-08-30T22:34:00Z">
              <w:r w:rsidDel="001A0BB8">
                <w:rPr>
                  <w:sz w:val="28"/>
                  <w:szCs w:val="28"/>
                </w:rPr>
                <w:delText>9</w:delText>
              </w:r>
            </w:del>
          </w:p>
        </w:tc>
        <w:tc>
          <w:tcPr>
            <w:tcW w:w="8131" w:type="dxa"/>
            <w:tcPrChange w:id="3122" w:author="John Gil" w:date="2022-08-30T22:34:00Z">
              <w:tcPr>
                <w:tcW w:w="8216" w:type="dxa"/>
              </w:tcPr>
            </w:tcPrChange>
          </w:tcPr>
          <w:p w14:paraId="4C1CAEC8" w14:textId="3F4838BA" w:rsidR="0092027F" w:rsidRPr="00516395" w:rsidDel="001A0BB8" w:rsidRDefault="0092027F" w:rsidP="00F13D82">
            <w:pPr>
              <w:rPr>
                <w:del w:id="3123" w:author="John Gil" w:date="2022-08-30T22:34:00Z"/>
                <w:sz w:val="28"/>
                <w:szCs w:val="28"/>
              </w:rPr>
            </w:pPr>
            <w:del w:id="3124" w:author="John Gil" w:date="2022-08-30T22:34:00Z">
              <w:r w:rsidDel="001A0BB8">
                <w:rPr>
                  <w:sz w:val="28"/>
                  <w:szCs w:val="28"/>
                </w:rPr>
                <w:delText>Реализовать подпрограмму загрузки параметров вершин из файла.</w:delText>
              </w:r>
            </w:del>
          </w:p>
        </w:tc>
      </w:tr>
      <w:tr w:rsidR="0092027F" w:rsidDel="001A0BB8" w14:paraId="1A850A81" w14:textId="7F0A0596" w:rsidTr="001A0BB8">
        <w:trPr>
          <w:del w:id="3125" w:author="John Gil" w:date="2022-08-30T22:34:00Z"/>
        </w:trPr>
        <w:tc>
          <w:tcPr>
            <w:tcW w:w="1214" w:type="dxa"/>
            <w:tcPrChange w:id="3126" w:author="John Gil" w:date="2022-08-30T22:34:00Z">
              <w:tcPr>
                <w:tcW w:w="1129" w:type="dxa"/>
              </w:tcPr>
            </w:tcPrChange>
          </w:tcPr>
          <w:p w14:paraId="3DF9D5BD" w14:textId="4EABAC55" w:rsidR="0092027F" w:rsidDel="001A0BB8" w:rsidRDefault="0092027F" w:rsidP="00F13D82">
            <w:pPr>
              <w:rPr>
                <w:del w:id="3127" w:author="John Gil" w:date="2022-08-30T22:34:00Z"/>
                <w:sz w:val="28"/>
                <w:szCs w:val="28"/>
              </w:rPr>
            </w:pPr>
            <w:del w:id="3128" w:author="John Gil" w:date="2022-08-30T22:34:00Z">
              <w:r w:rsidDel="001A0BB8">
                <w:rPr>
                  <w:sz w:val="28"/>
                  <w:szCs w:val="28"/>
                </w:rPr>
                <w:delText>10</w:delText>
              </w:r>
            </w:del>
          </w:p>
        </w:tc>
        <w:tc>
          <w:tcPr>
            <w:tcW w:w="8131" w:type="dxa"/>
            <w:tcPrChange w:id="3129" w:author="John Gil" w:date="2022-08-30T22:34:00Z">
              <w:tcPr>
                <w:tcW w:w="8216" w:type="dxa"/>
              </w:tcPr>
            </w:tcPrChange>
          </w:tcPr>
          <w:p w14:paraId="34898376" w14:textId="7C37AD8D" w:rsidR="0092027F" w:rsidRPr="00F46715" w:rsidDel="001A0BB8" w:rsidRDefault="00C276FC" w:rsidP="00F13D82">
            <w:pPr>
              <w:rPr>
                <w:del w:id="3130" w:author="John Gil" w:date="2022-08-30T22:34:00Z"/>
                <w:sz w:val="28"/>
                <w:szCs w:val="28"/>
                <w:rPrChange w:id="3131" w:author="John Gil" w:date="2022-08-30T22:49:00Z">
                  <w:rPr>
                    <w:del w:id="3132" w:author="John Gil" w:date="2022-08-30T22:34:00Z"/>
                    <w:sz w:val="28"/>
                    <w:szCs w:val="28"/>
                    <w:lang w:val="en-US"/>
                  </w:rPr>
                </w:rPrChange>
              </w:rPr>
            </w:pPr>
            <w:del w:id="3133" w:author="John Gil" w:date="2022-08-30T22:34:00Z">
              <w:r w:rsidDel="001A0BB8">
                <w:rPr>
                  <w:sz w:val="28"/>
                  <w:szCs w:val="28"/>
                </w:rPr>
                <w:delText>Модифицировать пиксельный шейдер</w:delText>
              </w:r>
              <w:r w:rsidR="003769AD" w:rsidDel="001A0BB8">
                <w:rPr>
                  <w:sz w:val="28"/>
                  <w:szCs w:val="28"/>
                </w:rPr>
                <w:delText xml:space="preserve"> использовав состояние </w:delText>
              </w:r>
              <w:r w:rsidR="003769AD" w:rsidDel="001A0BB8">
                <w:rPr>
                  <w:sz w:val="28"/>
                  <w:szCs w:val="28"/>
                  <w:lang w:val="en-US"/>
                </w:rPr>
                <w:delText>color</w:delText>
              </w:r>
              <w:r w:rsidR="003769AD" w:rsidRPr="003769AD" w:rsidDel="001A0BB8">
                <w:rPr>
                  <w:sz w:val="28"/>
                  <w:szCs w:val="28"/>
                </w:rPr>
                <w:delText xml:space="preserve"> </w:delText>
              </w:r>
              <w:r w:rsidR="003769AD" w:rsidDel="001A0BB8">
                <w:rPr>
                  <w:sz w:val="28"/>
                  <w:szCs w:val="28"/>
                </w:rPr>
                <w:delText>для задания цвета примитива.</w:delText>
              </w:r>
              <w:r w:rsidR="003769AD" w:rsidRPr="003769AD" w:rsidDel="001A0BB8">
                <w:rPr>
                  <w:sz w:val="28"/>
                  <w:szCs w:val="28"/>
                </w:rPr>
                <w:delText xml:space="preserve"> </w:delText>
              </w:r>
              <w:r w:rsidR="003769AD" w:rsidDel="001A0BB8">
                <w:rPr>
                  <w:sz w:val="28"/>
                  <w:szCs w:val="28"/>
                </w:rPr>
                <w:delText xml:space="preserve">Для изменения значения состояния использовать функции </w:delText>
              </w:r>
              <w:r w:rsidR="003769AD" w:rsidDel="001A0BB8">
                <w:rPr>
                  <w:rFonts w:ascii="Consolas" w:eastAsiaTheme="minorHAnsi" w:hAnsi="Consolas" w:cs="Consolas"/>
                  <w:color w:val="6F008A"/>
                  <w:sz w:val="19"/>
                  <w:szCs w:val="19"/>
                </w:rPr>
                <w:delText>glGetUniformLocation</w:delText>
              </w:r>
              <w:r w:rsidR="003769AD" w:rsidRPr="00F46715" w:rsidDel="001A0BB8">
                <w:rPr>
                  <w:rFonts w:ascii="Consolas" w:eastAsiaTheme="minorHAnsi" w:hAnsi="Consolas" w:cs="Consolas"/>
                  <w:color w:val="6F008A"/>
                  <w:sz w:val="19"/>
                  <w:szCs w:val="19"/>
                  <w:rPrChange w:id="3134" w:author="John Gil" w:date="2022-08-30T22:49:00Z">
                    <w:rPr>
                      <w:rFonts w:ascii="Consolas" w:eastAsiaTheme="minorHAnsi" w:hAnsi="Consolas" w:cs="Consolas"/>
                      <w:color w:val="6F008A"/>
                      <w:sz w:val="19"/>
                      <w:szCs w:val="19"/>
                      <w:lang w:val="en-US"/>
                    </w:rPr>
                  </w:rPrChange>
                </w:rPr>
                <w:delText xml:space="preserve"> </w:delText>
              </w:r>
              <w:r w:rsidR="003769AD" w:rsidDel="001A0BB8">
                <w:rPr>
                  <w:sz w:val="28"/>
                  <w:szCs w:val="28"/>
                </w:rPr>
                <w:delText>и</w:delText>
              </w:r>
              <w:r w:rsidR="003769AD" w:rsidRPr="00F46715" w:rsidDel="001A0BB8">
                <w:rPr>
                  <w:sz w:val="28"/>
                  <w:szCs w:val="28"/>
                  <w:rPrChange w:id="3135" w:author="John Gil" w:date="2022-08-30T22:49:00Z">
                    <w:rPr>
                      <w:sz w:val="28"/>
                      <w:szCs w:val="28"/>
                      <w:lang w:val="en-US"/>
                    </w:rPr>
                  </w:rPrChange>
                </w:rPr>
                <w:delText xml:space="preserve"> </w:delText>
              </w:r>
              <w:r w:rsidR="003769AD" w:rsidDel="001A0BB8">
                <w:rPr>
                  <w:rFonts w:ascii="Consolas" w:eastAsiaTheme="minorHAnsi" w:hAnsi="Consolas" w:cs="Consolas"/>
                  <w:color w:val="6F008A"/>
                  <w:sz w:val="19"/>
                  <w:szCs w:val="19"/>
                </w:rPr>
                <w:delText>glUniform3f.</w:delText>
              </w:r>
            </w:del>
          </w:p>
        </w:tc>
      </w:tr>
    </w:tbl>
    <w:p w14:paraId="07355F01" w14:textId="77777777" w:rsidR="00B80F82" w:rsidRDefault="00B80F82" w:rsidP="00F13D82"/>
    <w:sectPr w:rsidR="00B80F82" w:rsidSect="002D656D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460564D" w14:textId="77777777" w:rsidR="00B5794D" w:rsidRDefault="00B5794D" w:rsidP="0051277F">
      <w:r>
        <w:separator/>
      </w:r>
    </w:p>
  </w:endnote>
  <w:endnote w:type="continuationSeparator" w:id="0">
    <w:p w14:paraId="2D765C3B" w14:textId="77777777" w:rsidR="00B5794D" w:rsidRDefault="00B5794D" w:rsidP="0051277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2D6621A" w14:textId="77777777" w:rsidR="00B5794D" w:rsidRDefault="00B5794D" w:rsidP="0051277F">
      <w:r>
        <w:separator/>
      </w:r>
    </w:p>
  </w:footnote>
  <w:footnote w:type="continuationSeparator" w:id="0">
    <w:p w14:paraId="4C538A42" w14:textId="77777777" w:rsidR="00B5794D" w:rsidRDefault="00B5794D" w:rsidP="0051277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C2513A9"/>
    <w:multiLevelType w:val="multilevel"/>
    <w:tmpl w:val="4E4C1F84"/>
    <w:lvl w:ilvl="0">
      <w:start w:val="1"/>
      <w:numFmt w:val="decimal"/>
      <w:lvlText w:val="%1."/>
      <w:lvlJc w:val="left"/>
      <w:pPr>
        <w:ind w:left="646" w:hanging="288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99"/>
        <w:sz w:val="28"/>
        <w:szCs w:val="28"/>
        <w:lang w:val="ru-RU" w:eastAsia="en-US" w:bidi="ar-SA"/>
      </w:rPr>
    </w:lvl>
    <w:lvl w:ilvl="1">
      <w:start w:val="1"/>
      <w:numFmt w:val="decimal"/>
      <w:lvlText w:val="%1.%2."/>
      <w:lvlJc w:val="left"/>
      <w:pPr>
        <w:ind w:left="719" w:hanging="498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99"/>
        <w:sz w:val="28"/>
        <w:szCs w:val="28"/>
        <w:lang w:val="ru-RU" w:eastAsia="en-US" w:bidi="ar-SA"/>
      </w:rPr>
    </w:lvl>
    <w:lvl w:ilvl="2">
      <w:numFmt w:val="bullet"/>
      <w:lvlText w:val="•"/>
      <w:lvlJc w:val="left"/>
      <w:pPr>
        <w:ind w:left="1715" w:hanging="498"/>
      </w:pPr>
      <w:rPr>
        <w:rFonts w:hint="default"/>
        <w:lang w:val="ru-RU" w:eastAsia="en-US" w:bidi="ar-SA"/>
      </w:rPr>
    </w:lvl>
    <w:lvl w:ilvl="3">
      <w:numFmt w:val="bullet"/>
      <w:lvlText w:val="•"/>
      <w:lvlJc w:val="left"/>
      <w:pPr>
        <w:ind w:left="2711" w:hanging="498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3706" w:hanging="498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4702" w:hanging="498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5697" w:hanging="498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6693" w:hanging="498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7688" w:hanging="498"/>
      </w:pPr>
      <w:rPr>
        <w:rFonts w:hint="default"/>
        <w:lang w:val="ru-RU" w:eastAsia="en-US" w:bidi="ar-SA"/>
      </w:rPr>
    </w:lvl>
  </w:abstractNum>
  <w:abstractNum w:abstractNumId="1" w15:restartNumberingAfterBreak="0">
    <w:nsid w:val="14B51C96"/>
    <w:multiLevelType w:val="hybridMultilevel"/>
    <w:tmpl w:val="BAA0301A"/>
    <w:lvl w:ilvl="0" w:tplc="A6BE6E24">
      <w:start w:val="1"/>
      <w:numFmt w:val="decimal"/>
      <w:lvlText w:val="%1."/>
      <w:lvlJc w:val="left"/>
      <w:pPr>
        <w:ind w:left="119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10" w:hanging="360"/>
      </w:pPr>
    </w:lvl>
    <w:lvl w:ilvl="2" w:tplc="0419001B" w:tentative="1">
      <w:start w:val="1"/>
      <w:numFmt w:val="lowerRoman"/>
      <w:lvlText w:val="%3."/>
      <w:lvlJc w:val="right"/>
      <w:pPr>
        <w:ind w:left="2630" w:hanging="180"/>
      </w:pPr>
    </w:lvl>
    <w:lvl w:ilvl="3" w:tplc="0419000F" w:tentative="1">
      <w:start w:val="1"/>
      <w:numFmt w:val="decimal"/>
      <w:lvlText w:val="%4."/>
      <w:lvlJc w:val="left"/>
      <w:pPr>
        <w:ind w:left="3350" w:hanging="360"/>
      </w:pPr>
    </w:lvl>
    <w:lvl w:ilvl="4" w:tplc="04190019" w:tentative="1">
      <w:start w:val="1"/>
      <w:numFmt w:val="lowerLetter"/>
      <w:lvlText w:val="%5."/>
      <w:lvlJc w:val="left"/>
      <w:pPr>
        <w:ind w:left="4070" w:hanging="360"/>
      </w:pPr>
    </w:lvl>
    <w:lvl w:ilvl="5" w:tplc="0419001B" w:tentative="1">
      <w:start w:val="1"/>
      <w:numFmt w:val="lowerRoman"/>
      <w:lvlText w:val="%6."/>
      <w:lvlJc w:val="right"/>
      <w:pPr>
        <w:ind w:left="4790" w:hanging="180"/>
      </w:pPr>
    </w:lvl>
    <w:lvl w:ilvl="6" w:tplc="0419000F" w:tentative="1">
      <w:start w:val="1"/>
      <w:numFmt w:val="decimal"/>
      <w:lvlText w:val="%7."/>
      <w:lvlJc w:val="left"/>
      <w:pPr>
        <w:ind w:left="5510" w:hanging="360"/>
      </w:pPr>
    </w:lvl>
    <w:lvl w:ilvl="7" w:tplc="04190019" w:tentative="1">
      <w:start w:val="1"/>
      <w:numFmt w:val="lowerLetter"/>
      <w:lvlText w:val="%8."/>
      <w:lvlJc w:val="left"/>
      <w:pPr>
        <w:ind w:left="6230" w:hanging="360"/>
      </w:pPr>
    </w:lvl>
    <w:lvl w:ilvl="8" w:tplc="0419001B" w:tentative="1">
      <w:start w:val="1"/>
      <w:numFmt w:val="lowerRoman"/>
      <w:lvlText w:val="%9."/>
      <w:lvlJc w:val="right"/>
      <w:pPr>
        <w:ind w:left="6950" w:hanging="180"/>
      </w:pPr>
    </w:lvl>
  </w:abstractNum>
  <w:abstractNum w:abstractNumId="2" w15:restartNumberingAfterBreak="0">
    <w:nsid w:val="19917DBE"/>
    <w:multiLevelType w:val="hybridMultilevel"/>
    <w:tmpl w:val="E1480B76"/>
    <w:lvl w:ilvl="0" w:tplc="E4A8C3FA">
      <w:start w:val="1"/>
      <w:numFmt w:val="decimal"/>
      <w:lvlText w:val="%1."/>
      <w:lvlJc w:val="left"/>
      <w:pPr>
        <w:ind w:left="119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10" w:hanging="360"/>
      </w:pPr>
    </w:lvl>
    <w:lvl w:ilvl="2" w:tplc="0419001B" w:tentative="1">
      <w:start w:val="1"/>
      <w:numFmt w:val="lowerRoman"/>
      <w:lvlText w:val="%3."/>
      <w:lvlJc w:val="right"/>
      <w:pPr>
        <w:ind w:left="2630" w:hanging="180"/>
      </w:pPr>
    </w:lvl>
    <w:lvl w:ilvl="3" w:tplc="0419000F" w:tentative="1">
      <w:start w:val="1"/>
      <w:numFmt w:val="decimal"/>
      <w:lvlText w:val="%4."/>
      <w:lvlJc w:val="left"/>
      <w:pPr>
        <w:ind w:left="3350" w:hanging="360"/>
      </w:pPr>
    </w:lvl>
    <w:lvl w:ilvl="4" w:tplc="04190019" w:tentative="1">
      <w:start w:val="1"/>
      <w:numFmt w:val="lowerLetter"/>
      <w:lvlText w:val="%5."/>
      <w:lvlJc w:val="left"/>
      <w:pPr>
        <w:ind w:left="4070" w:hanging="360"/>
      </w:pPr>
    </w:lvl>
    <w:lvl w:ilvl="5" w:tplc="0419001B" w:tentative="1">
      <w:start w:val="1"/>
      <w:numFmt w:val="lowerRoman"/>
      <w:lvlText w:val="%6."/>
      <w:lvlJc w:val="right"/>
      <w:pPr>
        <w:ind w:left="4790" w:hanging="180"/>
      </w:pPr>
    </w:lvl>
    <w:lvl w:ilvl="6" w:tplc="0419000F" w:tentative="1">
      <w:start w:val="1"/>
      <w:numFmt w:val="decimal"/>
      <w:lvlText w:val="%7."/>
      <w:lvlJc w:val="left"/>
      <w:pPr>
        <w:ind w:left="5510" w:hanging="360"/>
      </w:pPr>
    </w:lvl>
    <w:lvl w:ilvl="7" w:tplc="04190019" w:tentative="1">
      <w:start w:val="1"/>
      <w:numFmt w:val="lowerLetter"/>
      <w:lvlText w:val="%8."/>
      <w:lvlJc w:val="left"/>
      <w:pPr>
        <w:ind w:left="6230" w:hanging="360"/>
      </w:pPr>
    </w:lvl>
    <w:lvl w:ilvl="8" w:tplc="0419001B" w:tentative="1">
      <w:start w:val="1"/>
      <w:numFmt w:val="lowerRoman"/>
      <w:lvlText w:val="%9."/>
      <w:lvlJc w:val="right"/>
      <w:pPr>
        <w:ind w:left="6950" w:hanging="180"/>
      </w:pPr>
    </w:lvl>
  </w:abstractNum>
  <w:abstractNum w:abstractNumId="3" w15:restartNumberingAfterBreak="0">
    <w:nsid w:val="1F9E2083"/>
    <w:multiLevelType w:val="hybridMultilevel"/>
    <w:tmpl w:val="07269CA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204E1642"/>
    <w:multiLevelType w:val="hybridMultilevel"/>
    <w:tmpl w:val="36C0B2B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259D3129"/>
    <w:multiLevelType w:val="hybridMultilevel"/>
    <w:tmpl w:val="51E89A6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3B1E2BDA"/>
    <w:multiLevelType w:val="hybridMultilevel"/>
    <w:tmpl w:val="E6583E56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7" w15:restartNumberingAfterBreak="0">
    <w:nsid w:val="3E2F4739"/>
    <w:multiLevelType w:val="hybridMultilevel"/>
    <w:tmpl w:val="4A80650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57517414"/>
    <w:multiLevelType w:val="hybridMultilevel"/>
    <w:tmpl w:val="09D0F47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6"/>
  </w:num>
  <w:num w:numId="5">
    <w:abstractNumId w:val="8"/>
  </w:num>
  <w:num w:numId="6">
    <w:abstractNumId w:val="5"/>
  </w:num>
  <w:num w:numId="7">
    <w:abstractNumId w:val="7"/>
  </w:num>
  <w:num w:numId="8">
    <w:abstractNumId w:val="4"/>
  </w:num>
  <w:num w:numId="9">
    <w:abstractNumId w:val="3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person w15:author="John Gil">
    <w15:presenceInfo w15:providerId="Windows Live" w15:userId="60e453305de309c6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trackRevisions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14D1F"/>
    <w:rsid w:val="000047AA"/>
    <w:rsid w:val="00004CA8"/>
    <w:rsid w:val="0000672D"/>
    <w:rsid w:val="00023819"/>
    <w:rsid w:val="00036547"/>
    <w:rsid w:val="00042BBF"/>
    <w:rsid w:val="000555CF"/>
    <w:rsid w:val="00072E9B"/>
    <w:rsid w:val="00075BCB"/>
    <w:rsid w:val="00084CD3"/>
    <w:rsid w:val="000A2C71"/>
    <w:rsid w:val="000A450B"/>
    <w:rsid w:val="000A5E4B"/>
    <w:rsid w:val="000A63D4"/>
    <w:rsid w:val="000A7DF2"/>
    <w:rsid w:val="000B0229"/>
    <w:rsid w:val="000B3262"/>
    <w:rsid w:val="000C326D"/>
    <w:rsid w:val="000C40F7"/>
    <w:rsid w:val="000D1FE0"/>
    <w:rsid w:val="000D3294"/>
    <w:rsid w:val="000D3460"/>
    <w:rsid w:val="000E1518"/>
    <w:rsid w:val="000E2D06"/>
    <w:rsid w:val="000E677C"/>
    <w:rsid w:val="000F2468"/>
    <w:rsid w:val="000F3367"/>
    <w:rsid w:val="000F6DF2"/>
    <w:rsid w:val="00117C73"/>
    <w:rsid w:val="00121F92"/>
    <w:rsid w:val="00122E83"/>
    <w:rsid w:val="0013172B"/>
    <w:rsid w:val="001409CC"/>
    <w:rsid w:val="00142F2F"/>
    <w:rsid w:val="00143090"/>
    <w:rsid w:val="0014406B"/>
    <w:rsid w:val="00161B64"/>
    <w:rsid w:val="00164BD8"/>
    <w:rsid w:val="00182114"/>
    <w:rsid w:val="0018241A"/>
    <w:rsid w:val="00195928"/>
    <w:rsid w:val="001A0BB8"/>
    <w:rsid w:val="001A22F9"/>
    <w:rsid w:val="001A77BC"/>
    <w:rsid w:val="001B0115"/>
    <w:rsid w:val="001B4A79"/>
    <w:rsid w:val="001B7423"/>
    <w:rsid w:val="001C3F62"/>
    <w:rsid w:val="001C4F67"/>
    <w:rsid w:val="001D2A85"/>
    <w:rsid w:val="001D4764"/>
    <w:rsid w:val="001D71C2"/>
    <w:rsid w:val="001E1DB8"/>
    <w:rsid w:val="001F4D46"/>
    <w:rsid w:val="00204D42"/>
    <w:rsid w:val="00207AA6"/>
    <w:rsid w:val="00210F61"/>
    <w:rsid w:val="00211E91"/>
    <w:rsid w:val="00226321"/>
    <w:rsid w:val="00234E49"/>
    <w:rsid w:val="00242CAB"/>
    <w:rsid w:val="00247F06"/>
    <w:rsid w:val="00251DE6"/>
    <w:rsid w:val="00251E0E"/>
    <w:rsid w:val="00273879"/>
    <w:rsid w:val="00280967"/>
    <w:rsid w:val="00285904"/>
    <w:rsid w:val="00287C03"/>
    <w:rsid w:val="00287EA5"/>
    <w:rsid w:val="00293C8D"/>
    <w:rsid w:val="002967C9"/>
    <w:rsid w:val="002A1817"/>
    <w:rsid w:val="002A1EC1"/>
    <w:rsid w:val="002A245F"/>
    <w:rsid w:val="002A6301"/>
    <w:rsid w:val="002A6FD1"/>
    <w:rsid w:val="002A7ED6"/>
    <w:rsid w:val="002B599E"/>
    <w:rsid w:val="002B6E2A"/>
    <w:rsid w:val="002C1D26"/>
    <w:rsid w:val="002D04ED"/>
    <w:rsid w:val="002D656D"/>
    <w:rsid w:val="002E12A3"/>
    <w:rsid w:val="002E5689"/>
    <w:rsid w:val="002E6AF2"/>
    <w:rsid w:val="002E7784"/>
    <w:rsid w:val="002F0AD8"/>
    <w:rsid w:val="002F3AC5"/>
    <w:rsid w:val="002F5672"/>
    <w:rsid w:val="00312A64"/>
    <w:rsid w:val="00316AA0"/>
    <w:rsid w:val="003247A3"/>
    <w:rsid w:val="00326C4E"/>
    <w:rsid w:val="00327CAF"/>
    <w:rsid w:val="00331851"/>
    <w:rsid w:val="003378EB"/>
    <w:rsid w:val="00340810"/>
    <w:rsid w:val="00341D86"/>
    <w:rsid w:val="003424EF"/>
    <w:rsid w:val="00343779"/>
    <w:rsid w:val="00361DA9"/>
    <w:rsid w:val="003633DA"/>
    <w:rsid w:val="00366110"/>
    <w:rsid w:val="00372E2B"/>
    <w:rsid w:val="003769AD"/>
    <w:rsid w:val="00387D26"/>
    <w:rsid w:val="003A00C1"/>
    <w:rsid w:val="003A0942"/>
    <w:rsid w:val="003A5FE2"/>
    <w:rsid w:val="003A6173"/>
    <w:rsid w:val="003B4A66"/>
    <w:rsid w:val="003C2796"/>
    <w:rsid w:val="003C3D65"/>
    <w:rsid w:val="003D0AD1"/>
    <w:rsid w:val="003E683D"/>
    <w:rsid w:val="003F3099"/>
    <w:rsid w:val="00404CB9"/>
    <w:rsid w:val="00407D9C"/>
    <w:rsid w:val="00420C54"/>
    <w:rsid w:val="0042168B"/>
    <w:rsid w:val="00423F2F"/>
    <w:rsid w:val="00430E2F"/>
    <w:rsid w:val="004318D7"/>
    <w:rsid w:val="00431C24"/>
    <w:rsid w:val="00431D82"/>
    <w:rsid w:val="00452748"/>
    <w:rsid w:val="004601AA"/>
    <w:rsid w:val="004635FD"/>
    <w:rsid w:val="00465705"/>
    <w:rsid w:val="0046706C"/>
    <w:rsid w:val="0047643D"/>
    <w:rsid w:val="004802A1"/>
    <w:rsid w:val="004822F5"/>
    <w:rsid w:val="004A0D6B"/>
    <w:rsid w:val="004A2827"/>
    <w:rsid w:val="004A3AC7"/>
    <w:rsid w:val="004B055D"/>
    <w:rsid w:val="004C44E1"/>
    <w:rsid w:val="004D162B"/>
    <w:rsid w:val="004D75EE"/>
    <w:rsid w:val="004E1484"/>
    <w:rsid w:val="004E23EC"/>
    <w:rsid w:val="004E25FC"/>
    <w:rsid w:val="004E29DB"/>
    <w:rsid w:val="004E6B9A"/>
    <w:rsid w:val="004E6DD0"/>
    <w:rsid w:val="004F20E9"/>
    <w:rsid w:val="0050091D"/>
    <w:rsid w:val="00510300"/>
    <w:rsid w:val="0051277F"/>
    <w:rsid w:val="00514D1F"/>
    <w:rsid w:val="00515627"/>
    <w:rsid w:val="00516395"/>
    <w:rsid w:val="00516D44"/>
    <w:rsid w:val="00517552"/>
    <w:rsid w:val="00525A7C"/>
    <w:rsid w:val="00525D94"/>
    <w:rsid w:val="005318DB"/>
    <w:rsid w:val="00535975"/>
    <w:rsid w:val="005366AF"/>
    <w:rsid w:val="005377FA"/>
    <w:rsid w:val="00537DA0"/>
    <w:rsid w:val="005549DE"/>
    <w:rsid w:val="005556F9"/>
    <w:rsid w:val="005564BA"/>
    <w:rsid w:val="00557412"/>
    <w:rsid w:val="0056422C"/>
    <w:rsid w:val="0056583E"/>
    <w:rsid w:val="005712AA"/>
    <w:rsid w:val="00573205"/>
    <w:rsid w:val="005742BE"/>
    <w:rsid w:val="00587629"/>
    <w:rsid w:val="005A62C2"/>
    <w:rsid w:val="005A78FB"/>
    <w:rsid w:val="005B1E95"/>
    <w:rsid w:val="005B301A"/>
    <w:rsid w:val="005B46B9"/>
    <w:rsid w:val="005C4C8B"/>
    <w:rsid w:val="005C560E"/>
    <w:rsid w:val="005D0618"/>
    <w:rsid w:val="005D26F0"/>
    <w:rsid w:val="005D2D8D"/>
    <w:rsid w:val="005D3586"/>
    <w:rsid w:val="005D4DD8"/>
    <w:rsid w:val="005D5671"/>
    <w:rsid w:val="005E1191"/>
    <w:rsid w:val="005E1F01"/>
    <w:rsid w:val="005E4279"/>
    <w:rsid w:val="005F03C8"/>
    <w:rsid w:val="005F2F46"/>
    <w:rsid w:val="005F5EFE"/>
    <w:rsid w:val="00601FB1"/>
    <w:rsid w:val="006130DC"/>
    <w:rsid w:val="006217CC"/>
    <w:rsid w:val="006264FB"/>
    <w:rsid w:val="00627139"/>
    <w:rsid w:val="00633013"/>
    <w:rsid w:val="00647650"/>
    <w:rsid w:val="00650157"/>
    <w:rsid w:val="00657307"/>
    <w:rsid w:val="006660C6"/>
    <w:rsid w:val="00693872"/>
    <w:rsid w:val="00696013"/>
    <w:rsid w:val="006A35E3"/>
    <w:rsid w:val="006B5EE6"/>
    <w:rsid w:val="006C2983"/>
    <w:rsid w:val="006D299D"/>
    <w:rsid w:val="006D3060"/>
    <w:rsid w:val="006D30BE"/>
    <w:rsid w:val="006D6F62"/>
    <w:rsid w:val="006D7B2D"/>
    <w:rsid w:val="006E7BBF"/>
    <w:rsid w:val="006F0C7B"/>
    <w:rsid w:val="006F16D9"/>
    <w:rsid w:val="006F5140"/>
    <w:rsid w:val="0070099F"/>
    <w:rsid w:val="00722466"/>
    <w:rsid w:val="00732DAE"/>
    <w:rsid w:val="0074597A"/>
    <w:rsid w:val="007460A6"/>
    <w:rsid w:val="00750EF0"/>
    <w:rsid w:val="00755EC9"/>
    <w:rsid w:val="00763B8C"/>
    <w:rsid w:val="007713F3"/>
    <w:rsid w:val="007716AD"/>
    <w:rsid w:val="00780B76"/>
    <w:rsid w:val="007873AB"/>
    <w:rsid w:val="0079002E"/>
    <w:rsid w:val="00790A4C"/>
    <w:rsid w:val="007967E8"/>
    <w:rsid w:val="007A4E98"/>
    <w:rsid w:val="007A61AA"/>
    <w:rsid w:val="007A6CA4"/>
    <w:rsid w:val="007C7E1C"/>
    <w:rsid w:val="007D09F1"/>
    <w:rsid w:val="007D0E47"/>
    <w:rsid w:val="007D336F"/>
    <w:rsid w:val="007F013D"/>
    <w:rsid w:val="007F123B"/>
    <w:rsid w:val="007F6D47"/>
    <w:rsid w:val="00806631"/>
    <w:rsid w:val="008167CB"/>
    <w:rsid w:val="00822CBA"/>
    <w:rsid w:val="008243A5"/>
    <w:rsid w:val="00826154"/>
    <w:rsid w:val="00832930"/>
    <w:rsid w:val="00841011"/>
    <w:rsid w:val="00841078"/>
    <w:rsid w:val="008422C7"/>
    <w:rsid w:val="008578BD"/>
    <w:rsid w:val="00857E1F"/>
    <w:rsid w:val="00865B0F"/>
    <w:rsid w:val="0088112B"/>
    <w:rsid w:val="00882E1E"/>
    <w:rsid w:val="008874EA"/>
    <w:rsid w:val="008932C0"/>
    <w:rsid w:val="008A2E4C"/>
    <w:rsid w:val="008A3798"/>
    <w:rsid w:val="008A7002"/>
    <w:rsid w:val="008A7456"/>
    <w:rsid w:val="008B1F65"/>
    <w:rsid w:val="008B53BB"/>
    <w:rsid w:val="008C03A1"/>
    <w:rsid w:val="008C5109"/>
    <w:rsid w:val="008D0F72"/>
    <w:rsid w:val="008D5773"/>
    <w:rsid w:val="008E1DEE"/>
    <w:rsid w:val="008F7980"/>
    <w:rsid w:val="009016B9"/>
    <w:rsid w:val="0090177C"/>
    <w:rsid w:val="009039B3"/>
    <w:rsid w:val="00905BE2"/>
    <w:rsid w:val="009105A5"/>
    <w:rsid w:val="00913674"/>
    <w:rsid w:val="0092027F"/>
    <w:rsid w:val="00931FB0"/>
    <w:rsid w:val="009373C4"/>
    <w:rsid w:val="00941A57"/>
    <w:rsid w:val="00955122"/>
    <w:rsid w:val="00955E95"/>
    <w:rsid w:val="009637F9"/>
    <w:rsid w:val="00973CCD"/>
    <w:rsid w:val="00982C9D"/>
    <w:rsid w:val="0098425D"/>
    <w:rsid w:val="009877AB"/>
    <w:rsid w:val="009905B4"/>
    <w:rsid w:val="009B6F31"/>
    <w:rsid w:val="009C0F09"/>
    <w:rsid w:val="009C5B59"/>
    <w:rsid w:val="009C7CF8"/>
    <w:rsid w:val="009D0C11"/>
    <w:rsid w:val="009D0F8F"/>
    <w:rsid w:val="009D4799"/>
    <w:rsid w:val="009D5B79"/>
    <w:rsid w:val="009E3E32"/>
    <w:rsid w:val="009F68B4"/>
    <w:rsid w:val="00A071BD"/>
    <w:rsid w:val="00A1709C"/>
    <w:rsid w:val="00A24D7D"/>
    <w:rsid w:val="00A260D7"/>
    <w:rsid w:val="00A452AF"/>
    <w:rsid w:val="00A50385"/>
    <w:rsid w:val="00A5071F"/>
    <w:rsid w:val="00A64444"/>
    <w:rsid w:val="00A64D34"/>
    <w:rsid w:val="00A73BCF"/>
    <w:rsid w:val="00A76E61"/>
    <w:rsid w:val="00A84BB9"/>
    <w:rsid w:val="00A85BE4"/>
    <w:rsid w:val="00A932C3"/>
    <w:rsid w:val="00A9341A"/>
    <w:rsid w:val="00AA0839"/>
    <w:rsid w:val="00AB35A1"/>
    <w:rsid w:val="00AB62F4"/>
    <w:rsid w:val="00AC7C0C"/>
    <w:rsid w:val="00AD6FFB"/>
    <w:rsid w:val="00AD7590"/>
    <w:rsid w:val="00AE247F"/>
    <w:rsid w:val="00B011C9"/>
    <w:rsid w:val="00B02678"/>
    <w:rsid w:val="00B032C4"/>
    <w:rsid w:val="00B108B1"/>
    <w:rsid w:val="00B120F2"/>
    <w:rsid w:val="00B12F5F"/>
    <w:rsid w:val="00B1385F"/>
    <w:rsid w:val="00B160FD"/>
    <w:rsid w:val="00B16ECA"/>
    <w:rsid w:val="00B2236E"/>
    <w:rsid w:val="00B229DC"/>
    <w:rsid w:val="00B32AA0"/>
    <w:rsid w:val="00B37769"/>
    <w:rsid w:val="00B450FB"/>
    <w:rsid w:val="00B457AE"/>
    <w:rsid w:val="00B51F2D"/>
    <w:rsid w:val="00B53390"/>
    <w:rsid w:val="00B5794D"/>
    <w:rsid w:val="00B62B73"/>
    <w:rsid w:val="00B64283"/>
    <w:rsid w:val="00B64620"/>
    <w:rsid w:val="00B67FBE"/>
    <w:rsid w:val="00B70571"/>
    <w:rsid w:val="00B7632F"/>
    <w:rsid w:val="00B80F82"/>
    <w:rsid w:val="00B82774"/>
    <w:rsid w:val="00B90C68"/>
    <w:rsid w:val="00BA04D0"/>
    <w:rsid w:val="00BA117B"/>
    <w:rsid w:val="00BA3444"/>
    <w:rsid w:val="00BD7D90"/>
    <w:rsid w:val="00BE31ED"/>
    <w:rsid w:val="00BE7DC3"/>
    <w:rsid w:val="00BF087D"/>
    <w:rsid w:val="00BF1ED4"/>
    <w:rsid w:val="00BF2F83"/>
    <w:rsid w:val="00BF4C63"/>
    <w:rsid w:val="00BF5168"/>
    <w:rsid w:val="00C04343"/>
    <w:rsid w:val="00C043DA"/>
    <w:rsid w:val="00C072ED"/>
    <w:rsid w:val="00C217DF"/>
    <w:rsid w:val="00C256F2"/>
    <w:rsid w:val="00C276FC"/>
    <w:rsid w:val="00C30972"/>
    <w:rsid w:val="00C40A9C"/>
    <w:rsid w:val="00C41148"/>
    <w:rsid w:val="00C42255"/>
    <w:rsid w:val="00C45DA2"/>
    <w:rsid w:val="00C46D17"/>
    <w:rsid w:val="00C51A6D"/>
    <w:rsid w:val="00C659E4"/>
    <w:rsid w:val="00C77481"/>
    <w:rsid w:val="00C805F8"/>
    <w:rsid w:val="00C844B2"/>
    <w:rsid w:val="00C85A57"/>
    <w:rsid w:val="00C86FB4"/>
    <w:rsid w:val="00C904B4"/>
    <w:rsid w:val="00CA6442"/>
    <w:rsid w:val="00CB3ED5"/>
    <w:rsid w:val="00CB4166"/>
    <w:rsid w:val="00CB4A82"/>
    <w:rsid w:val="00CB54DD"/>
    <w:rsid w:val="00CB7405"/>
    <w:rsid w:val="00CC1AE9"/>
    <w:rsid w:val="00CC751E"/>
    <w:rsid w:val="00CE5C73"/>
    <w:rsid w:val="00CF40DC"/>
    <w:rsid w:val="00D02BA6"/>
    <w:rsid w:val="00D030C8"/>
    <w:rsid w:val="00D03E2B"/>
    <w:rsid w:val="00D0495F"/>
    <w:rsid w:val="00D074BC"/>
    <w:rsid w:val="00D161E9"/>
    <w:rsid w:val="00D20009"/>
    <w:rsid w:val="00D206B8"/>
    <w:rsid w:val="00D2108A"/>
    <w:rsid w:val="00D21C10"/>
    <w:rsid w:val="00D23A97"/>
    <w:rsid w:val="00D26E07"/>
    <w:rsid w:val="00D31DF9"/>
    <w:rsid w:val="00D533CF"/>
    <w:rsid w:val="00D56A0B"/>
    <w:rsid w:val="00D60113"/>
    <w:rsid w:val="00D63D17"/>
    <w:rsid w:val="00D67AC9"/>
    <w:rsid w:val="00D70268"/>
    <w:rsid w:val="00D734F6"/>
    <w:rsid w:val="00D771E2"/>
    <w:rsid w:val="00D82756"/>
    <w:rsid w:val="00D9050D"/>
    <w:rsid w:val="00D90E22"/>
    <w:rsid w:val="00D954F2"/>
    <w:rsid w:val="00D977C9"/>
    <w:rsid w:val="00DA0330"/>
    <w:rsid w:val="00DA3B10"/>
    <w:rsid w:val="00DA5154"/>
    <w:rsid w:val="00DA6F23"/>
    <w:rsid w:val="00DB1376"/>
    <w:rsid w:val="00DC7D63"/>
    <w:rsid w:val="00DD06BF"/>
    <w:rsid w:val="00DE3CF1"/>
    <w:rsid w:val="00DE4591"/>
    <w:rsid w:val="00DF1B9B"/>
    <w:rsid w:val="00DF53A7"/>
    <w:rsid w:val="00E06766"/>
    <w:rsid w:val="00E06FE0"/>
    <w:rsid w:val="00E07D18"/>
    <w:rsid w:val="00E21652"/>
    <w:rsid w:val="00E23644"/>
    <w:rsid w:val="00E25E82"/>
    <w:rsid w:val="00E3763F"/>
    <w:rsid w:val="00E46177"/>
    <w:rsid w:val="00E51603"/>
    <w:rsid w:val="00E52260"/>
    <w:rsid w:val="00E65001"/>
    <w:rsid w:val="00E72EB4"/>
    <w:rsid w:val="00E82BEA"/>
    <w:rsid w:val="00E843F2"/>
    <w:rsid w:val="00E87171"/>
    <w:rsid w:val="00E93CC7"/>
    <w:rsid w:val="00E96841"/>
    <w:rsid w:val="00E96C87"/>
    <w:rsid w:val="00EA5368"/>
    <w:rsid w:val="00EB61F6"/>
    <w:rsid w:val="00EB75CF"/>
    <w:rsid w:val="00EC49BE"/>
    <w:rsid w:val="00ED3B29"/>
    <w:rsid w:val="00ED74C4"/>
    <w:rsid w:val="00F0236E"/>
    <w:rsid w:val="00F02FCB"/>
    <w:rsid w:val="00F038EA"/>
    <w:rsid w:val="00F04304"/>
    <w:rsid w:val="00F04389"/>
    <w:rsid w:val="00F13D82"/>
    <w:rsid w:val="00F16768"/>
    <w:rsid w:val="00F224C9"/>
    <w:rsid w:val="00F2267C"/>
    <w:rsid w:val="00F30D95"/>
    <w:rsid w:val="00F337F7"/>
    <w:rsid w:val="00F37C87"/>
    <w:rsid w:val="00F43902"/>
    <w:rsid w:val="00F46715"/>
    <w:rsid w:val="00F54C4D"/>
    <w:rsid w:val="00F563DA"/>
    <w:rsid w:val="00F6172B"/>
    <w:rsid w:val="00F65848"/>
    <w:rsid w:val="00F67552"/>
    <w:rsid w:val="00F757F9"/>
    <w:rsid w:val="00F76EE8"/>
    <w:rsid w:val="00F8267E"/>
    <w:rsid w:val="00F94D0B"/>
    <w:rsid w:val="00FA1C63"/>
    <w:rsid w:val="00FA37E0"/>
    <w:rsid w:val="00FA5091"/>
    <w:rsid w:val="00FA56AE"/>
    <w:rsid w:val="00FA766F"/>
    <w:rsid w:val="00FB3C8D"/>
    <w:rsid w:val="00FB607A"/>
    <w:rsid w:val="00FB7BD3"/>
    <w:rsid w:val="00FC68A1"/>
    <w:rsid w:val="00FD2884"/>
    <w:rsid w:val="00FD3E58"/>
    <w:rsid w:val="00FD6EDE"/>
    <w:rsid w:val="00FD7C09"/>
    <w:rsid w:val="00FE39D2"/>
    <w:rsid w:val="00FE777D"/>
    <w:rsid w:val="00FF0D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B91F4A6"/>
  <w15:chartTrackingRefBased/>
  <w15:docId w15:val="{1C5E1E4F-554D-42C0-AC66-97B1E71AF8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B80F82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ody Text"/>
    <w:basedOn w:val="a"/>
    <w:link w:val="a4"/>
    <w:uiPriority w:val="1"/>
    <w:qFormat/>
    <w:rsid w:val="002D656D"/>
    <w:pPr>
      <w:spacing w:line="360" w:lineRule="auto"/>
      <w:ind w:firstLine="709"/>
      <w:jc w:val="both"/>
      <w:pPrChange w:id="0" w:author="John Gil" w:date="2022-08-24T15:03:00Z">
        <w:pPr>
          <w:widowControl w:val="0"/>
          <w:autoSpaceDE w:val="0"/>
          <w:autoSpaceDN w:val="0"/>
        </w:pPr>
      </w:pPrChange>
    </w:pPr>
    <w:rPr>
      <w:sz w:val="28"/>
      <w:szCs w:val="28"/>
      <w:rPrChange w:id="0" w:author="John Gil" w:date="2022-08-24T15:03:00Z">
        <w:rPr>
          <w:sz w:val="28"/>
          <w:szCs w:val="28"/>
          <w:lang w:val="ru-RU" w:eastAsia="en-US" w:bidi="ar-SA"/>
        </w:rPr>
      </w:rPrChange>
    </w:rPr>
  </w:style>
  <w:style w:type="character" w:customStyle="1" w:styleId="a4">
    <w:name w:val="Основной текст Знак"/>
    <w:basedOn w:val="a0"/>
    <w:link w:val="a3"/>
    <w:uiPriority w:val="1"/>
    <w:rsid w:val="002D656D"/>
    <w:rPr>
      <w:rFonts w:ascii="Times New Roman" w:eastAsia="Times New Roman" w:hAnsi="Times New Roman" w:cs="Times New Roman"/>
      <w:sz w:val="28"/>
      <w:szCs w:val="28"/>
    </w:rPr>
  </w:style>
  <w:style w:type="paragraph" w:styleId="a5">
    <w:name w:val="List Paragraph"/>
    <w:basedOn w:val="a"/>
    <w:uiPriority w:val="1"/>
    <w:qFormat/>
    <w:rsid w:val="00B80F82"/>
    <w:pPr>
      <w:ind w:left="789" w:hanging="568"/>
    </w:pPr>
  </w:style>
  <w:style w:type="character" w:styleId="a6">
    <w:name w:val="Hyperlink"/>
    <w:basedOn w:val="a0"/>
    <w:uiPriority w:val="99"/>
    <w:unhideWhenUsed/>
    <w:rsid w:val="00287EA5"/>
    <w:rPr>
      <w:color w:val="0563C1" w:themeColor="hyperlink"/>
      <w:u w:val="single"/>
    </w:rPr>
  </w:style>
  <w:style w:type="character" w:styleId="a7">
    <w:name w:val="Unresolved Mention"/>
    <w:basedOn w:val="a0"/>
    <w:uiPriority w:val="99"/>
    <w:semiHidden/>
    <w:unhideWhenUsed/>
    <w:rsid w:val="00287EA5"/>
    <w:rPr>
      <w:color w:val="605E5C"/>
      <w:shd w:val="clear" w:color="auto" w:fill="E1DFDD"/>
    </w:rPr>
  </w:style>
  <w:style w:type="table" w:styleId="a8">
    <w:name w:val="Table Grid"/>
    <w:basedOn w:val="a1"/>
    <w:uiPriority w:val="39"/>
    <w:rsid w:val="008B1F6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9">
    <w:name w:val="annotation reference"/>
    <w:basedOn w:val="a0"/>
    <w:uiPriority w:val="99"/>
    <w:semiHidden/>
    <w:unhideWhenUsed/>
    <w:rsid w:val="000F6DF2"/>
    <w:rPr>
      <w:sz w:val="16"/>
      <w:szCs w:val="16"/>
    </w:rPr>
  </w:style>
  <w:style w:type="paragraph" w:styleId="aa">
    <w:name w:val="annotation text"/>
    <w:basedOn w:val="a"/>
    <w:link w:val="ab"/>
    <w:uiPriority w:val="99"/>
    <w:semiHidden/>
    <w:unhideWhenUsed/>
    <w:rsid w:val="000F6DF2"/>
    <w:rPr>
      <w:sz w:val="20"/>
      <w:szCs w:val="20"/>
    </w:rPr>
  </w:style>
  <w:style w:type="character" w:customStyle="1" w:styleId="ab">
    <w:name w:val="Текст примечания Знак"/>
    <w:basedOn w:val="a0"/>
    <w:link w:val="aa"/>
    <w:uiPriority w:val="99"/>
    <w:semiHidden/>
    <w:rsid w:val="000F6DF2"/>
    <w:rPr>
      <w:rFonts w:ascii="Times New Roman" w:eastAsia="Times New Roman" w:hAnsi="Times New Roman" w:cs="Times New Roman"/>
      <w:sz w:val="20"/>
      <w:szCs w:val="20"/>
    </w:rPr>
  </w:style>
  <w:style w:type="paragraph" w:styleId="ac">
    <w:name w:val="annotation subject"/>
    <w:basedOn w:val="aa"/>
    <w:next w:val="aa"/>
    <w:link w:val="ad"/>
    <w:uiPriority w:val="99"/>
    <w:semiHidden/>
    <w:unhideWhenUsed/>
    <w:rsid w:val="000F6DF2"/>
    <w:rPr>
      <w:b/>
      <w:bCs/>
    </w:rPr>
  </w:style>
  <w:style w:type="character" w:customStyle="1" w:styleId="ad">
    <w:name w:val="Тема примечания Знак"/>
    <w:basedOn w:val="ab"/>
    <w:link w:val="ac"/>
    <w:uiPriority w:val="99"/>
    <w:semiHidden/>
    <w:rsid w:val="000F6DF2"/>
    <w:rPr>
      <w:rFonts w:ascii="Times New Roman" w:eastAsia="Times New Roman" w:hAnsi="Times New Roman" w:cs="Times New Roman"/>
      <w:b/>
      <w:bCs/>
      <w:sz w:val="20"/>
      <w:szCs w:val="20"/>
    </w:rPr>
  </w:style>
  <w:style w:type="paragraph" w:styleId="ae">
    <w:name w:val="Balloon Text"/>
    <w:basedOn w:val="a"/>
    <w:link w:val="af"/>
    <w:uiPriority w:val="99"/>
    <w:semiHidden/>
    <w:unhideWhenUsed/>
    <w:rsid w:val="000F6DF2"/>
    <w:rPr>
      <w:rFonts w:ascii="Segoe UI" w:hAnsi="Segoe UI" w:cs="Segoe UI"/>
      <w:sz w:val="18"/>
      <w:szCs w:val="18"/>
    </w:rPr>
  </w:style>
  <w:style w:type="character" w:customStyle="1" w:styleId="af">
    <w:name w:val="Текст выноски Знак"/>
    <w:basedOn w:val="a0"/>
    <w:link w:val="ae"/>
    <w:uiPriority w:val="99"/>
    <w:semiHidden/>
    <w:rsid w:val="000F6DF2"/>
    <w:rPr>
      <w:rFonts w:ascii="Segoe UI" w:eastAsia="Times New Roman" w:hAnsi="Segoe UI" w:cs="Segoe UI"/>
      <w:sz w:val="18"/>
      <w:szCs w:val="18"/>
    </w:rPr>
  </w:style>
  <w:style w:type="character" w:styleId="af0">
    <w:name w:val="Placeholder Text"/>
    <w:basedOn w:val="a0"/>
    <w:uiPriority w:val="99"/>
    <w:semiHidden/>
    <w:rsid w:val="00A76E61"/>
    <w:rPr>
      <w:color w:val="808080"/>
    </w:rPr>
  </w:style>
  <w:style w:type="paragraph" w:styleId="af1">
    <w:name w:val="caption"/>
    <w:basedOn w:val="a"/>
    <w:next w:val="a"/>
    <w:uiPriority w:val="35"/>
    <w:unhideWhenUsed/>
    <w:qFormat/>
    <w:rsid w:val="00B82774"/>
    <w:pPr>
      <w:spacing w:after="200"/>
    </w:pPr>
    <w:rPr>
      <w:i/>
      <w:iCs/>
      <w:color w:val="44546A" w:themeColor="text2"/>
      <w:sz w:val="18"/>
      <w:szCs w:val="18"/>
    </w:rPr>
  </w:style>
  <w:style w:type="paragraph" w:styleId="af2">
    <w:name w:val="header"/>
    <w:basedOn w:val="a"/>
    <w:link w:val="af3"/>
    <w:uiPriority w:val="99"/>
    <w:unhideWhenUsed/>
    <w:rsid w:val="0051277F"/>
    <w:pPr>
      <w:tabs>
        <w:tab w:val="center" w:pos="4677"/>
        <w:tab w:val="right" w:pos="9355"/>
      </w:tabs>
    </w:pPr>
  </w:style>
  <w:style w:type="character" w:customStyle="1" w:styleId="af3">
    <w:name w:val="Верхний колонтитул Знак"/>
    <w:basedOn w:val="a0"/>
    <w:link w:val="af2"/>
    <w:uiPriority w:val="99"/>
    <w:rsid w:val="0051277F"/>
    <w:rPr>
      <w:rFonts w:ascii="Times New Roman" w:eastAsia="Times New Roman" w:hAnsi="Times New Roman" w:cs="Times New Roman"/>
    </w:rPr>
  </w:style>
  <w:style w:type="paragraph" w:styleId="af4">
    <w:name w:val="footer"/>
    <w:basedOn w:val="a"/>
    <w:link w:val="af5"/>
    <w:uiPriority w:val="99"/>
    <w:unhideWhenUsed/>
    <w:rsid w:val="0051277F"/>
    <w:pPr>
      <w:tabs>
        <w:tab w:val="center" w:pos="4677"/>
        <w:tab w:val="right" w:pos="9355"/>
      </w:tabs>
    </w:pPr>
  </w:style>
  <w:style w:type="character" w:customStyle="1" w:styleId="af5">
    <w:name w:val="Нижний колонтитул Знак"/>
    <w:basedOn w:val="a0"/>
    <w:link w:val="af4"/>
    <w:uiPriority w:val="99"/>
    <w:rsid w:val="0051277F"/>
    <w:rPr>
      <w:rFonts w:ascii="Times New Roman" w:eastAsia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26873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microsoft.com/office/2011/relationships/people" Target="peop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829E28B-028D-4E38-A1E2-25A5F76F577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3552</TotalTime>
  <Pages>19</Pages>
  <Words>4408</Words>
  <Characters>25126</Characters>
  <Application>Microsoft Office Word</Application>
  <DocSecurity>0</DocSecurity>
  <Lines>209</Lines>
  <Paragraphs>58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29476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Ivan</dc:creator>
  <cp:keywords/>
  <dc:description/>
  <cp:lastModifiedBy>John Gil</cp:lastModifiedBy>
  <cp:revision>326</cp:revision>
  <dcterms:created xsi:type="dcterms:W3CDTF">2021-09-12T19:40:00Z</dcterms:created>
  <dcterms:modified xsi:type="dcterms:W3CDTF">2022-09-03T17:50:00Z</dcterms:modified>
</cp:coreProperties>
</file>